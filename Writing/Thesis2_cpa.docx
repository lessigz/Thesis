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324E6" w14:textId="2FC6FA44" w:rsidR="002B6F18" w:rsidRPr="002B6F18" w:rsidRDefault="002B6F18" w:rsidP="002B6F18">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Introduction</w:t>
      </w:r>
    </w:p>
    <w:p w14:paraId="223C3309" w14:textId="3E2FC5B2" w:rsidR="002B6F18" w:rsidRPr="002B6F18" w:rsidRDefault="00150EC2" w:rsidP="002B6F18">
      <w:pPr>
        <w:spacing w:line="480" w:lineRule="auto"/>
        <w:ind w:firstLine="720"/>
        <w:rPr>
          <w:rFonts w:ascii="Times New Roman" w:hAnsi="Times New Roman" w:cs="Times New Roman"/>
        </w:rPr>
      </w:pPr>
      <w:r>
        <w:rPr>
          <w:rFonts w:ascii="Times New Roman" w:hAnsi="Times New Roman" w:cs="Times New Roman"/>
        </w:rPr>
        <w:t xml:space="preserve">At </w:t>
      </w:r>
      <w:r w:rsidR="00EA6F85">
        <w:rPr>
          <w:rFonts w:ascii="Times New Roman" w:hAnsi="Times New Roman" w:cs="Times New Roman"/>
        </w:rPr>
        <w:t xml:space="preserve">the </w:t>
      </w:r>
      <w:r w:rsidRPr="002B6F18">
        <w:rPr>
          <w:rFonts w:ascii="Times New Roman" w:hAnsi="Times New Roman" w:cs="Times New Roman"/>
        </w:rPr>
        <w:t>high</w:t>
      </w:r>
      <w:r w:rsidR="00EA6F85">
        <w:rPr>
          <w:rFonts w:ascii="Times New Roman" w:hAnsi="Times New Roman" w:cs="Times New Roman"/>
        </w:rPr>
        <w:t xml:space="preserve">est points of a </w:t>
      </w:r>
      <w:r w:rsidR="00B7716F">
        <w:rPr>
          <w:rFonts w:ascii="Times New Roman" w:hAnsi="Times New Roman" w:cs="Times New Roman"/>
        </w:rPr>
        <w:t>catchment</w:t>
      </w:r>
      <w:r w:rsidR="00EA6F85">
        <w:rPr>
          <w:rFonts w:ascii="Times New Roman" w:hAnsi="Times New Roman" w:cs="Times New Roman"/>
        </w:rPr>
        <w:t xml:space="preserve"> the stream network begins.  When viewing a topographic map, one can see </w:t>
      </w:r>
      <w:r w:rsidR="002B6F18" w:rsidRPr="002B6F18">
        <w:rPr>
          <w:rFonts w:ascii="Times New Roman" w:hAnsi="Times New Roman" w:cs="Times New Roman"/>
        </w:rPr>
        <w:t>small grooves in the hillsides</w:t>
      </w:r>
      <w:r w:rsidR="00EA6F85">
        <w:rPr>
          <w:rFonts w:ascii="Times New Roman" w:hAnsi="Times New Roman" w:cs="Times New Roman"/>
        </w:rPr>
        <w:t xml:space="preserve">.  These grooves, often </w:t>
      </w:r>
      <w:r w:rsidR="00EA6F85" w:rsidRPr="002B6F18">
        <w:rPr>
          <w:rFonts w:ascii="Times New Roman" w:hAnsi="Times New Roman" w:cs="Times New Roman"/>
        </w:rPr>
        <w:t>enshrouded by a dense canopy of trees</w:t>
      </w:r>
      <w:r w:rsidR="00EA6F85">
        <w:rPr>
          <w:rFonts w:ascii="Times New Roman" w:hAnsi="Times New Roman" w:cs="Times New Roman"/>
        </w:rPr>
        <w:t>,</w:t>
      </w:r>
      <w:r w:rsidR="002B6F18" w:rsidRPr="002B6F18">
        <w:rPr>
          <w:rFonts w:ascii="Times New Roman" w:hAnsi="Times New Roman" w:cs="Times New Roman"/>
        </w:rPr>
        <w:t xml:space="preserve"> </w:t>
      </w:r>
      <w:r w:rsidR="00EA6F85" w:rsidRPr="002B6F18">
        <w:rPr>
          <w:rFonts w:ascii="Times New Roman" w:hAnsi="Times New Roman" w:cs="Times New Roman"/>
        </w:rPr>
        <w:t xml:space="preserve">conceal </w:t>
      </w:r>
      <w:r w:rsidR="00EA6F85">
        <w:rPr>
          <w:rFonts w:ascii="Times New Roman" w:hAnsi="Times New Roman" w:cs="Times New Roman"/>
        </w:rPr>
        <w:t>ribbons of water</w:t>
      </w:r>
      <w:r w:rsidR="00EA6F85" w:rsidRPr="002B6F18" w:rsidDel="00150EC2">
        <w:rPr>
          <w:rFonts w:ascii="Times New Roman" w:hAnsi="Times New Roman" w:cs="Times New Roman"/>
        </w:rPr>
        <w:t xml:space="preserve"> </w:t>
      </w:r>
      <w:r w:rsidR="00EA6F85">
        <w:rPr>
          <w:rFonts w:ascii="Times New Roman" w:hAnsi="Times New Roman" w:cs="Times New Roman"/>
        </w:rPr>
        <w:t xml:space="preserve">called </w:t>
      </w:r>
      <w:r w:rsidR="002B6F18" w:rsidRPr="002B6F18">
        <w:rPr>
          <w:rFonts w:ascii="Times New Roman" w:hAnsi="Times New Roman" w:cs="Times New Roman"/>
        </w:rPr>
        <w:t>headwater streams.</w:t>
      </w:r>
      <w:r w:rsidR="00B7716F">
        <w:rPr>
          <w:rFonts w:ascii="Times New Roman" w:hAnsi="Times New Roman" w:cs="Times New Roman"/>
        </w:rPr>
        <w:t xml:space="preserve">  </w:t>
      </w:r>
      <w:r w:rsidR="002B6F18" w:rsidRPr="002B6F18">
        <w:rPr>
          <w:rFonts w:ascii="Times New Roman" w:hAnsi="Times New Roman" w:cs="Times New Roman"/>
        </w:rPr>
        <w:t xml:space="preserve">These starting points of a fluvial network become a more apparent </w:t>
      </w:r>
      <w:r w:rsidRPr="002B6F18">
        <w:rPr>
          <w:rFonts w:ascii="Times New Roman" w:hAnsi="Times New Roman" w:cs="Times New Roman"/>
        </w:rPr>
        <w:t xml:space="preserve">landscape </w:t>
      </w:r>
      <w:r w:rsidR="002B6F18" w:rsidRPr="002B6F18">
        <w:rPr>
          <w:rFonts w:ascii="Times New Roman" w:hAnsi="Times New Roman" w:cs="Times New Roman"/>
        </w:rPr>
        <w:t xml:space="preserve">feature as </w:t>
      </w:r>
      <w:r w:rsidR="00EA6F85">
        <w:rPr>
          <w:rFonts w:ascii="Times New Roman" w:hAnsi="Times New Roman" w:cs="Times New Roman"/>
        </w:rPr>
        <w:t>they</w:t>
      </w:r>
      <w:r w:rsidR="002B6F18" w:rsidRPr="002B6F18">
        <w:rPr>
          <w:rFonts w:ascii="Times New Roman" w:hAnsi="Times New Roman" w:cs="Times New Roman"/>
        </w:rPr>
        <w:t xml:space="preserve"> </w:t>
      </w:r>
      <w:r w:rsidR="00EA6F85">
        <w:rPr>
          <w:rFonts w:ascii="Times New Roman" w:hAnsi="Times New Roman" w:cs="Times New Roman"/>
        </w:rPr>
        <w:t xml:space="preserve">flow downstream and </w:t>
      </w:r>
      <w:r w:rsidR="002B6F18" w:rsidRPr="002B6F18">
        <w:rPr>
          <w:rFonts w:ascii="Times New Roman" w:hAnsi="Times New Roman" w:cs="Times New Roman"/>
        </w:rPr>
        <w:t xml:space="preserve">coalesce into larger rivers.  When viewed from their banks, headwater streams </w:t>
      </w:r>
      <w:r w:rsidR="00EA6F85">
        <w:rPr>
          <w:rFonts w:ascii="Times New Roman" w:hAnsi="Times New Roman" w:cs="Times New Roman"/>
        </w:rPr>
        <w:t>appear</w:t>
      </w:r>
      <w:r w:rsidR="002B6F18" w:rsidRPr="002B6F18">
        <w:rPr>
          <w:rFonts w:ascii="Times New Roman" w:hAnsi="Times New Roman" w:cs="Times New Roman"/>
        </w:rPr>
        <w:t xml:space="preserve"> as modest rivulets</w:t>
      </w:r>
      <w:r w:rsidR="00EA6F85">
        <w:rPr>
          <w:rFonts w:ascii="Times New Roman" w:hAnsi="Times New Roman" w:cs="Times New Roman"/>
        </w:rPr>
        <w:t>,</w:t>
      </w:r>
      <w:r w:rsidR="002B6F18" w:rsidRPr="002B6F18">
        <w:rPr>
          <w:rFonts w:ascii="Times New Roman" w:hAnsi="Times New Roman" w:cs="Times New Roman"/>
        </w:rPr>
        <w:t xml:space="preserve"> </w:t>
      </w:r>
      <w:r w:rsidR="007C4828">
        <w:rPr>
          <w:rFonts w:ascii="Times New Roman" w:hAnsi="Times New Roman" w:cs="Times New Roman"/>
        </w:rPr>
        <w:t xml:space="preserve">kept </w:t>
      </w:r>
      <w:r w:rsidR="00EA6F85">
        <w:rPr>
          <w:rFonts w:ascii="Times New Roman" w:hAnsi="Times New Roman" w:cs="Times New Roman"/>
        </w:rPr>
        <w:t xml:space="preserve">cool by the shade of the canopy above and </w:t>
      </w:r>
      <w:r>
        <w:rPr>
          <w:rFonts w:ascii="Times New Roman" w:hAnsi="Times New Roman" w:cs="Times New Roman"/>
        </w:rPr>
        <w:t>constrained by</w:t>
      </w:r>
      <w:r w:rsidRPr="002B6F18">
        <w:rPr>
          <w:rFonts w:ascii="Times New Roman" w:hAnsi="Times New Roman" w:cs="Times New Roman"/>
        </w:rPr>
        <w:t xml:space="preserve"> </w:t>
      </w:r>
      <w:r w:rsidR="002B6F18" w:rsidRPr="002B6F18">
        <w:rPr>
          <w:rFonts w:ascii="Times New Roman" w:hAnsi="Times New Roman" w:cs="Times New Roman"/>
        </w:rPr>
        <w:t xml:space="preserve">steep banks </w:t>
      </w:r>
      <w:r w:rsidR="00232106">
        <w:rPr>
          <w:rFonts w:ascii="Times New Roman" w:hAnsi="Times New Roman" w:cs="Times New Roman"/>
        </w:rPr>
        <w:t>so</w:t>
      </w:r>
      <w:r w:rsidR="005A1765">
        <w:rPr>
          <w:rFonts w:ascii="Times New Roman" w:hAnsi="Times New Roman" w:cs="Times New Roman"/>
        </w:rPr>
        <w:t xml:space="preserve"> </w:t>
      </w:r>
      <w:r w:rsidR="00EA6F85">
        <w:rPr>
          <w:rFonts w:ascii="Times New Roman" w:hAnsi="Times New Roman" w:cs="Times New Roman"/>
        </w:rPr>
        <w:t xml:space="preserve">the water </w:t>
      </w:r>
      <w:r w:rsidR="005A1765" w:rsidRPr="002B6F18">
        <w:rPr>
          <w:rFonts w:ascii="Times New Roman" w:hAnsi="Times New Roman" w:cs="Times New Roman"/>
        </w:rPr>
        <w:t>wind</w:t>
      </w:r>
      <w:r w:rsidR="005A1765">
        <w:rPr>
          <w:rFonts w:ascii="Times New Roman" w:hAnsi="Times New Roman" w:cs="Times New Roman"/>
        </w:rPr>
        <w:t>s</w:t>
      </w:r>
      <w:r w:rsidR="005A1765" w:rsidRPr="002B6F18">
        <w:rPr>
          <w:rFonts w:ascii="Times New Roman" w:hAnsi="Times New Roman" w:cs="Times New Roman"/>
        </w:rPr>
        <w:t xml:space="preserve"> </w:t>
      </w:r>
      <w:r w:rsidR="002B6F18" w:rsidRPr="002B6F18">
        <w:rPr>
          <w:rFonts w:ascii="Times New Roman" w:hAnsi="Times New Roman" w:cs="Times New Roman"/>
        </w:rPr>
        <w:t>around large rocks and tree roots.</w:t>
      </w:r>
      <w:r w:rsidR="00B7716F">
        <w:rPr>
          <w:rFonts w:ascii="Times New Roman" w:hAnsi="Times New Roman" w:cs="Times New Roman"/>
        </w:rPr>
        <w:t xml:space="preserve">  P</w:t>
      </w:r>
      <w:r w:rsidR="002B6F18" w:rsidRPr="002B6F18">
        <w:rPr>
          <w:rFonts w:ascii="Times New Roman" w:hAnsi="Times New Roman" w:cs="Times New Roman"/>
        </w:rPr>
        <w:t xml:space="preserve">revious years’ leaves </w:t>
      </w:r>
      <w:r w:rsidR="00042874">
        <w:rPr>
          <w:rFonts w:ascii="Times New Roman" w:hAnsi="Times New Roman" w:cs="Times New Roman"/>
        </w:rPr>
        <w:t xml:space="preserve">or needles </w:t>
      </w:r>
      <w:r w:rsidR="002B6F18" w:rsidRPr="002B6F18">
        <w:rPr>
          <w:rFonts w:ascii="Times New Roman" w:hAnsi="Times New Roman" w:cs="Times New Roman"/>
        </w:rPr>
        <w:t>litter the ground and</w:t>
      </w:r>
      <w:r w:rsidR="00B7716F">
        <w:rPr>
          <w:rFonts w:ascii="Times New Roman" w:hAnsi="Times New Roman" w:cs="Times New Roman"/>
        </w:rPr>
        <w:t xml:space="preserve"> </w:t>
      </w:r>
      <w:del w:id="0" w:author="Clay Arango" w:date="2019-04-15T13:32:00Z">
        <w:r w:rsidR="00B7716F" w:rsidDel="00761AE0">
          <w:rPr>
            <w:rFonts w:ascii="Times New Roman" w:hAnsi="Times New Roman" w:cs="Times New Roman"/>
          </w:rPr>
          <w:delText>many</w:delText>
        </w:r>
        <w:r w:rsidR="002B6F18" w:rsidRPr="002B6F18" w:rsidDel="00761AE0">
          <w:rPr>
            <w:rFonts w:ascii="Times New Roman" w:hAnsi="Times New Roman" w:cs="Times New Roman"/>
          </w:rPr>
          <w:delText xml:space="preserve"> have </w:delText>
        </w:r>
      </w:del>
      <w:r w:rsidR="002B6F18" w:rsidRPr="002B6F18">
        <w:rPr>
          <w:rFonts w:ascii="Times New Roman" w:hAnsi="Times New Roman" w:cs="Times New Roman"/>
        </w:rPr>
        <w:t>accumulate</w:t>
      </w:r>
      <w:del w:id="1" w:author="Clay Arango" w:date="2019-04-15T13:32:00Z">
        <w:r w:rsidR="002B6F18" w:rsidRPr="002B6F18" w:rsidDel="00761AE0">
          <w:rPr>
            <w:rFonts w:ascii="Times New Roman" w:hAnsi="Times New Roman" w:cs="Times New Roman"/>
          </w:rPr>
          <w:delText>d</w:delText>
        </w:r>
      </w:del>
      <w:r w:rsidR="002B6F18" w:rsidRPr="002B6F18">
        <w:rPr>
          <w:rFonts w:ascii="Times New Roman" w:hAnsi="Times New Roman" w:cs="Times New Roman"/>
        </w:rPr>
        <w:t xml:space="preserve"> in small pools </w:t>
      </w:r>
      <w:r w:rsidR="00B7716F">
        <w:rPr>
          <w:rFonts w:ascii="Times New Roman" w:hAnsi="Times New Roman" w:cs="Times New Roman"/>
        </w:rPr>
        <w:t>in the stream</w:t>
      </w:r>
      <w:del w:id="2" w:author="Clay Arango" w:date="2019-04-15T13:32:00Z">
        <w:r w:rsidR="00B7716F" w:rsidDel="00761AE0">
          <w:rPr>
            <w:rFonts w:ascii="Times New Roman" w:hAnsi="Times New Roman" w:cs="Times New Roman"/>
          </w:rPr>
          <w:delText xml:space="preserve"> </w:delText>
        </w:r>
        <w:r w:rsidR="002B6F18" w:rsidRPr="002B6F18" w:rsidDel="00761AE0">
          <w:rPr>
            <w:rFonts w:ascii="Times New Roman" w:hAnsi="Times New Roman" w:cs="Times New Roman"/>
          </w:rPr>
          <w:delText>(personal observations)</w:delText>
        </w:r>
      </w:del>
      <w:r w:rsidR="002B6F18" w:rsidRPr="002B6F18">
        <w:rPr>
          <w:rFonts w:ascii="Times New Roman" w:hAnsi="Times New Roman" w:cs="Times New Roman"/>
        </w:rPr>
        <w:t xml:space="preserve">.  </w:t>
      </w:r>
      <w:del w:id="3" w:author="Clay Arango" w:date="2019-04-15T13:32:00Z">
        <w:r w:rsidR="002B6F18" w:rsidRPr="002B6F18" w:rsidDel="00761AE0">
          <w:rPr>
            <w:rFonts w:ascii="Times New Roman" w:hAnsi="Times New Roman" w:cs="Times New Roman"/>
          </w:rPr>
          <w:delText xml:space="preserve">Most </w:delText>
        </w:r>
      </w:del>
      <w:ins w:id="4" w:author="Clay Arango" w:date="2019-04-15T13:32:00Z">
        <w:r w:rsidR="00761AE0">
          <w:rPr>
            <w:rFonts w:ascii="Times New Roman" w:hAnsi="Times New Roman" w:cs="Times New Roman"/>
          </w:rPr>
          <w:t xml:space="preserve">Some </w:t>
        </w:r>
      </w:ins>
      <w:r w:rsidR="002B6F18" w:rsidRPr="002B6F18">
        <w:rPr>
          <w:rFonts w:ascii="Times New Roman" w:hAnsi="Times New Roman" w:cs="Times New Roman"/>
        </w:rPr>
        <w:t xml:space="preserve">of these leaves will appear sturdy and intact </w:t>
      </w:r>
      <w:del w:id="5" w:author="Clay Arango" w:date="2019-04-15T13:32:00Z">
        <w:r w:rsidR="002B6F18" w:rsidRPr="002B6F18" w:rsidDel="00761AE0">
          <w:rPr>
            <w:rFonts w:ascii="Times New Roman" w:hAnsi="Times New Roman" w:cs="Times New Roman"/>
          </w:rPr>
          <w:delText xml:space="preserve">but some may </w:delText>
        </w:r>
      </w:del>
      <w:ins w:id="6" w:author="Clay Arango" w:date="2019-04-15T13:32:00Z">
        <w:r w:rsidR="00761AE0">
          <w:rPr>
            <w:rFonts w:ascii="Times New Roman" w:hAnsi="Times New Roman" w:cs="Times New Roman"/>
          </w:rPr>
          <w:t xml:space="preserve">while others </w:t>
        </w:r>
      </w:ins>
      <w:r w:rsidR="002B6F18" w:rsidRPr="002B6F18">
        <w:rPr>
          <w:rFonts w:ascii="Times New Roman" w:hAnsi="Times New Roman" w:cs="Times New Roman"/>
        </w:rPr>
        <w:t>show the invariable signs of decomposition where fungi, bacteria</w:t>
      </w:r>
      <w:commentRangeStart w:id="7"/>
      <w:ins w:id="8" w:author="Clay Arango" w:date="2019-04-15T13:32:00Z">
        <w:r w:rsidR="00761AE0">
          <w:rPr>
            <w:rFonts w:ascii="Times New Roman" w:hAnsi="Times New Roman" w:cs="Times New Roman"/>
          </w:rPr>
          <w:t>,</w:t>
        </w:r>
        <w:commentRangeEnd w:id="7"/>
        <w:r w:rsidR="00761AE0">
          <w:rPr>
            <w:rStyle w:val="CommentReference"/>
          </w:rPr>
          <w:commentReference w:id="7"/>
        </w:r>
      </w:ins>
      <w:r w:rsidR="002B6F18" w:rsidRPr="002B6F18">
        <w:rPr>
          <w:rFonts w:ascii="Times New Roman" w:hAnsi="Times New Roman" w:cs="Times New Roman"/>
        </w:rPr>
        <w:t xml:space="preserve"> and aquatic insects have left little but </w:t>
      </w:r>
      <w:del w:id="9" w:author="Clay Arango" w:date="2019-04-15T13:33:00Z">
        <w:r w:rsidR="002B6F18" w:rsidRPr="002B6F18" w:rsidDel="00761AE0">
          <w:rPr>
            <w:rFonts w:ascii="Times New Roman" w:hAnsi="Times New Roman" w:cs="Times New Roman"/>
          </w:rPr>
          <w:delText xml:space="preserve">the </w:delText>
        </w:r>
      </w:del>
      <w:r w:rsidR="002B6F18" w:rsidRPr="002B6F18">
        <w:rPr>
          <w:rFonts w:ascii="Times New Roman" w:hAnsi="Times New Roman" w:cs="Times New Roman"/>
        </w:rPr>
        <w:t xml:space="preserve">skeletonized remains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(Suberkropp and Klug 1980)</w:t>
      </w:r>
      <w:r w:rsidR="00D03DCF">
        <w:rPr>
          <w:rFonts w:ascii="Times New Roman" w:hAnsi="Times New Roman" w:cs="Times New Roman"/>
        </w:rPr>
        <w:fldChar w:fldCharType="end"/>
      </w:r>
      <w:r w:rsidR="00D03DCF">
        <w:rPr>
          <w:rFonts w:ascii="Times New Roman" w:hAnsi="Times New Roman" w:cs="Times New Roman"/>
        </w:rPr>
        <w:t xml:space="preserve">.  </w:t>
      </w:r>
      <w:r w:rsidR="002B6F18" w:rsidRPr="002B6F18">
        <w:rPr>
          <w:rFonts w:ascii="Times New Roman" w:hAnsi="Times New Roman" w:cs="Times New Roman"/>
        </w:rPr>
        <w:t>Occasionally small fish can</w:t>
      </w:r>
      <w:r w:rsidR="00A36035">
        <w:rPr>
          <w:rFonts w:ascii="Times New Roman" w:hAnsi="Times New Roman" w:cs="Times New Roman"/>
        </w:rPr>
        <w:t xml:space="preserve"> </w:t>
      </w:r>
      <w:r w:rsidR="002B6F18" w:rsidRPr="002B6F18">
        <w:rPr>
          <w:rFonts w:ascii="Times New Roman" w:hAnsi="Times New Roman" w:cs="Times New Roman"/>
        </w:rPr>
        <w:t xml:space="preserve">be seen darting around and jostling for positions within the current, seeking the best position to feed on small insects </w:t>
      </w:r>
      <w:ins w:id="10" w:author="Clay Arango" w:date="2019-04-15T13:34:00Z">
        <w:r w:rsidR="00761AE0">
          <w:rPr>
            <w:rFonts w:ascii="Times New Roman" w:hAnsi="Times New Roman" w:cs="Times New Roman"/>
          </w:rPr>
          <w:t xml:space="preserve">or other food particles </w:t>
        </w:r>
      </w:ins>
      <w:del w:id="11" w:author="Clay Arango" w:date="2019-04-15T13:33:00Z">
        <w:r w:rsidR="002B6F18" w:rsidRPr="002B6F18" w:rsidDel="00761AE0">
          <w:rPr>
            <w:rFonts w:ascii="Times New Roman" w:hAnsi="Times New Roman" w:cs="Times New Roman"/>
          </w:rPr>
          <w:delText xml:space="preserve">and other morsels that are unlucky enough to be caught </w:delText>
        </w:r>
      </w:del>
      <w:r w:rsidR="002B6F18" w:rsidRPr="002B6F18">
        <w:rPr>
          <w:rFonts w:ascii="Times New Roman" w:hAnsi="Times New Roman" w:cs="Times New Roman"/>
        </w:rPr>
        <w:t xml:space="preserve">drifting downstream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(Hughes 1992)</w:t>
      </w:r>
      <w:r w:rsidR="00D03DCF">
        <w:rPr>
          <w:rFonts w:ascii="Times New Roman" w:hAnsi="Times New Roman" w:cs="Times New Roman"/>
        </w:rPr>
        <w:fldChar w:fldCharType="end"/>
      </w:r>
      <w:r w:rsidR="002B6F18" w:rsidRPr="002B6F18">
        <w:rPr>
          <w:rFonts w:ascii="Times New Roman" w:hAnsi="Times New Roman" w:cs="Times New Roman"/>
        </w:rPr>
        <w:t>.</w:t>
      </w:r>
    </w:p>
    <w:p w14:paraId="0097AB57" w14:textId="2D96F45A" w:rsidR="00E429DC" w:rsidRDefault="00A36035" w:rsidP="004F0AF4">
      <w:pPr>
        <w:spacing w:line="480" w:lineRule="auto"/>
        <w:ind w:firstLine="720"/>
        <w:rPr>
          <w:rFonts w:ascii="Times New Roman" w:hAnsi="Times New Roman" w:cs="Times New Roman"/>
        </w:rPr>
      </w:pPr>
      <w:commentRangeStart w:id="12"/>
      <w:r w:rsidRPr="002B6F18">
        <w:rPr>
          <w:rFonts w:ascii="Times New Roman" w:hAnsi="Times New Roman" w:cs="Times New Roman"/>
        </w:rPr>
        <w:t>A succinct definition for headwater streams has not been completely agreed on although they are broadly understood as less than 3 m wide</w:t>
      </w:r>
      <w:del w:id="13" w:author="Clay Arango" w:date="2019-04-15T13:34:00Z">
        <w:r w:rsidRPr="002B6F18" w:rsidDel="00761AE0">
          <w:rPr>
            <w:rFonts w:ascii="Times New Roman" w:hAnsi="Times New Roman" w:cs="Times New Roman"/>
          </w:rPr>
          <w:delText>,</w:delText>
        </w:r>
      </w:del>
      <w:r w:rsidRPr="002B6F18">
        <w:rPr>
          <w:rFonts w:ascii="Times New Roman" w:hAnsi="Times New Roman" w:cs="Times New Roman"/>
        </w:rPr>
        <w:t xml:space="preserve"> </w:t>
      </w:r>
      <w:del w:id="14" w:author="Clay Arango" w:date="2019-04-15T13:37:00Z">
        <w:r w:rsidRPr="002B6F18" w:rsidDel="00761AE0">
          <w:rPr>
            <w:rFonts w:ascii="Times New Roman" w:hAnsi="Times New Roman" w:cs="Times New Roman"/>
          </w:rPr>
          <w:delText>and have</w:delText>
        </w:r>
      </w:del>
      <w:ins w:id="15" w:author="Clay Arango" w:date="2019-04-15T13:37:00Z">
        <w:r w:rsidR="00761AE0">
          <w:rPr>
            <w:rFonts w:ascii="Times New Roman" w:hAnsi="Times New Roman" w:cs="Times New Roman"/>
          </w:rPr>
          <w:t xml:space="preserve">with </w:t>
        </w:r>
      </w:ins>
      <w:del w:id="16" w:author="Clay Arango" w:date="2019-04-15T13:37:00Z">
        <w:r w:rsidRPr="002B6F18" w:rsidDel="00761AE0">
          <w:rPr>
            <w:rFonts w:ascii="Times New Roman" w:hAnsi="Times New Roman" w:cs="Times New Roman"/>
          </w:rPr>
          <w:delText xml:space="preserve"> </w:delText>
        </w:r>
      </w:del>
      <w:r w:rsidRPr="002B6F18">
        <w:rPr>
          <w:rFonts w:ascii="Times New Roman" w:hAnsi="Times New Roman" w:cs="Times New Roman"/>
        </w:rPr>
        <w:t xml:space="preserve">an average discharge of less than </w:t>
      </w:r>
      <w:commentRangeStart w:id="17"/>
      <w:r w:rsidRPr="002B6F18">
        <w:rPr>
          <w:rFonts w:ascii="Times New Roman" w:hAnsi="Times New Roman" w:cs="Times New Roman"/>
        </w:rPr>
        <w:t>57 L s</w:t>
      </w:r>
      <w:commentRangeEnd w:id="17"/>
      <w:r w:rsidR="00761AE0">
        <w:rPr>
          <w:rStyle w:val="CommentReference"/>
        </w:rPr>
        <w:commentReference w:id="17"/>
      </w:r>
      <w:r w:rsidRPr="002B6F18">
        <w:rPr>
          <w:rFonts w:ascii="Times New Roman" w:hAnsi="Times New Roman" w:cs="Times New Roman"/>
          <w:vertAlign w:val="superscript"/>
        </w:rPr>
        <w:t>-1</w:t>
      </w:r>
      <w:r>
        <w:rPr>
          <w:rFonts w:ascii="Times New Roman" w:hAnsi="Times New Roman" w:cs="Times New Roman"/>
        </w:rPr>
        <w:t xml:space="preserve">.  </w:t>
      </w:r>
      <w:ins w:id="18" w:author="Clay Arango" w:date="2019-04-15T13:35:00Z">
        <w:r w:rsidR="00761AE0">
          <w:rPr>
            <w:rFonts w:ascii="Times New Roman" w:hAnsi="Times New Roman" w:cs="Times New Roman"/>
          </w:rPr>
          <w:t>Using the Strahler stream o</w:t>
        </w:r>
      </w:ins>
      <w:ins w:id="19" w:author="Clay Arango" w:date="2019-04-15T13:36:00Z">
        <w:r w:rsidR="00761AE0">
          <w:rPr>
            <w:rFonts w:ascii="Times New Roman" w:hAnsi="Times New Roman" w:cs="Times New Roman"/>
          </w:rPr>
          <w:t xml:space="preserve">rder system, </w:t>
        </w:r>
      </w:ins>
      <w:del w:id="20" w:author="Clay Arango" w:date="2019-04-15T13:36:00Z">
        <w:r w:rsidDel="00761AE0">
          <w:rPr>
            <w:rFonts w:ascii="Times New Roman" w:hAnsi="Times New Roman" w:cs="Times New Roman"/>
          </w:rPr>
          <w:delText xml:space="preserve">They </w:delText>
        </w:r>
      </w:del>
      <w:ins w:id="21" w:author="Clay Arango" w:date="2019-04-15T13:36:00Z">
        <w:r w:rsidR="00761AE0">
          <w:rPr>
            <w:rFonts w:ascii="Times New Roman" w:hAnsi="Times New Roman" w:cs="Times New Roman"/>
          </w:rPr>
          <w:t xml:space="preserve">they </w:t>
        </w:r>
      </w:ins>
      <w:r>
        <w:rPr>
          <w:rFonts w:ascii="Times New Roman" w:hAnsi="Times New Roman" w:cs="Times New Roman"/>
        </w:rPr>
        <w:t xml:space="preserve">are </w:t>
      </w:r>
      <w:del w:id="22" w:author="Clay Arango" w:date="2019-04-15T13:36:00Z">
        <w:r w:rsidDel="00761AE0">
          <w:rPr>
            <w:rFonts w:ascii="Times New Roman" w:hAnsi="Times New Roman" w:cs="Times New Roman"/>
          </w:rPr>
          <w:delText xml:space="preserve">low </w:delText>
        </w:r>
      </w:del>
      <w:ins w:id="23" w:author="Clay Arango" w:date="2019-04-15T13:36:00Z">
        <w:r w:rsidR="00761AE0">
          <w:rPr>
            <w:rFonts w:ascii="Times New Roman" w:hAnsi="Times New Roman" w:cs="Times New Roman"/>
          </w:rPr>
          <w:t xml:space="preserve">considered first </w:t>
        </w:r>
      </w:ins>
      <w:r w:rsidRPr="002B6F18">
        <w:rPr>
          <w:rFonts w:ascii="Times New Roman" w:hAnsi="Times New Roman" w:cs="Times New Roman"/>
        </w:rPr>
        <w:t>order (</w:t>
      </w:r>
      <w:r>
        <w:rPr>
          <w:rFonts w:ascii="Times New Roman" w:hAnsi="Times New Roman" w:cs="Times New Roman"/>
        </w:rPr>
        <w:t xml:space="preserve">i.e., </w:t>
      </w:r>
      <w:commentRangeStart w:id="24"/>
      <w:r>
        <w:rPr>
          <w:rFonts w:ascii="Times New Roman" w:hAnsi="Times New Roman" w:cs="Times New Roman"/>
        </w:rPr>
        <w:t>a stream not created from the joining of many other streams</w:t>
      </w:r>
      <w:commentRangeEnd w:id="24"/>
      <w:r w:rsidR="00761AE0">
        <w:rPr>
          <w:rStyle w:val="CommentReference"/>
        </w:rPr>
        <w:commentReference w:id="24"/>
      </w:r>
      <w:r w:rsidRPr="002B6F18">
        <w:rPr>
          <w:rFonts w:ascii="Times New Roman" w:hAnsi="Times New Roman" w:cs="Times New Roman"/>
        </w:rPr>
        <w:t xml:space="preserve">) and drain a catchment of less than 100 ha </w:t>
      </w:r>
      <w:r>
        <w:rPr>
          <w:rFonts w:ascii="Times New Roman" w:hAnsi="Times New Roman" w:cs="Times New Roman"/>
        </w:rPr>
        <w:fldChar w:fldCharType="begin"/>
      </w:r>
      <w:r>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Pr>
          <w:rFonts w:ascii="Times New Roman" w:hAnsi="Times New Roman" w:cs="Times New Roman"/>
        </w:rPr>
        <w:fldChar w:fldCharType="separate"/>
      </w:r>
      <w:r w:rsidRPr="00AB790E">
        <w:rPr>
          <w:rFonts w:ascii="Times New Roman" w:hAnsi="Times New Roman" w:cs="Times New Roman"/>
        </w:rPr>
        <w:t>(Richardson and Danehy 2007)</w:t>
      </w:r>
      <w:r>
        <w:rPr>
          <w:rFonts w:ascii="Times New Roman" w:hAnsi="Times New Roman" w:cs="Times New Roman"/>
        </w:rPr>
        <w:fldChar w:fldCharType="end"/>
      </w:r>
      <w:r>
        <w:rPr>
          <w:rFonts w:ascii="Times New Roman" w:hAnsi="Times New Roman" w:cs="Times New Roman"/>
        </w:rPr>
        <w:t xml:space="preserve">.  </w:t>
      </w:r>
      <w:commentRangeEnd w:id="12"/>
      <w:r>
        <w:rPr>
          <w:rStyle w:val="CommentReference"/>
        </w:rPr>
        <w:commentReference w:id="12"/>
      </w:r>
      <w:ins w:id="25" w:author="Clay Arango" w:date="2019-04-15T13:42:00Z">
        <w:r w:rsidR="00C72093" w:rsidRPr="00C72093">
          <w:rPr>
            <w:rFonts w:ascii="Times New Roman" w:hAnsi="Times New Roman" w:cs="Times New Roman"/>
          </w:rPr>
          <w:t xml:space="preserve"> </w:t>
        </w:r>
      </w:ins>
      <w:moveToRangeStart w:id="26" w:author="Clay Arango" w:date="2019-04-15T13:42:00Z" w:name="move6228152"/>
      <w:moveTo w:id="27" w:author="Clay Arango" w:date="2019-04-15T13:42:00Z">
        <w:r w:rsidR="00C72093">
          <w:rPr>
            <w:rFonts w:ascii="Times New Roman" w:hAnsi="Times New Roman" w:cs="Times New Roman"/>
          </w:rPr>
          <w:t xml:space="preserve">As </w:t>
        </w:r>
        <w:r w:rsidR="00C72093" w:rsidRPr="002B6F18">
          <w:rPr>
            <w:rFonts w:ascii="Times New Roman" w:hAnsi="Times New Roman" w:cs="Times New Roman"/>
          </w:rPr>
          <w:t>individual</w:t>
        </w:r>
        <w:r w:rsidR="00C72093">
          <w:rPr>
            <w:rFonts w:ascii="Times New Roman" w:hAnsi="Times New Roman" w:cs="Times New Roman"/>
          </w:rPr>
          <w:t>s,</w:t>
        </w:r>
        <w:r w:rsidR="00C72093" w:rsidRPr="002B6F18">
          <w:rPr>
            <w:rFonts w:ascii="Times New Roman" w:hAnsi="Times New Roman" w:cs="Times New Roman"/>
          </w:rPr>
          <w:t xml:space="preserve"> </w:t>
        </w:r>
        <w:r w:rsidR="00C72093">
          <w:rPr>
            <w:rFonts w:ascii="Times New Roman" w:hAnsi="Times New Roman" w:cs="Times New Roman"/>
          </w:rPr>
          <w:t xml:space="preserve">headwater </w:t>
        </w:r>
        <w:r w:rsidR="00C72093" w:rsidRPr="002B6F18">
          <w:rPr>
            <w:rFonts w:ascii="Times New Roman" w:hAnsi="Times New Roman" w:cs="Times New Roman"/>
          </w:rPr>
          <w:t xml:space="preserve">streams </w:t>
        </w:r>
        <w:r w:rsidR="00C72093">
          <w:rPr>
            <w:rFonts w:ascii="Times New Roman" w:hAnsi="Times New Roman" w:cs="Times New Roman"/>
          </w:rPr>
          <w:t>are small and seem insignificant</w:t>
        </w:r>
        <w:r w:rsidR="00C72093" w:rsidRPr="002B6F18">
          <w:rPr>
            <w:rFonts w:ascii="Times New Roman" w:hAnsi="Times New Roman" w:cs="Times New Roman"/>
          </w:rPr>
          <w:t xml:space="preserve">, </w:t>
        </w:r>
        <w:r w:rsidR="00C72093">
          <w:rPr>
            <w:rFonts w:ascii="Times New Roman" w:hAnsi="Times New Roman" w:cs="Times New Roman"/>
          </w:rPr>
          <w:t>but collectively</w:t>
        </w:r>
        <w:r w:rsidR="00C72093" w:rsidRPr="002B6F18">
          <w:rPr>
            <w:rFonts w:ascii="Times New Roman" w:hAnsi="Times New Roman" w:cs="Times New Roman"/>
          </w:rPr>
          <w:t xml:space="preserve"> they </w:t>
        </w:r>
        <w:r w:rsidR="00C72093">
          <w:rPr>
            <w:rFonts w:ascii="Times New Roman" w:hAnsi="Times New Roman" w:cs="Times New Roman"/>
          </w:rPr>
          <w:t xml:space="preserve">constitute </w:t>
        </w:r>
        <w:r w:rsidR="00C72093" w:rsidRPr="002B6F18">
          <w:rPr>
            <w:rFonts w:ascii="Times New Roman" w:hAnsi="Times New Roman" w:cs="Times New Roman"/>
          </w:rPr>
          <w:t xml:space="preserve">almost 80% of </w:t>
        </w:r>
        <w:r w:rsidR="00C72093">
          <w:rPr>
            <w:rFonts w:ascii="Times New Roman" w:hAnsi="Times New Roman" w:cs="Times New Roman"/>
          </w:rPr>
          <w:t>a drainage network’s</w:t>
        </w:r>
        <w:r w:rsidR="00C72093" w:rsidRPr="002B6F18">
          <w:rPr>
            <w:rFonts w:ascii="Times New Roman" w:hAnsi="Times New Roman" w:cs="Times New Roman"/>
          </w:rPr>
          <w:t xml:space="preserve"> total </w:t>
        </w:r>
        <w:r w:rsidR="00C72093">
          <w:rPr>
            <w:rFonts w:ascii="Times New Roman" w:hAnsi="Times New Roman" w:cs="Times New Roman"/>
          </w:rPr>
          <w:t xml:space="preserve">stream </w:t>
        </w:r>
        <w:r w:rsidR="00C72093" w:rsidRPr="002B6F18">
          <w:rPr>
            <w:rFonts w:ascii="Times New Roman" w:hAnsi="Times New Roman" w:cs="Times New Roman"/>
          </w:rPr>
          <w:t xml:space="preserve">length and </w:t>
        </w:r>
        <w:r w:rsidR="00C72093">
          <w:rPr>
            <w:rFonts w:ascii="Times New Roman" w:hAnsi="Times New Roman" w:cs="Times New Roman"/>
          </w:rPr>
          <w:t xml:space="preserve">drain </w:t>
        </w:r>
        <w:r w:rsidR="00C72093" w:rsidRPr="002B6F18">
          <w:rPr>
            <w:rFonts w:ascii="Times New Roman" w:hAnsi="Times New Roman" w:cs="Times New Roman"/>
          </w:rPr>
          <w:t xml:space="preserve">more than </w:t>
        </w:r>
        <w:r w:rsidR="00C72093" w:rsidRPr="002B6F18">
          <w:rPr>
            <w:rFonts w:ascii="Times New Roman" w:hAnsi="Times New Roman" w:cs="Times New Roman"/>
          </w:rPr>
          <w:lastRenderedPageBreak/>
          <w:t>70% of the land surface</w:t>
        </w:r>
        <w:r w:rsidR="00C72093">
          <w:rPr>
            <w:rFonts w:ascii="Times New Roman" w:hAnsi="Times New Roman" w:cs="Times New Roman"/>
          </w:rPr>
          <w:t xml:space="preserve"> </w:t>
        </w:r>
        <w:r w:rsidR="00C72093">
          <w:rPr>
            <w:rFonts w:ascii="Times New Roman" w:hAnsi="Times New Roman" w:cs="Times New Roman"/>
          </w:rPr>
          <w:fldChar w:fldCharType="begin"/>
        </w:r>
        <w:r w:rsidR="00C72093">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Pr>
            <w:rFonts w:ascii="Times New Roman" w:hAnsi="Times New Roman" w:cs="Times New Roman"/>
          </w:rPr>
          <w:fldChar w:fldCharType="separate"/>
        </w:r>
        <w:r w:rsidR="00C72093" w:rsidRPr="00897086">
          <w:rPr>
            <w:rFonts w:ascii="Times New Roman" w:hAnsi="Times New Roman" w:cs="Times New Roman"/>
          </w:rPr>
          <w:t>(Colvin et al. 2019)</w:t>
        </w:r>
        <w:r w:rsidR="00C72093">
          <w:rPr>
            <w:rFonts w:ascii="Times New Roman" w:hAnsi="Times New Roman" w:cs="Times New Roman"/>
          </w:rPr>
          <w:fldChar w:fldCharType="end"/>
        </w:r>
        <w:r w:rsidR="00C72093">
          <w:rPr>
            <w:rFonts w:ascii="Times New Roman" w:hAnsi="Times New Roman" w:cs="Times New Roman"/>
          </w:rPr>
          <w:t xml:space="preserve">.  </w:t>
        </w:r>
        <w:moveToRangeStart w:id="28" w:author="Clay Arango" w:date="2019-04-15T13:42:00Z" w:name="move6228164"/>
        <w:moveToRangeEnd w:id="26"/>
        <w:r w:rsidR="00C72093">
          <w:rPr>
            <w:rFonts w:ascii="Times New Roman" w:hAnsi="Times New Roman" w:cs="Times New Roman"/>
          </w:rPr>
          <w:t xml:space="preserve">This leads to a substantial amount of </w:t>
        </w:r>
      </w:moveTo>
      <w:ins w:id="29" w:author="Clay Arango" w:date="2019-04-15T13:42:00Z">
        <w:r w:rsidR="00C72093">
          <w:rPr>
            <w:rFonts w:ascii="Times New Roman" w:hAnsi="Times New Roman" w:cs="Times New Roman"/>
          </w:rPr>
          <w:t xml:space="preserve">organic? </w:t>
        </w:r>
      </w:ins>
      <w:moveTo w:id="30" w:author="Clay Arango" w:date="2019-04-15T13:42:00Z">
        <w:r w:rsidR="00C72093">
          <w:rPr>
            <w:rFonts w:ascii="Times New Roman" w:hAnsi="Times New Roman" w:cs="Times New Roman"/>
          </w:rPr>
          <w:t xml:space="preserve">material </w:t>
        </w:r>
        <w:r w:rsidR="00C72093" w:rsidRPr="002B6F18">
          <w:rPr>
            <w:rFonts w:ascii="Times New Roman" w:hAnsi="Times New Roman" w:cs="Times New Roman"/>
          </w:rPr>
          <w:t>enter</w:t>
        </w:r>
        <w:r w:rsidR="00C72093">
          <w:rPr>
            <w:rFonts w:ascii="Times New Roman" w:hAnsi="Times New Roman" w:cs="Times New Roman"/>
          </w:rPr>
          <w:t>ing</w:t>
        </w:r>
        <w:r w:rsidR="00C72093" w:rsidRPr="002B6F18">
          <w:rPr>
            <w:rFonts w:ascii="Times New Roman" w:hAnsi="Times New Roman" w:cs="Times New Roman"/>
          </w:rPr>
          <w:t xml:space="preserve"> these </w:t>
        </w:r>
        <w:r w:rsidR="00C72093">
          <w:rPr>
            <w:rFonts w:ascii="Times New Roman" w:hAnsi="Times New Roman" w:cs="Times New Roman"/>
          </w:rPr>
          <w:t>streams from the nearby landscape</w:t>
        </w:r>
      </w:moveTo>
      <w:ins w:id="31" w:author="Clay Arango" w:date="2019-04-15T13:42:00Z">
        <w:r w:rsidR="00C72093">
          <w:rPr>
            <w:rFonts w:ascii="Times New Roman" w:hAnsi="Times New Roman" w:cs="Times New Roman"/>
          </w:rPr>
          <w:t xml:space="preserve"> to fuel biological activity, making </w:t>
        </w:r>
      </w:ins>
      <w:ins w:id="32" w:author="Clay Arango" w:date="2019-04-15T13:43:00Z">
        <w:r w:rsidR="00C72093">
          <w:rPr>
            <w:rFonts w:ascii="Times New Roman" w:hAnsi="Times New Roman" w:cs="Times New Roman"/>
          </w:rPr>
          <w:t>headwaters sites of energy input (Vannote et al. 1980)</w:t>
        </w:r>
      </w:ins>
      <w:moveTo w:id="33" w:author="Clay Arango" w:date="2019-04-15T13:42:00Z">
        <w:r w:rsidR="00C72093">
          <w:rPr>
            <w:rFonts w:ascii="Times New Roman" w:hAnsi="Times New Roman" w:cs="Times New Roman"/>
          </w:rPr>
          <w:t xml:space="preserve">.  </w:t>
        </w:r>
      </w:moveTo>
      <w:moveToRangeEnd w:id="28"/>
      <w:r w:rsidR="002B6F18" w:rsidRPr="002B6F18">
        <w:rPr>
          <w:rFonts w:ascii="Times New Roman" w:hAnsi="Times New Roman" w:cs="Times New Roman"/>
        </w:rPr>
        <w:t xml:space="preserve">Headwaters </w:t>
      </w:r>
      <w:del w:id="34" w:author="Clay Arango" w:date="2019-04-15T13:43:00Z">
        <w:r w:rsidR="002B6F18" w:rsidRPr="002B6F18" w:rsidDel="00C72093">
          <w:rPr>
            <w:rFonts w:ascii="Times New Roman" w:hAnsi="Times New Roman" w:cs="Times New Roman"/>
          </w:rPr>
          <w:delText xml:space="preserve">are </w:delText>
        </w:r>
      </w:del>
      <w:ins w:id="35" w:author="Clay Arango" w:date="2019-04-15T13:43:00Z">
        <w:r w:rsidR="00C72093">
          <w:rPr>
            <w:rFonts w:ascii="Times New Roman" w:hAnsi="Times New Roman" w:cs="Times New Roman"/>
          </w:rPr>
          <w:t>also</w:t>
        </w:r>
        <w:r w:rsidR="00C72093" w:rsidRPr="002B6F18">
          <w:rPr>
            <w:rFonts w:ascii="Times New Roman" w:hAnsi="Times New Roman" w:cs="Times New Roman"/>
          </w:rPr>
          <w:t xml:space="preserve"> </w:t>
        </w:r>
      </w:ins>
      <w:del w:id="36" w:author="Clay Arango" w:date="2019-04-15T13:43:00Z">
        <w:r w:rsidR="002B6F18" w:rsidRPr="002B6F18" w:rsidDel="00C72093">
          <w:rPr>
            <w:rFonts w:ascii="Times New Roman" w:hAnsi="Times New Roman" w:cs="Times New Roman"/>
          </w:rPr>
          <w:delText xml:space="preserve">vital components of </w:delText>
        </w:r>
        <w:r w:rsidR="005A1765" w:rsidDel="00C72093">
          <w:rPr>
            <w:rFonts w:ascii="Times New Roman" w:hAnsi="Times New Roman" w:cs="Times New Roman"/>
          </w:rPr>
          <w:delText xml:space="preserve">a </w:delText>
        </w:r>
        <w:r w:rsidR="002B6F18" w:rsidRPr="002B6F18" w:rsidDel="00C72093">
          <w:rPr>
            <w:rFonts w:ascii="Times New Roman" w:hAnsi="Times New Roman" w:cs="Times New Roman"/>
          </w:rPr>
          <w:delText xml:space="preserve">stream network </w:delText>
        </w:r>
        <w:r w:rsidR="005A1765" w:rsidDel="00C72093">
          <w:rPr>
            <w:rFonts w:ascii="Times New Roman" w:hAnsi="Times New Roman" w:cs="Times New Roman"/>
          </w:rPr>
          <w:delText xml:space="preserve">because they </w:delText>
        </w:r>
      </w:del>
      <w:commentRangeStart w:id="37"/>
      <w:r w:rsidR="002B6F18" w:rsidRPr="002B6F18">
        <w:rPr>
          <w:rFonts w:ascii="Times New Roman" w:hAnsi="Times New Roman" w:cs="Times New Roman"/>
        </w:rPr>
        <w:t xml:space="preserve">contribute substantially to </w:t>
      </w:r>
      <w:del w:id="38" w:author="Clay Arango" w:date="2019-04-15T13:44:00Z">
        <w:r w:rsidR="002B6F18" w:rsidRPr="002B6F18" w:rsidDel="00C72093">
          <w:rPr>
            <w:rFonts w:ascii="Times New Roman" w:hAnsi="Times New Roman" w:cs="Times New Roman"/>
          </w:rPr>
          <w:delText xml:space="preserve">the </w:delText>
        </w:r>
      </w:del>
      <w:r w:rsidR="002B6F18" w:rsidRPr="002B6F18">
        <w:rPr>
          <w:rFonts w:ascii="Times New Roman" w:hAnsi="Times New Roman" w:cs="Times New Roman"/>
        </w:rPr>
        <w:t>water quality</w:t>
      </w:r>
      <w:ins w:id="39" w:author="Clay Arango" w:date="2019-04-15T13:40:00Z">
        <w:r w:rsidR="00C72093">
          <w:rPr>
            <w:rFonts w:ascii="Times New Roman" w:hAnsi="Times New Roman" w:cs="Times New Roman"/>
          </w:rPr>
          <w:t xml:space="preserve"> </w:t>
        </w:r>
      </w:ins>
      <w:ins w:id="40" w:author="Clay Arango" w:date="2019-04-15T13:44:00Z">
        <w:r w:rsidR="00C72093">
          <w:rPr>
            <w:rFonts w:ascii="Times New Roman" w:hAnsi="Times New Roman" w:cs="Times New Roman"/>
          </w:rPr>
          <w:t>in</w:t>
        </w:r>
      </w:ins>
      <w:del w:id="41" w:author="Clay Arango" w:date="2019-04-15T13:41:00Z">
        <w:r w:rsidR="002B6F18" w:rsidRPr="002B6F18" w:rsidDel="00C72093">
          <w:rPr>
            <w:rFonts w:ascii="Times New Roman" w:hAnsi="Times New Roman" w:cs="Times New Roman"/>
          </w:rPr>
          <w:delText xml:space="preserve"> </w:delText>
        </w:r>
        <w:commentRangeEnd w:id="37"/>
        <w:r w:rsidR="005A1765" w:rsidDel="00C72093">
          <w:rPr>
            <w:rStyle w:val="CommentReference"/>
          </w:rPr>
          <w:commentReference w:id="37"/>
        </w:r>
      </w:del>
      <w:del w:id="42" w:author="Clay Arango" w:date="2019-04-15T13:39:00Z">
        <w:r w:rsidR="002B6F18" w:rsidRPr="002B6F18" w:rsidDel="00761AE0">
          <w:rPr>
            <w:rFonts w:ascii="Times New Roman" w:hAnsi="Times New Roman" w:cs="Times New Roman"/>
          </w:rPr>
          <w:delText xml:space="preserve">and </w:delText>
        </w:r>
        <w:commentRangeStart w:id="43"/>
        <w:r w:rsidR="002B6F18" w:rsidRPr="002B6F18" w:rsidDel="00761AE0">
          <w:rPr>
            <w:rFonts w:ascii="Times New Roman" w:hAnsi="Times New Roman" w:cs="Times New Roman"/>
          </w:rPr>
          <w:delText>biodiversity</w:delText>
        </w:r>
      </w:del>
      <w:r w:rsidR="002B6F18" w:rsidRPr="002B6F18">
        <w:rPr>
          <w:rFonts w:ascii="Times New Roman" w:hAnsi="Times New Roman" w:cs="Times New Roman"/>
        </w:rPr>
        <w:t xml:space="preserve"> </w:t>
      </w:r>
      <w:del w:id="44" w:author="Clay Arango" w:date="2019-04-15T13:40:00Z">
        <w:r w:rsidR="002B6F18" w:rsidRPr="002B6F18" w:rsidDel="00C72093">
          <w:rPr>
            <w:rFonts w:ascii="Times New Roman" w:hAnsi="Times New Roman" w:cs="Times New Roman"/>
          </w:rPr>
          <w:delText xml:space="preserve">of </w:delText>
        </w:r>
      </w:del>
      <w:r w:rsidR="00EA6F85">
        <w:rPr>
          <w:rFonts w:ascii="Times New Roman" w:hAnsi="Times New Roman" w:cs="Times New Roman"/>
        </w:rPr>
        <w:t>downstream</w:t>
      </w:r>
      <w:r w:rsidR="002B6F18" w:rsidRPr="002B6F18">
        <w:rPr>
          <w:rFonts w:ascii="Times New Roman" w:hAnsi="Times New Roman" w:cs="Times New Roman"/>
        </w:rPr>
        <w:t xml:space="preserve"> </w:t>
      </w:r>
      <w:commentRangeEnd w:id="43"/>
      <w:r w:rsidR="00761AE0">
        <w:rPr>
          <w:rStyle w:val="CommentReference"/>
        </w:rPr>
        <w:commentReference w:id="43"/>
      </w:r>
      <w:r w:rsidR="002B6F18" w:rsidRPr="002B6F18">
        <w:rPr>
          <w:rFonts w:ascii="Times New Roman" w:hAnsi="Times New Roman" w:cs="Times New Roman"/>
        </w:rPr>
        <w:t xml:space="preserve">waterways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(Alexander et al. 2007; Meyer et al. 2007)</w:t>
      </w:r>
      <w:r w:rsidR="00D03DCF">
        <w:rPr>
          <w:rFonts w:ascii="Times New Roman" w:hAnsi="Times New Roman" w:cs="Times New Roman"/>
        </w:rPr>
        <w:fldChar w:fldCharType="end"/>
      </w:r>
      <w:del w:id="45" w:author="Clay Arango" w:date="2019-04-15T13:44:00Z">
        <w:r w:rsidR="002B6F18" w:rsidRPr="002B6F18" w:rsidDel="00C72093">
          <w:rPr>
            <w:rFonts w:ascii="Times New Roman" w:hAnsi="Times New Roman" w:cs="Times New Roman"/>
          </w:rPr>
          <w:delText>.</w:delText>
        </w:r>
        <w:r w:rsidR="00E429DC" w:rsidDel="00C72093">
          <w:rPr>
            <w:rFonts w:ascii="Times New Roman" w:hAnsi="Times New Roman" w:cs="Times New Roman"/>
          </w:rPr>
          <w:delText xml:space="preserve">  </w:delText>
        </w:r>
      </w:del>
      <w:del w:id="46" w:author="Clay Arango" w:date="2019-04-15T13:39:00Z">
        <w:r w:rsidR="00B7716F" w:rsidDel="00C72093">
          <w:rPr>
            <w:rFonts w:ascii="Times New Roman" w:hAnsi="Times New Roman" w:cs="Times New Roman"/>
          </w:rPr>
          <w:delText>One way in which</w:delText>
        </w:r>
      </w:del>
      <w:ins w:id="47" w:author="Clay Arango" w:date="2019-04-15T13:39:00Z">
        <w:r w:rsidR="00C72093">
          <w:rPr>
            <w:rFonts w:ascii="Times New Roman" w:hAnsi="Times New Roman" w:cs="Times New Roman"/>
          </w:rPr>
          <w:t>For example</w:t>
        </w:r>
      </w:ins>
      <w:del w:id="48" w:author="Clay Arango" w:date="2019-04-15T13:43:00Z">
        <w:r w:rsidR="00B7716F" w:rsidDel="00C72093">
          <w:rPr>
            <w:rFonts w:ascii="Times New Roman" w:hAnsi="Times New Roman" w:cs="Times New Roman"/>
          </w:rPr>
          <w:delText xml:space="preserve"> headwaters are important </w:delText>
        </w:r>
        <w:r w:rsidDel="00C72093">
          <w:rPr>
            <w:rFonts w:ascii="Times New Roman" w:hAnsi="Times New Roman" w:cs="Times New Roman"/>
          </w:rPr>
          <w:delText>for downstream water quality</w:delText>
        </w:r>
        <w:r w:rsidR="00B7716F" w:rsidDel="00C72093">
          <w:rPr>
            <w:rFonts w:ascii="Times New Roman" w:hAnsi="Times New Roman" w:cs="Times New Roman"/>
          </w:rPr>
          <w:delText xml:space="preserve"> is as sites of </w:delText>
        </w:r>
        <w:r w:rsidDel="00C72093">
          <w:rPr>
            <w:rFonts w:ascii="Times New Roman" w:hAnsi="Times New Roman" w:cs="Times New Roman"/>
          </w:rPr>
          <w:delText xml:space="preserve">large subsidy input and </w:delText>
        </w:r>
        <w:r w:rsidR="00B7716F" w:rsidDel="00C72093">
          <w:rPr>
            <w:rFonts w:ascii="Times New Roman" w:hAnsi="Times New Roman" w:cs="Times New Roman"/>
          </w:rPr>
          <w:delText>transformation</w:delText>
        </w:r>
      </w:del>
      <w:r w:rsidR="00B7716F">
        <w:rPr>
          <w:rFonts w:ascii="Times New Roman" w:hAnsi="Times New Roman" w:cs="Times New Roman"/>
        </w:rPr>
        <w:t xml:space="preserve">.  </w:t>
      </w:r>
      <w:moveFromRangeStart w:id="49" w:author="Clay Arango" w:date="2019-04-15T13:42:00Z" w:name="move6228152"/>
      <w:moveFrom w:id="50" w:author="Clay Arango" w:date="2019-04-15T13:42:00Z">
        <w:r w:rsidR="00014423" w:rsidDel="00C72093">
          <w:rPr>
            <w:rFonts w:ascii="Times New Roman" w:hAnsi="Times New Roman" w:cs="Times New Roman"/>
          </w:rPr>
          <w:t>A</w:t>
        </w:r>
        <w:r w:rsidR="005A1765" w:rsidDel="00C72093">
          <w:rPr>
            <w:rFonts w:ascii="Times New Roman" w:hAnsi="Times New Roman" w:cs="Times New Roman"/>
          </w:rPr>
          <w:t xml:space="preserve">s </w:t>
        </w:r>
        <w:r w:rsidR="005A1765" w:rsidRPr="002B6F18" w:rsidDel="00C72093">
          <w:rPr>
            <w:rFonts w:ascii="Times New Roman" w:hAnsi="Times New Roman" w:cs="Times New Roman"/>
          </w:rPr>
          <w:t>individual</w:t>
        </w:r>
        <w:r w:rsidR="005A1765" w:rsidDel="00C72093">
          <w:rPr>
            <w:rFonts w:ascii="Times New Roman" w:hAnsi="Times New Roman" w:cs="Times New Roman"/>
          </w:rPr>
          <w:t>s</w:t>
        </w:r>
        <w:r w:rsidR="00014423" w:rsidDel="00C72093">
          <w:rPr>
            <w:rFonts w:ascii="Times New Roman" w:hAnsi="Times New Roman" w:cs="Times New Roman"/>
          </w:rPr>
          <w:t>,</w:t>
        </w:r>
        <w:r w:rsidR="005A1765" w:rsidRPr="002B6F18" w:rsidDel="00C72093">
          <w:rPr>
            <w:rFonts w:ascii="Times New Roman" w:hAnsi="Times New Roman" w:cs="Times New Roman"/>
          </w:rPr>
          <w:t xml:space="preserve"> </w:t>
        </w:r>
        <w:r w:rsidR="005A1765" w:rsidDel="00C72093">
          <w:rPr>
            <w:rFonts w:ascii="Times New Roman" w:hAnsi="Times New Roman" w:cs="Times New Roman"/>
          </w:rPr>
          <w:t xml:space="preserve">headwater </w:t>
        </w:r>
        <w:r w:rsidR="00F36685" w:rsidRPr="002B6F18" w:rsidDel="00C72093">
          <w:rPr>
            <w:rFonts w:ascii="Times New Roman" w:hAnsi="Times New Roman" w:cs="Times New Roman"/>
          </w:rPr>
          <w:t xml:space="preserve">streams </w:t>
        </w:r>
        <w:r w:rsidR="005A1765" w:rsidDel="00C72093">
          <w:rPr>
            <w:rFonts w:ascii="Times New Roman" w:hAnsi="Times New Roman" w:cs="Times New Roman"/>
          </w:rPr>
          <w:t>are small and seem insignificant</w:t>
        </w:r>
        <w:r w:rsidR="00F36685" w:rsidRPr="002B6F18" w:rsidDel="00C72093">
          <w:rPr>
            <w:rFonts w:ascii="Times New Roman" w:hAnsi="Times New Roman" w:cs="Times New Roman"/>
          </w:rPr>
          <w:t xml:space="preserve">, </w:t>
        </w:r>
        <w:r w:rsidR="00014423" w:rsidDel="00C72093">
          <w:rPr>
            <w:rFonts w:ascii="Times New Roman" w:hAnsi="Times New Roman" w:cs="Times New Roman"/>
          </w:rPr>
          <w:t xml:space="preserve">but </w:t>
        </w:r>
        <w:r w:rsidR="005A1765" w:rsidDel="00C72093">
          <w:rPr>
            <w:rFonts w:ascii="Times New Roman" w:hAnsi="Times New Roman" w:cs="Times New Roman"/>
          </w:rPr>
          <w:t>collectively</w:t>
        </w:r>
        <w:r w:rsidR="00F36685" w:rsidRPr="002B6F18" w:rsidDel="00C72093">
          <w:rPr>
            <w:rFonts w:ascii="Times New Roman" w:hAnsi="Times New Roman" w:cs="Times New Roman"/>
          </w:rPr>
          <w:t xml:space="preserve"> they </w:t>
        </w:r>
        <w:r w:rsidR="005A1765" w:rsidDel="00C72093">
          <w:rPr>
            <w:rFonts w:ascii="Times New Roman" w:hAnsi="Times New Roman" w:cs="Times New Roman"/>
          </w:rPr>
          <w:t xml:space="preserve">constitute </w:t>
        </w:r>
        <w:r w:rsidR="00F36685" w:rsidRPr="002B6F18" w:rsidDel="00C72093">
          <w:rPr>
            <w:rFonts w:ascii="Times New Roman" w:hAnsi="Times New Roman" w:cs="Times New Roman"/>
          </w:rPr>
          <w:t xml:space="preserve">almost 80% of </w:t>
        </w:r>
        <w:r w:rsidR="005A1765" w:rsidDel="00C72093">
          <w:rPr>
            <w:rFonts w:ascii="Times New Roman" w:hAnsi="Times New Roman" w:cs="Times New Roman"/>
          </w:rPr>
          <w:t>a drainage network’s</w:t>
        </w:r>
        <w:r w:rsidR="005A1765" w:rsidRPr="002B6F18" w:rsidDel="00C72093">
          <w:rPr>
            <w:rFonts w:ascii="Times New Roman" w:hAnsi="Times New Roman" w:cs="Times New Roman"/>
          </w:rPr>
          <w:t xml:space="preserve"> </w:t>
        </w:r>
        <w:r w:rsidR="00F36685" w:rsidRPr="002B6F18" w:rsidDel="00C72093">
          <w:rPr>
            <w:rFonts w:ascii="Times New Roman" w:hAnsi="Times New Roman" w:cs="Times New Roman"/>
          </w:rPr>
          <w:t xml:space="preserve">total </w:t>
        </w:r>
        <w:r w:rsidR="005A1765" w:rsidDel="00C72093">
          <w:rPr>
            <w:rFonts w:ascii="Times New Roman" w:hAnsi="Times New Roman" w:cs="Times New Roman"/>
          </w:rPr>
          <w:t xml:space="preserve">stream </w:t>
        </w:r>
        <w:r w:rsidR="00F36685" w:rsidRPr="002B6F18" w:rsidDel="00C72093">
          <w:rPr>
            <w:rFonts w:ascii="Times New Roman" w:hAnsi="Times New Roman" w:cs="Times New Roman"/>
          </w:rPr>
          <w:t xml:space="preserve">length and </w:t>
        </w:r>
        <w:r w:rsidR="005A1765" w:rsidDel="00C72093">
          <w:rPr>
            <w:rFonts w:ascii="Times New Roman" w:hAnsi="Times New Roman" w:cs="Times New Roman"/>
          </w:rPr>
          <w:t xml:space="preserve">drain </w:t>
        </w:r>
        <w:r w:rsidR="00F36685" w:rsidRPr="002B6F18" w:rsidDel="00C72093">
          <w:rPr>
            <w:rFonts w:ascii="Times New Roman" w:hAnsi="Times New Roman" w:cs="Times New Roman"/>
          </w:rPr>
          <w:t>more than 70% of the land surface</w:t>
        </w:r>
        <w:r w:rsidR="005A1765" w:rsidDel="00C72093">
          <w:rPr>
            <w:rFonts w:ascii="Times New Roman" w:hAnsi="Times New Roman" w:cs="Times New Roman"/>
          </w:rPr>
          <w:t xml:space="preserve"> </w:t>
        </w:r>
        <w:r w:rsidR="00F36685" w:rsidDel="00C72093">
          <w:rPr>
            <w:rFonts w:ascii="Times New Roman" w:hAnsi="Times New Roman" w:cs="Times New Roman"/>
          </w:rPr>
          <w:fldChar w:fldCharType="begin"/>
        </w:r>
        <w:r w:rsidR="00F36685" w:rsidDel="00C72093">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F36685" w:rsidDel="00C72093">
          <w:rPr>
            <w:rFonts w:ascii="Times New Roman" w:hAnsi="Times New Roman" w:cs="Times New Roman"/>
          </w:rPr>
          <w:fldChar w:fldCharType="separate"/>
        </w:r>
        <w:r w:rsidR="00F36685" w:rsidRPr="00897086" w:rsidDel="00C72093">
          <w:rPr>
            <w:rFonts w:ascii="Times New Roman" w:hAnsi="Times New Roman" w:cs="Times New Roman"/>
          </w:rPr>
          <w:t>(Colvin et al. 2019)</w:t>
        </w:r>
        <w:r w:rsidR="00F36685" w:rsidDel="00C72093">
          <w:rPr>
            <w:rFonts w:ascii="Times New Roman" w:hAnsi="Times New Roman" w:cs="Times New Roman"/>
          </w:rPr>
          <w:fldChar w:fldCharType="end"/>
        </w:r>
        <w:r w:rsidR="00B3140D" w:rsidDel="00C72093">
          <w:rPr>
            <w:rFonts w:ascii="Times New Roman" w:hAnsi="Times New Roman" w:cs="Times New Roman"/>
          </w:rPr>
          <w:t xml:space="preserve">.  </w:t>
        </w:r>
        <w:moveFromRangeStart w:id="51" w:author="Clay Arango" w:date="2019-04-15T13:42:00Z" w:name="move6228164"/>
        <w:moveFromRangeEnd w:id="49"/>
        <w:r w:rsidR="00B3140D" w:rsidDel="00C72093">
          <w:rPr>
            <w:rFonts w:ascii="Times New Roman" w:hAnsi="Times New Roman" w:cs="Times New Roman"/>
          </w:rPr>
          <w:t>This leads to a</w:t>
        </w:r>
        <w:r w:rsidR="00B7716F" w:rsidDel="00C72093">
          <w:rPr>
            <w:rFonts w:ascii="Times New Roman" w:hAnsi="Times New Roman" w:cs="Times New Roman"/>
          </w:rPr>
          <w:t xml:space="preserve"> </w:t>
        </w:r>
        <w:r w:rsidR="00B3140D" w:rsidDel="00C72093">
          <w:rPr>
            <w:rFonts w:ascii="Times New Roman" w:hAnsi="Times New Roman" w:cs="Times New Roman"/>
          </w:rPr>
          <w:t xml:space="preserve">substantial amount of material </w:t>
        </w:r>
        <w:r w:rsidR="00F36685" w:rsidRPr="002B6F18" w:rsidDel="00C72093">
          <w:rPr>
            <w:rFonts w:ascii="Times New Roman" w:hAnsi="Times New Roman" w:cs="Times New Roman"/>
          </w:rPr>
          <w:t>enter</w:t>
        </w:r>
        <w:r w:rsidR="00B3140D" w:rsidDel="00C72093">
          <w:rPr>
            <w:rFonts w:ascii="Times New Roman" w:hAnsi="Times New Roman" w:cs="Times New Roman"/>
          </w:rPr>
          <w:t>ing</w:t>
        </w:r>
        <w:r w:rsidR="00F36685" w:rsidRPr="002B6F18" w:rsidDel="00C72093">
          <w:rPr>
            <w:rFonts w:ascii="Times New Roman" w:hAnsi="Times New Roman" w:cs="Times New Roman"/>
          </w:rPr>
          <w:t xml:space="preserve"> these </w:t>
        </w:r>
        <w:r w:rsidR="00B3140D" w:rsidDel="00C72093">
          <w:rPr>
            <w:rFonts w:ascii="Times New Roman" w:hAnsi="Times New Roman" w:cs="Times New Roman"/>
          </w:rPr>
          <w:t>streams</w:t>
        </w:r>
        <w:r w:rsidR="00B7716F" w:rsidDel="00C72093">
          <w:rPr>
            <w:rFonts w:ascii="Times New Roman" w:hAnsi="Times New Roman" w:cs="Times New Roman"/>
          </w:rPr>
          <w:t xml:space="preserve"> </w:t>
        </w:r>
        <w:r w:rsidDel="00C72093">
          <w:rPr>
            <w:rFonts w:ascii="Times New Roman" w:hAnsi="Times New Roman" w:cs="Times New Roman"/>
          </w:rPr>
          <w:t xml:space="preserve">from the nearby landscape.  </w:t>
        </w:r>
      </w:moveFrom>
      <w:moveFromRangeEnd w:id="51"/>
      <w:ins w:id="52" w:author="Clay Arango" w:date="2019-04-15T13:44:00Z">
        <w:r w:rsidR="00C72093">
          <w:rPr>
            <w:rFonts w:ascii="Times New Roman" w:hAnsi="Times New Roman" w:cs="Times New Roman"/>
          </w:rPr>
          <w:t xml:space="preserve"> through </w:t>
        </w:r>
      </w:ins>
      <w:del w:id="53" w:author="Clay Arango" w:date="2019-04-15T13:44:00Z">
        <w:r w:rsidDel="00C72093">
          <w:rPr>
            <w:rFonts w:ascii="Times New Roman" w:hAnsi="Times New Roman" w:cs="Times New Roman"/>
          </w:rPr>
          <w:delText xml:space="preserve">The </w:delText>
        </w:r>
      </w:del>
      <w:ins w:id="54" w:author="Clay Arango" w:date="2019-04-15T13:44:00Z">
        <w:r w:rsidR="00C72093">
          <w:rPr>
            <w:rFonts w:ascii="Times New Roman" w:hAnsi="Times New Roman" w:cs="Times New Roman"/>
          </w:rPr>
          <w:t xml:space="preserve">their high </w:t>
        </w:r>
      </w:ins>
      <w:r>
        <w:rPr>
          <w:rFonts w:ascii="Times New Roman" w:hAnsi="Times New Roman" w:cs="Times New Roman"/>
        </w:rPr>
        <w:t xml:space="preserve">surface area to depth ratio </w:t>
      </w:r>
      <w:del w:id="55" w:author="Clay Arango" w:date="2019-04-15T13:44:00Z">
        <w:r w:rsidDel="00C72093">
          <w:rPr>
            <w:rFonts w:ascii="Times New Roman" w:hAnsi="Times New Roman" w:cs="Times New Roman"/>
          </w:rPr>
          <w:delText xml:space="preserve">in these small streams is relatively high compared to </w:delText>
        </w:r>
      </w:del>
      <w:ins w:id="56" w:author="Clay Arango" w:date="2019-04-15T13:44:00Z">
        <w:r w:rsidR="00C72093">
          <w:rPr>
            <w:rFonts w:ascii="Times New Roman" w:hAnsi="Times New Roman" w:cs="Times New Roman"/>
          </w:rPr>
          <w:t xml:space="preserve">relative to </w:t>
        </w:r>
      </w:ins>
      <w:r>
        <w:rPr>
          <w:rFonts w:ascii="Times New Roman" w:hAnsi="Times New Roman" w:cs="Times New Roman"/>
        </w:rPr>
        <w:t>downstream reaches</w:t>
      </w:r>
      <w:ins w:id="57" w:author="Clay Arango" w:date="2019-04-15T13:44:00Z">
        <w:r w:rsidR="00C72093">
          <w:rPr>
            <w:rFonts w:ascii="Times New Roman" w:hAnsi="Times New Roman" w:cs="Times New Roman"/>
          </w:rPr>
          <w:t>.  T</w:t>
        </w:r>
      </w:ins>
      <w:ins w:id="58" w:author="Clay Arango" w:date="2019-04-15T13:45:00Z">
        <w:r w:rsidR="00C72093">
          <w:rPr>
            <w:rFonts w:ascii="Times New Roman" w:hAnsi="Times New Roman" w:cs="Times New Roman"/>
          </w:rPr>
          <w:t>hat high ratio causes</w:t>
        </w:r>
      </w:ins>
      <w:r>
        <w:rPr>
          <w:rFonts w:ascii="Times New Roman" w:hAnsi="Times New Roman" w:cs="Times New Roman"/>
        </w:rPr>
        <w:t xml:space="preserve"> </w:t>
      </w:r>
      <w:del w:id="59" w:author="Clay Arango" w:date="2019-04-15T13:45:00Z">
        <w:r w:rsidDel="00C72093">
          <w:rPr>
            <w:rFonts w:ascii="Times New Roman" w:hAnsi="Times New Roman" w:cs="Times New Roman"/>
          </w:rPr>
          <w:delText xml:space="preserve">so this </w:delText>
        </w:r>
      </w:del>
      <w:r>
        <w:rPr>
          <w:rFonts w:ascii="Times New Roman" w:hAnsi="Times New Roman" w:cs="Times New Roman"/>
        </w:rPr>
        <w:t xml:space="preserve">material </w:t>
      </w:r>
      <w:del w:id="60" w:author="Clay Arango" w:date="2019-04-15T13:45:00Z">
        <w:r w:rsidDel="00C72093">
          <w:rPr>
            <w:rFonts w:ascii="Times New Roman" w:hAnsi="Times New Roman" w:cs="Times New Roman"/>
          </w:rPr>
          <w:delText xml:space="preserve">will tend </w:delText>
        </w:r>
      </w:del>
      <w:r>
        <w:rPr>
          <w:rFonts w:ascii="Times New Roman" w:hAnsi="Times New Roman" w:cs="Times New Roman"/>
        </w:rPr>
        <w:t xml:space="preserve">to travel less distance before it encounters the sediment or a biofilm where </w:t>
      </w:r>
      <w:del w:id="61" w:author="Clay Arango" w:date="2019-04-15T13:45:00Z">
        <w:r w:rsidDel="00C72093">
          <w:rPr>
            <w:rFonts w:ascii="Times New Roman" w:hAnsi="Times New Roman" w:cs="Times New Roman"/>
          </w:rPr>
          <w:delText xml:space="preserve">it </w:delText>
        </w:r>
      </w:del>
      <w:ins w:id="62" w:author="Clay Arango" w:date="2019-04-15T13:45:00Z">
        <w:r w:rsidR="00C72093">
          <w:rPr>
            <w:rFonts w:ascii="Times New Roman" w:hAnsi="Times New Roman" w:cs="Times New Roman"/>
          </w:rPr>
          <w:t xml:space="preserve">material </w:t>
        </w:r>
      </w:ins>
      <w:r>
        <w:rPr>
          <w:rFonts w:ascii="Times New Roman" w:hAnsi="Times New Roman" w:cs="Times New Roman"/>
        </w:rPr>
        <w:t>may be stored</w:t>
      </w:r>
      <w:r w:rsidR="00D4647E">
        <w:rPr>
          <w:rFonts w:ascii="Times New Roman" w:hAnsi="Times New Roman" w:cs="Times New Roman"/>
        </w:rPr>
        <w:t>, chemically altered,</w:t>
      </w:r>
      <w:r>
        <w:rPr>
          <w:rFonts w:ascii="Times New Roman" w:hAnsi="Times New Roman" w:cs="Times New Roman"/>
        </w:rPr>
        <w:t xml:space="preserve"> or </w:t>
      </w:r>
      <w:r w:rsidR="00D4647E">
        <w:rPr>
          <w:rFonts w:ascii="Times New Roman" w:hAnsi="Times New Roman" w:cs="Times New Roman"/>
        </w:rPr>
        <w:t>assimilated</w:t>
      </w:r>
      <w:r>
        <w:rPr>
          <w:rFonts w:ascii="Times New Roman" w:hAnsi="Times New Roman" w:cs="Times New Roman"/>
        </w:rPr>
        <w:t xml:space="preserve"> into a living organis</w:t>
      </w:r>
      <w:r w:rsidR="00D4647E">
        <w:rPr>
          <w:rFonts w:ascii="Times New Roman" w:hAnsi="Times New Roman" w:cs="Times New Roman"/>
        </w:rPr>
        <w:t xml:space="preserve">m </w:t>
      </w:r>
      <w:r w:rsidR="00EE3B8E">
        <w:rPr>
          <w:rFonts w:ascii="Times New Roman" w:hAnsi="Times New Roman" w:cs="Times New Roman"/>
        </w:rPr>
        <w:fldChar w:fldCharType="begin"/>
      </w:r>
      <w:r w:rsidR="00EE3B8E">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Pr>
          <w:rFonts w:ascii="Cambria Math" w:hAnsi="Cambria Math" w:cs="Cambria Math"/>
        </w:rPr>
        <w:instrText>∼</w:instrText>
      </w:r>
      <w:r w:rsidR="00EE3B8E">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Pr>
          <w:rFonts w:ascii="Times New Roman" w:hAnsi="Times New Roman" w:cs="Times New Roman"/>
        </w:rPr>
        <w:fldChar w:fldCharType="separate"/>
      </w:r>
      <w:r w:rsidR="00EE3B8E" w:rsidRPr="003D61DC">
        <w:rPr>
          <w:rFonts w:ascii="Times New Roman" w:hAnsi="Times New Roman" w:cs="Times New Roman"/>
        </w:rPr>
        <w:t>(Mulholland et al. 2000)</w:t>
      </w:r>
      <w:r w:rsidR="00EE3B8E">
        <w:rPr>
          <w:rFonts w:ascii="Times New Roman" w:hAnsi="Times New Roman" w:cs="Times New Roman"/>
        </w:rPr>
        <w:fldChar w:fldCharType="end"/>
      </w:r>
      <w:r>
        <w:rPr>
          <w:rFonts w:ascii="Times New Roman" w:hAnsi="Times New Roman" w:cs="Times New Roman"/>
        </w:rPr>
        <w:t>.</w:t>
      </w:r>
      <w:r w:rsidR="00D4647E">
        <w:rPr>
          <w:rFonts w:ascii="Times New Roman" w:hAnsi="Times New Roman" w:cs="Times New Roman"/>
        </w:rPr>
        <w:t xml:space="preserve">  </w:t>
      </w:r>
      <w:r w:rsidR="00E429DC">
        <w:rPr>
          <w:rFonts w:ascii="Times New Roman" w:hAnsi="Times New Roman" w:cs="Times New Roman"/>
        </w:rPr>
        <w:t xml:space="preserve">Because headwaters have a tight connection to downstream reaches </w:t>
      </w:r>
      <w:r w:rsidR="00E429DC">
        <w:rPr>
          <w:rFonts w:ascii="Times New Roman" w:hAnsi="Times New Roman" w:cs="Times New Roman"/>
        </w:rPr>
        <w:fldChar w:fldCharType="begin"/>
      </w:r>
      <w:r w:rsidR="00E429DC">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Pr>
          <w:rFonts w:ascii="Times New Roman" w:hAnsi="Times New Roman" w:cs="Times New Roman"/>
        </w:rPr>
        <w:fldChar w:fldCharType="separate"/>
      </w:r>
      <w:r w:rsidR="00E429DC" w:rsidRPr="00AB790E">
        <w:rPr>
          <w:rFonts w:ascii="Times New Roman" w:hAnsi="Times New Roman" w:cs="Times New Roman"/>
        </w:rPr>
        <w:t>(Vannote et al. 1980)</w:t>
      </w:r>
      <w:r w:rsidR="00E429DC">
        <w:rPr>
          <w:rFonts w:ascii="Times New Roman" w:hAnsi="Times New Roman" w:cs="Times New Roman"/>
        </w:rPr>
        <w:fldChar w:fldCharType="end"/>
      </w:r>
      <w:r w:rsidR="00E429DC">
        <w:rPr>
          <w:rFonts w:ascii="Times New Roman" w:hAnsi="Times New Roman" w:cs="Times New Roman"/>
        </w:rPr>
        <w:t>, t</w:t>
      </w:r>
      <w:r w:rsidR="00D4647E">
        <w:rPr>
          <w:rFonts w:ascii="Times New Roman" w:hAnsi="Times New Roman" w:cs="Times New Roman"/>
        </w:rPr>
        <w:t>his rapid biogeoc</w:t>
      </w:r>
      <w:r w:rsidR="0053398E">
        <w:rPr>
          <w:rFonts w:ascii="Times New Roman" w:hAnsi="Times New Roman" w:cs="Times New Roman"/>
        </w:rPr>
        <w:t xml:space="preserve">hemical processing </w:t>
      </w:r>
      <w:r w:rsidR="00D4647E">
        <w:rPr>
          <w:rFonts w:ascii="Times New Roman" w:hAnsi="Times New Roman" w:cs="Times New Roman"/>
        </w:rPr>
        <w:t>leads to large reductio</w:t>
      </w:r>
      <w:r w:rsidR="007256C5">
        <w:rPr>
          <w:rFonts w:ascii="Times New Roman" w:hAnsi="Times New Roman" w:cs="Times New Roman"/>
        </w:rPr>
        <w:t xml:space="preserve">ns in nutrients entering </w:t>
      </w:r>
      <w:r w:rsidR="00E429DC">
        <w:rPr>
          <w:rFonts w:ascii="Times New Roman" w:hAnsi="Times New Roman" w:cs="Times New Roman"/>
        </w:rPr>
        <w:t>larger</w:t>
      </w:r>
      <w:r w:rsidR="007256C5">
        <w:rPr>
          <w:rFonts w:ascii="Times New Roman" w:hAnsi="Times New Roman" w:cs="Times New Roman"/>
        </w:rPr>
        <w:t xml:space="preserve"> </w:t>
      </w:r>
      <w:r w:rsidR="00D4647E">
        <w:rPr>
          <w:rFonts w:ascii="Times New Roman" w:hAnsi="Times New Roman" w:cs="Times New Roman"/>
        </w:rPr>
        <w:t xml:space="preserve">waterways </w:t>
      </w:r>
      <w:r w:rsidR="00D4647E">
        <w:rPr>
          <w:rFonts w:ascii="Times New Roman" w:hAnsi="Times New Roman" w:cs="Times New Roman"/>
        </w:rPr>
        <w:fldChar w:fldCharType="begin"/>
      </w:r>
      <w:r w:rsidR="00D4647E">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Pr>
          <w:rFonts w:ascii="Times New Roman" w:hAnsi="Times New Roman" w:cs="Times New Roman"/>
        </w:rPr>
        <w:fldChar w:fldCharType="separate"/>
      </w:r>
      <w:r w:rsidR="00D4647E" w:rsidRPr="003E193E">
        <w:rPr>
          <w:rFonts w:ascii="Times New Roman" w:hAnsi="Times New Roman" w:cs="Times New Roman"/>
        </w:rPr>
        <w:t>(Peterson et al. 2001)</w:t>
      </w:r>
      <w:r w:rsidR="00D4647E">
        <w:rPr>
          <w:rFonts w:ascii="Times New Roman" w:hAnsi="Times New Roman" w:cs="Times New Roman"/>
        </w:rPr>
        <w:fldChar w:fldCharType="end"/>
      </w:r>
      <w:r w:rsidR="00EE3B8E">
        <w:rPr>
          <w:rFonts w:ascii="Times New Roman" w:hAnsi="Times New Roman" w:cs="Times New Roman"/>
        </w:rPr>
        <w:t xml:space="preserve">.  This is important because excess nutrients </w:t>
      </w:r>
      <w:r w:rsidR="009A1142">
        <w:rPr>
          <w:rFonts w:ascii="Times New Roman" w:hAnsi="Times New Roman" w:cs="Times New Roman"/>
        </w:rPr>
        <w:t>in rivers degrades the water quality</w:t>
      </w:r>
      <w:r w:rsidR="00E429DC">
        <w:rPr>
          <w:rFonts w:ascii="Times New Roman" w:hAnsi="Times New Roman" w:cs="Times New Roman"/>
        </w:rPr>
        <w:t xml:space="preserve"> and hampers biodiversity through processes such as </w:t>
      </w:r>
      <w:r w:rsidR="009A1142">
        <w:rPr>
          <w:rFonts w:ascii="Times New Roman" w:hAnsi="Times New Roman" w:cs="Times New Roman"/>
        </w:rPr>
        <w:t>eutrophication</w:t>
      </w:r>
      <w:r w:rsidR="00E429DC">
        <w:rPr>
          <w:rFonts w:ascii="Times New Roman" w:hAnsi="Times New Roman" w:cs="Times New Roman"/>
        </w:rPr>
        <w:t xml:space="preserve"> </w:t>
      </w:r>
      <w:r w:rsidR="009A1142">
        <w:rPr>
          <w:rFonts w:ascii="Times New Roman" w:hAnsi="Times New Roman" w:cs="Times New Roman"/>
        </w:rPr>
        <w:fldChar w:fldCharType="begin"/>
      </w:r>
      <w:r w:rsidR="009A1142">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Pr>
          <w:rFonts w:ascii="Times New Roman" w:hAnsi="Times New Roman" w:cs="Times New Roman"/>
        </w:rPr>
        <w:fldChar w:fldCharType="separate"/>
      </w:r>
      <w:r w:rsidR="009A1142" w:rsidRPr="003D61DC">
        <w:rPr>
          <w:rFonts w:ascii="Times New Roman" w:hAnsi="Times New Roman" w:cs="Times New Roman"/>
        </w:rPr>
        <w:t>(Carpenter et al. 1998)</w:t>
      </w:r>
      <w:r w:rsidR="009A1142">
        <w:rPr>
          <w:rFonts w:ascii="Times New Roman" w:hAnsi="Times New Roman" w:cs="Times New Roman"/>
        </w:rPr>
        <w:fldChar w:fldCharType="end"/>
      </w:r>
      <w:r w:rsidR="009A1142">
        <w:rPr>
          <w:rFonts w:ascii="Times New Roman" w:hAnsi="Times New Roman" w:cs="Times New Roman"/>
        </w:rPr>
        <w:t>.</w:t>
      </w:r>
      <w:r w:rsidR="00F36685" w:rsidRPr="002B6F18">
        <w:rPr>
          <w:rFonts w:ascii="Times New Roman" w:hAnsi="Times New Roman" w:cs="Times New Roman"/>
        </w:rPr>
        <w:t xml:space="preserve"> </w:t>
      </w:r>
    </w:p>
    <w:p w14:paraId="70996220" w14:textId="11F59F76" w:rsidR="00177584" w:rsidRDefault="00177584" w:rsidP="003D61DC">
      <w:pPr>
        <w:spacing w:line="480" w:lineRule="auto"/>
        <w:ind w:firstLine="720"/>
        <w:rPr>
          <w:rFonts w:ascii="Times New Roman" w:hAnsi="Times New Roman" w:cs="Times New Roman"/>
        </w:rPr>
      </w:pPr>
      <w:r>
        <w:rPr>
          <w:rFonts w:ascii="Times New Roman" w:hAnsi="Times New Roman" w:cs="Times New Roman"/>
        </w:rPr>
        <w:t>A</w:t>
      </w:r>
      <w:r w:rsidRPr="002B6F18">
        <w:rPr>
          <w:rFonts w:ascii="Times New Roman" w:hAnsi="Times New Roman" w:cs="Times New Roman"/>
        </w:rPr>
        <w:t xml:space="preserve"> small forested headwater stream ecosystem </w:t>
      </w:r>
      <w:r>
        <w:rPr>
          <w:rFonts w:ascii="Times New Roman" w:hAnsi="Times New Roman" w:cs="Times New Roman"/>
        </w:rPr>
        <w:t>sustains</w:t>
      </w:r>
      <w:r w:rsidRPr="002B6F18">
        <w:rPr>
          <w:rFonts w:ascii="Times New Roman" w:hAnsi="Times New Roman" w:cs="Times New Roman"/>
        </w:rPr>
        <w:t xml:space="preserve"> an integrated community of organisms </w:t>
      </w:r>
      <w:r>
        <w:rPr>
          <w:rFonts w:ascii="Times New Roman" w:hAnsi="Times New Roman" w:cs="Times New Roman"/>
        </w:rPr>
        <w:t>distinctly structured by energy inputs</w:t>
      </w:r>
      <w:ins w:id="63" w:author="Clay Arango" w:date="2019-04-15T13:48:00Z">
        <w:r w:rsidR="00C72093">
          <w:rPr>
            <w:rFonts w:ascii="Times New Roman" w:hAnsi="Times New Roman" w:cs="Times New Roman"/>
          </w:rPr>
          <w:t xml:space="preserve"> differentiated </w:t>
        </w:r>
      </w:ins>
      <w:del w:id="64" w:author="Clay Arango" w:date="2019-04-15T13:48:00Z">
        <w:r w:rsidDel="00C72093">
          <w:rPr>
            <w:rFonts w:ascii="Times New Roman" w:hAnsi="Times New Roman" w:cs="Times New Roman"/>
          </w:rPr>
          <w:delText xml:space="preserve">, usually contrasted </w:delText>
        </w:r>
      </w:del>
      <w:r>
        <w:rPr>
          <w:rFonts w:ascii="Times New Roman" w:hAnsi="Times New Roman" w:cs="Times New Roman"/>
        </w:rPr>
        <w:t xml:space="preserve">by </w:t>
      </w:r>
      <w:del w:id="65" w:author="Clay Arango" w:date="2019-04-15T13:49:00Z">
        <w:r w:rsidDel="00C72093">
          <w:rPr>
            <w:rFonts w:ascii="Times New Roman" w:hAnsi="Times New Roman" w:cs="Times New Roman"/>
          </w:rPr>
          <w:delText xml:space="preserve">whether the energy derives from </w:delText>
        </w:r>
      </w:del>
      <w:r>
        <w:rPr>
          <w:rFonts w:ascii="Times New Roman" w:hAnsi="Times New Roman" w:cs="Times New Roman"/>
        </w:rPr>
        <w:t xml:space="preserve">terrestrial (i.e., allochthonous) or aquatic (i.e., </w:t>
      </w:r>
      <w:r>
        <w:rPr>
          <w:rFonts w:ascii="Times New Roman" w:hAnsi="Times New Roman" w:cs="Times New Roman"/>
        </w:rPr>
        <w:lastRenderedPageBreak/>
        <w:t>autochthonous) production</w:t>
      </w:r>
      <w:r w:rsidRPr="002B6F18">
        <w:rPr>
          <w:rFonts w:ascii="Times New Roman" w:hAnsi="Times New Roman" w:cs="Times New Roman"/>
        </w:rPr>
        <w:t xml:space="preserve">.  The amount of light reaching the stream </w:t>
      </w:r>
      <w:r>
        <w:rPr>
          <w:rFonts w:ascii="Times New Roman" w:hAnsi="Times New Roman" w:cs="Times New Roman"/>
        </w:rPr>
        <w:t xml:space="preserve">in headwaters </w:t>
      </w:r>
      <w:r w:rsidRPr="002B6F18">
        <w:rPr>
          <w:rFonts w:ascii="Times New Roman" w:hAnsi="Times New Roman" w:cs="Times New Roman"/>
        </w:rPr>
        <w:t xml:space="preserve">is often much less than </w:t>
      </w:r>
      <w:r>
        <w:rPr>
          <w:rFonts w:ascii="Times New Roman" w:hAnsi="Times New Roman" w:cs="Times New Roman"/>
        </w:rPr>
        <w:t xml:space="preserve">in </w:t>
      </w:r>
      <w:r w:rsidRPr="002B6F18">
        <w:rPr>
          <w:rFonts w:ascii="Times New Roman" w:hAnsi="Times New Roman" w:cs="Times New Roman"/>
        </w:rPr>
        <w:t xml:space="preserve">downstream reaches where the channel </w:t>
      </w:r>
      <w:r>
        <w:rPr>
          <w:rFonts w:ascii="Times New Roman" w:hAnsi="Times New Roman" w:cs="Times New Roman"/>
        </w:rPr>
        <w:t xml:space="preserve">is more open, so </w:t>
      </w:r>
      <w:ins w:id="66" w:author="Clay Arango" w:date="2019-04-15T13:49:00Z">
        <w:r w:rsidR="00C72093">
          <w:rPr>
            <w:rFonts w:ascii="Times New Roman" w:hAnsi="Times New Roman" w:cs="Times New Roman"/>
          </w:rPr>
          <w:t xml:space="preserve">sparse </w:t>
        </w:r>
      </w:ins>
      <w:r w:rsidRPr="002B6F18">
        <w:rPr>
          <w:rFonts w:ascii="Times New Roman" w:hAnsi="Times New Roman" w:cs="Times New Roman"/>
        </w:rPr>
        <w:t xml:space="preserve">solar radiation typically </w:t>
      </w:r>
      <w:r>
        <w:rPr>
          <w:rFonts w:ascii="Times New Roman" w:hAnsi="Times New Roman" w:cs="Times New Roman"/>
        </w:rPr>
        <w:t>limits autochthonous</w:t>
      </w:r>
      <w:r w:rsidRPr="002B6F18">
        <w:rPr>
          <w:rFonts w:ascii="Times New Roman" w:hAnsi="Times New Roman" w:cs="Times New Roman"/>
        </w:rPr>
        <w:t xml:space="preserve"> photosynthesis</w:t>
      </w:r>
      <w:r w:rsidR="004F0AF4">
        <w:rPr>
          <w:rFonts w:ascii="Times New Roman" w:hAnsi="Times New Roman" w:cs="Times New Roman"/>
        </w:rPr>
        <w:t xml:space="preserve"> </w:t>
      </w:r>
      <w:r w:rsidR="004F0AF4">
        <w:rPr>
          <w:rFonts w:ascii="Times New Roman" w:hAnsi="Times New Roman" w:cs="Times New Roman"/>
        </w:rPr>
        <w:fldChar w:fldCharType="begin"/>
      </w:r>
      <w:r w:rsidR="004F0AF4">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Pr>
          <w:rFonts w:ascii="Times New Roman" w:hAnsi="Times New Roman" w:cs="Times New Roman"/>
        </w:rPr>
        <w:fldChar w:fldCharType="separate"/>
      </w:r>
      <w:r w:rsidR="004F0AF4" w:rsidRPr="003D61DC">
        <w:rPr>
          <w:rFonts w:ascii="Times New Roman" w:hAnsi="Times New Roman" w:cs="Times New Roman"/>
        </w:rPr>
        <w:t>(Warren et al. 2017)</w:t>
      </w:r>
      <w:r w:rsidR="004F0AF4">
        <w:rPr>
          <w:rFonts w:ascii="Times New Roman" w:hAnsi="Times New Roman" w:cs="Times New Roman"/>
        </w:rPr>
        <w:fldChar w:fldCharType="end"/>
      </w:r>
      <w:r w:rsidRPr="002B6F18">
        <w:rPr>
          <w:rFonts w:ascii="Times New Roman" w:hAnsi="Times New Roman" w:cs="Times New Roman"/>
        </w:rPr>
        <w:t xml:space="preserve">, </w:t>
      </w:r>
      <w:r>
        <w:rPr>
          <w:rFonts w:ascii="Times New Roman" w:hAnsi="Times New Roman" w:cs="Times New Roman"/>
        </w:rPr>
        <w:t xml:space="preserve">but when the canopy is closed, an </w:t>
      </w:r>
      <w:r w:rsidRPr="002B6F18">
        <w:rPr>
          <w:rFonts w:ascii="Times New Roman" w:hAnsi="Times New Roman" w:cs="Times New Roman"/>
        </w:rPr>
        <w:t>abundance of plant matter</w:t>
      </w:r>
      <w:r>
        <w:rPr>
          <w:rFonts w:ascii="Times New Roman" w:hAnsi="Times New Roman" w:cs="Times New Roman"/>
        </w:rPr>
        <w:t xml:space="preserve"> enters the stream </w:t>
      </w:r>
      <w:r w:rsidRPr="002B6F18">
        <w:rPr>
          <w:rFonts w:ascii="Times New Roman" w:hAnsi="Times New Roman" w:cs="Times New Roman"/>
        </w:rPr>
        <w:t xml:space="preserve">in the form of </w:t>
      </w:r>
      <w:r>
        <w:rPr>
          <w:rFonts w:ascii="Times New Roman" w:hAnsi="Times New Roman" w:cs="Times New Roman"/>
        </w:rPr>
        <w:t>foliage or wood</w:t>
      </w:r>
      <w:r w:rsidR="0009514C">
        <w:rPr>
          <w:rFonts w:ascii="Times New Roman" w:hAnsi="Times New Roman" w:cs="Times New Roman"/>
        </w:rPr>
        <w:t xml:space="preserve"> </w:t>
      </w:r>
      <w:r w:rsidR="0009514C">
        <w:rPr>
          <w:rFonts w:ascii="Times New Roman" w:hAnsi="Times New Roman" w:cs="Times New Roman"/>
        </w:rPr>
        <w:fldChar w:fldCharType="begin"/>
      </w:r>
      <w:r w:rsidR="0009514C">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Pr>
          <w:rFonts w:ascii="Times New Roman" w:hAnsi="Times New Roman" w:cs="Times New Roman"/>
        </w:rPr>
        <w:fldChar w:fldCharType="separate"/>
      </w:r>
      <w:r w:rsidR="0009514C" w:rsidRPr="003D61DC">
        <w:rPr>
          <w:rFonts w:ascii="Times New Roman" w:hAnsi="Times New Roman" w:cs="Times New Roman"/>
        </w:rPr>
        <w:t>(Bilby and Bisson 1992)</w:t>
      </w:r>
      <w:r w:rsidR="0009514C">
        <w:rPr>
          <w:rFonts w:ascii="Times New Roman" w:hAnsi="Times New Roman" w:cs="Times New Roman"/>
        </w:rPr>
        <w:fldChar w:fldCharType="end"/>
      </w:r>
      <w:r w:rsidRPr="002B6F18">
        <w:rPr>
          <w:rFonts w:ascii="Times New Roman" w:hAnsi="Times New Roman" w:cs="Times New Roman"/>
        </w:rPr>
        <w:t>.  This allochthonous plant material</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often </w:t>
      </w:r>
      <w:r w:rsidRPr="002B6F18">
        <w:rPr>
          <w:rFonts w:ascii="Times New Roman" w:hAnsi="Times New Roman" w:cs="Times New Roman"/>
        </w:rPr>
        <w:t>serves as the energetic foundation for headwater ecosystem</w:t>
      </w:r>
      <w:r>
        <w:rPr>
          <w:rFonts w:ascii="Times New Roman" w:hAnsi="Times New Roman" w:cs="Times New Roman"/>
        </w:rPr>
        <w:t xml:space="preserve"> food web</w:t>
      </w:r>
      <w:r w:rsidRPr="002B6F18">
        <w:rPr>
          <w:rFonts w:ascii="Times New Roman" w:hAnsi="Times New Roman" w:cs="Times New Roman"/>
        </w:rPr>
        <w:t>s</w:t>
      </w:r>
      <w:r w:rsidR="008B1BE7">
        <w:rPr>
          <w:rFonts w:ascii="Times New Roman" w:hAnsi="Times New Roman" w:cs="Times New Roman"/>
        </w:rPr>
        <w:t xml:space="preserve"> </w:t>
      </w:r>
      <w:r w:rsidR="008B1BE7">
        <w:rPr>
          <w:rFonts w:ascii="Times New Roman" w:hAnsi="Times New Roman" w:cs="Times New Roman"/>
        </w:rPr>
        <w:fldChar w:fldCharType="begin"/>
      </w:r>
      <w:r w:rsidR="008B1BE7">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Pr>
          <w:rFonts w:ascii="Times New Roman" w:hAnsi="Times New Roman" w:cs="Times New Roman"/>
        </w:rPr>
        <w:fldChar w:fldCharType="separate"/>
      </w:r>
      <w:r w:rsidR="008B1BE7" w:rsidRPr="003D61DC">
        <w:rPr>
          <w:rFonts w:ascii="Times New Roman" w:hAnsi="Times New Roman" w:cs="Times New Roman"/>
        </w:rPr>
        <w:t>(Fry 1991)</w:t>
      </w:r>
      <w:r w:rsidR="008B1BE7">
        <w:rPr>
          <w:rFonts w:ascii="Times New Roman" w:hAnsi="Times New Roman" w:cs="Times New Roman"/>
        </w:rPr>
        <w:fldChar w:fldCharType="end"/>
      </w:r>
      <w:r w:rsidRPr="002B6F18">
        <w:rPr>
          <w:rFonts w:ascii="Times New Roman" w:hAnsi="Times New Roman" w:cs="Times New Roman"/>
        </w:rPr>
        <w:t xml:space="preserve">.  </w:t>
      </w:r>
      <w:r>
        <w:rPr>
          <w:rFonts w:ascii="Times New Roman" w:hAnsi="Times New Roman" w:cs="Times New Roman"/>
        </w:rPr>
        <w:t>Because</w:t>
      </w:r>
      <w:r w:rsidRPr="002B6F18">
        <w:rPr>
          <w:rFonts w:ascii="Times New Roman" w:hAnsi="Times New Roman" w:cs="Times New Roman"/>
        </w:rPr>
        <w:t xml:space="preserve"> these ecosystems</w:t>
      </w:r>
      <w:r>
        <w:rPr>
          <w:rFonts w:ascii="Times New Roman" w:hAnsi="Times New Roman" w:cs="Times New Roman"/>
        </w:rPr>
        <w:t xml:space="preserve"> depend on </w:t>
      </w:r>
      <w:ins w:id="67" w:author="Clay Arango" w:date="2019-04-15T13:51:00Z">
        <w:r w:rsidR="00441672">
          <w:rPr>
            <w:rFonts w:ascii="Times New Roman" w:hAnsi="Times New Roman" w:cs="Times New Roman"/>
          </w:rPr>
          <w:t xml:space="preserve">energy </w:t>
        </w:r>
      </w:ins>
      <w:r>
        <w:rPr>
          <w:rFonts w:ascii="Times New Roman" w:hAnsi="Times New Roman" w:cs="Times New Roman"/>
        </w:rPr>
        <w:t>subsidies from the surrounding environment</w:t>
      </w:r>
      <w:ins w:id="68" w:author="Clay Arango" w:date="2019-04-15T13:51:00Z">
        <w:r w:rsidR="00441672" w:rsidRPr="00441672">
          <w:rPr>
            <w:rFonts w:ascii="Times New Roman" w:hAnsi="Times New Roman" w:cs="Times New Roman"/>
          </w:rPr>
          <w:t xml:space="preserve"> </w:t>
        </w:r>
        <w:r w:rsidR="00441672">
          <w:rPr>
            <w:rFonts w:ascii="Times New Roman" w:hAnsi="Times New Roman" w:cs="Times New Roman"/>
          </w:rPr>
          <w:t>rather than energy produced in the aquatic ecosystem</w:t>
        </w:r>
      </w:ins>
      <w:r>
        <w:rPr>
          <w:rFonts w:ascii="Times New Roman" w:hAnsi="Times New Roman" w:cs="Times New Roman"/>
        </w:rPr>
        <w:t>, they are considered</w:t>
      </w:r>
      <w:ins w:id="69" w:author="Clay Arango" w:date="2019-04-15T13:51:00Z">
        <w:r w:rsidR="00441672">
          <w:rPr>
            <w:rFonts w:ascii="Times New Roman" w:hAnsi="Times New Roman" w:cs="Times New Roman"/>
          </w:rPr>
          <w:t xml:space="preserve"> net</w:t>
        </w:r>
      </w:ins>
      <w:r>
        <w:rPr>
          <w:rFonts w:ascii="Times New Roman" w:hAnsi="Times New Roman" w:cs="Times New Roman"/>
        </w:rPr>
        <w:t xml:space="preserve"> </w:t>
      </w:r>
      <w:r w:rsidRPr="002B6F18">
        <w:rPr>
          <w:rFonts w:ascii="Times New Roman" w:hAnsi="Times New Roman" w:cs="Times New Roman"/>
        </w:rPr>
        <w:t>heterotrophic</w:t>
      </w:r>
      <w:del w:id="70" w:author="Clay Arango" w:date="2019-04-15T13:52:00Z">
        <w:r w:rsidDel="00441672">
          <w:rPr>
            <w:rFonts w:ascii="Times New Roman" w:hAnsi="Times New Roman" w:cs="Times New Roman"/>
          </w:rPr>
          <w:delText>,</w:delText>
        </w:r>
      </w:del>
      <w:del w:id="71" w:author="Clay Arango" w:date="2019-04-15T13:51:00Z">
        <w:r w:rsidDel="00441672">
          <w:rPr>
            <w:rFonts w:ascii="Times New Roman" w:hAnsi="Times New Roman" w:cs="Times New Roman"/>
          </w:rPr>
          <w:delText xml:space="preserve"> meaning their food web is sustained by energy produced in the neighboring terrestrial ecosystems rather than the aquatic </w:delText>
        </w:r>
        <w:r w:rsidR="00DE3336" w:rsidDel="00441672">
          <w:rPr>
            <w:rFonts w:ascii="Times New Roman" w:hAnsi="Times New Roman" w:cs="Times New Roman"/>
          </w:rPr>
          <w:delText>ecosystem</w:delText>
        </w:r>
      </w:del>
      <w:r w:rsidRPr="002B6F18">
        <w:rPr>
          <w:rFonts w:ascii="Times New Roman" w:hAnsi="Times New Roman" w:cs="Times New Roman"/>
        </w:rPr>
        <w:t xml:space="preserve">.  </w:t>
      </w:r>
      <w:r>
        <w:rPr>
          <w:rFonts w:ascii="Times New Roman" w:hAnsi="Times New Roman" w:cs="Times New Roman"/>
        </w:rPr>
        <w:t xml:space="preserve">When allochthonous matter enters streams, </w:t>
      </w:r>
      <w:r w:rsidRPr="002B6F18">
        <w:rPr>
          <w:rFonts w:ascii="Times New Roman" w:hAnsi="Times New Roman" w:cs="Times New Roman"/>
        </w:rPr>
        <w:t xml:space="preserve">aquatic fungi </w:t>
      </w:r>
      <w:r>
        <w:rPr>
          <w:rFonts w:ascii="Times New Roman" w:hAnsi="Times New Roman" w:cs="Times New Roman"/>
        </w:rPr>
        <w:t xml:space="preserve">and bacteria colonize the organic matter as they </w:t>
      </w:r>
      <w:r w:rsidRPr="002B6F18">
        <w:rPr>
          <w:rFonts w:ascii="Times New Roman" w:hAnsi="Times New Roman" w:cs="Times New Roman"/>
        </w:rPr>
        <w:t>consume the leaves</w:t>
      </w:r>
      <w:r>
        <w:rPr>
          <w:rFonts w:ascii="Times New Roman" w:hAnsi="Times New Roman" w:cs="Times New Roman"/>
        </w:rPr>
        <w:t xml:space="preserve">, forming </w:t>
      </w:r>
      <w:r w:rsidRPr="002B6F18">
        <w:rPr>
          <w:rFonts w:ascii="Times New Roman" w:hAnsi="Times New Roman" w:cs="Times New Roman"/>
        </w:rPr>
        <w:t>a thin</w:t>
      </w:r>
      <w:r>
        <w:rPr>
          <w:rFonts w:ascii="Times New Roman" w:hAnsi="Times New Roman" w:cs="Times New Roman"/>
        </w:rPr>
        <w:t>,</w:t>
      </w:r>
      <w:r w:rsidRPr="002B6F18">
        <w:rPr>
          <w:rFonts w:ascii="Times New Roman" w:hAnsi="Times New Roman" w:cs="Times New Roman"/>
        </w:rPr>
        <w:t xml:space="preserve"> slimy biofilm.  The </w:t>
      </w:r>
      <w:r>
        <w:rPr>
          <w:rFonts w:ascii="Times New Roman" w:hAnsi="Times New Roman" w:cs="Times New Roman"/>
        </w:rPr>
        <w:t xml:space="preserve">allochthonous matter is </w:t>
      </w:r>
      <w:r w:rsidRPr="002B6F18">
        <w:rPr>
          <w:rFonts w:ascii="Times New Roman" w:hAnsi="Times New Roman" w:cs="Times New Roman"/>
        </w:rPr>
        <w:t>composed almost entirely of hydrocarbons which the biofilm</w:t>
      </w:r>
      <w:r>
        <w:rPr>
          <w:rFonts w:ascii="Times New Roman" w:hAnsi="Times New Roman" w:cs="Times New Roman"/>
        </w:rPr>
        <w:t xml:space="preserve"> organisms</w:t>
      </w:r>
      <w:r w:rsidRPr="002B6F18">
        <w:rPr>
          <w:rFonts w:ascii="Times New Roman" w:hAnsi="Times New Roman" w:cs="Times New Roman"/>
        </w:rPr>
        <w:t xml:space="preserve"> slowly </w:t>
      </w:r>
      <w:r>
        <w:rPr>
          <w:rFonts w:ascii="Times New Roman" w:hAnsi="Times New Roman" w:cs="Times New Roman"/>
        </w:rPr>
        <w:t>metabolize</w:t>
      </w:r>
      <w:r w:rsidRPr="002B6F18">
        <w:rPr>
          <w:rFonts w:ascii="Times New Roman" w:hAnsi="Times New Roman" w:cs="Times New Roman"/>
        </w:rPr>
        <w:t xml:space="preserve">.  </w:t>
      </w:r>
      <w:r>
        <w:rPr>
          <w:rFonts w:ascii="Times New Roman" w:hAnsi="Times New Roman" w:cs="Times New Roman"/>
        </w:rPr>
        <w:t xml:space="preserve">Because headwater streams often have </w:t>
      </w:r>
      <w:r w:rsidRPr="002B6F18">
        <w:rPr>
          <w:rFonts w:ascii="Times New Roman" w:hAnsi="Times New Roman" w:cs="Times New Roman"/>
        </w:rPr>
        <w:t xml:space="preserve">scant nutrients </w:t>
      </w:r>
      <w:r>
        <w:rPr>
          <w:rFonts w:ascii="Times New Roman" w:hAnsi="Times New Roman" w:cs="Times New Roman"/>
        </w:rPr>
        <w:t>containing phosphorus or nitrogen</w:t>
      </w:r>
      <w:r w:rsidR="00C84B31">
        <w:rPr>
          <w:rFonts w:ascii="Times New Roman" w:hAnsi="Times New Roman" w:cs="Times New Roman"/>
        </w:rPr>
        <w:t xml:space="preserve"> </w:t>
      </w:r>
      <w:r w:rsidR="00C84B31">
        <w:rPr>
          <w:rFonts w:ascii="Times New Roman" w:hAnsi="Times New Roman" w:cs="Times New Roman"/>
        </w:rPr>
        <w:fldChar w:fldCharType="begin"/>
      </w:r>
      <w:r w:rsidR="00C84B31">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Pr>
          <w:rFonts w:ascii="Times New Roman" w:hAnsi="Times New Roman" w:cs="Times New Roman"/>
        </w:rPr>
        <w:fldChar w:fldCharType="separate"/>
      </w:r>
      <w:r w:rsidR="00C84B31" w:rsidRPr="003D61DC">
        <w:rPr>
          <w:rFonts w:ascii="Times New Roman" w:hAnsi="Times New Roman" w:cs="Times New Roman"/>
        </w:rPr>
        <w:t>(Warren et al. 2017)</w:t>
      </w:r>
      <w:r w:rsidR="00C84B31">
        <w:rPr>
          <w:rFonts w:ascii="Times New Roman" w:hAnsi="Times New Roman" w:cs="Times New Roman"/>
        </w:rPr>
        <w:fldChar w:fldCharType="end"/>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these nutrients are </w:t>
      </w:r>
      <w:r w:rsidRPr="002B6F18">
        <w:rPr>
          <w:rFonts w:ascii="Times New Roman" w:hAnsi="Times New Roman" w:cs="Times New Roman"/>
        </w:rPr>
        <w:t xml:space="preserve">absorbed for critical cellular processes while hydrocarbons are used for biofilm structure </w:t>
      </w:r>
      <w:r>
        <w:rPr>
          <w:rFonts w:ascii="Times New Roman" w:hAnsi="Times New Roman" w:cs="Times New Roman"/>
        </w:rPr>
        <w:t xml:space="preserve">or </w:t>
      </w:r>
      <w:r w:rsidRPr="002B6F18">
        <w:rPr>
          <w:rFonts w:ascii="Times New Roman" w:hAnsi="Times New Roman" w:cs="Times New Roman"/>
        </w:rPr>
        <w:t>broken down completely as an energy source</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releasing </w:t>
      </w:r>
      <w:r w:rsidRPr="002B6F18">
        <w:rPr>
          <w:rFonts w:ascii="Times New Roman" w:hAnsi="Times New Roman" w:cs="Times New Roman"/>
        </w:rPr>
        <w:t>carbon dioxide through respiration.</w:t>
      </w:r>
      <w:ins w:id="72" w:author="Clay Arango" w:date="2019-04-15T13:53:00Z">
        <w:r w:rsidR="00441672">
          <w:rPr>
            <w:rFonts w:ascii="Times New Roman" w:hAnsi="Times New Roman" w:cs="Times New Roman"/>
          </w:rPr>
          <w:t xml:space="preserve">  </w:t>
        </w:r>
      </w:ins>
      <w:ins w:id="73" w:author="Clay Arango" w:date="2019-04-15T14:01:00Z">
        <w:r w:rsidR="00441672">
          <w:rPr>
            <w:rFonts w:ascii="Times New Roman" w:hAnsi="Times New Roman" w:cs="Times New Roman"/>
          </w:rPr>
          <w:t>T</w:t>
        </w:r>
      </w:ins>
      <w:ins w:id="74" w:author="Clay Arango" w:date="2019-04-15T13:53:00Z">
        <w:r w:rsidR="00441672">
          <w:rPr>
            <w:rFonts w:ascii="Times New Roman" w:hAnsi="Times New Roman" w:cs="Times New Roman"/>
          </w:rPr>
          <w:t xml:space="preserve">he metabolism of allochthonous organic matter </w:t>
        </w:r>
      </w:ins>
      <w:ins w:id="75" w:author="Clay Arango" w:date="2019-04-15T14:01:00Z">
        <w:r w:rsidR="00441672">
          <w:rPr>
            <w:rFonts w:ascii="Times New Roman" w:hAnsi="Times New Roman" w:cs="Times New Roman"/>
          </w:rPr>
          <w:t xml:space="preserve">by biofilms </w:t>
        </w:r>
      </w:ins>
      <w:ins w:id="76" w:author="Clay Arango" w:date="2019-04-15T13:53:00Z">
        <w:r w:rsidR="00441672">
          <w:rPr>
            <w:rFonts w:ascii="Times New Roman" w:hAnsi="Times New Roman" w:cs="Times New Roman"/>
          </w:rPr>
          <w:t xml:space="preserve">provides a critical link between difficult to digest terrestrial production and </w:t>
        </w:r>
      </w:ins>
      <w:ins w:id="77" w:author="Clay Arango" w:date="2019-04-15T13:55:00Z">
        <w:r w:rsidR="00441672">
          <w:rPr>
            <w:rFonts w:ascii="Times New Roman" w:hAnsi="Times New Roman" w:cs="Times New Roman"/>
          </w:rPr>
          <w:t>aquatic invertebrates</w:t>
        </w:r>
      </w:ins>
      <w:ins w:id="78" w:author="Clay Arango" w:date="2019-04-15T13:53:00Z">
        <w:r w:rsidR="00441672">
          <w:rPr>
            <w:rFonts w:ascii="Times New Roman" w:hAnsi="Times New Roman" w:cs="Times New Roman"/>
          </w:rPr>
          <w:t>.</w:t>
        </w:r>
      </w:ins>
    </w:p>
    <w:p w14:paraId="47564B74" w14:textId="4DF68F62" w:rsidR="00177584" w:rsidRPr="002B6F18" w:rsidRDefault="00177584" w:rsidP="00177584">
      <w:pPr>
        <w:spacing w:line="480" w:lineRule="auto"/>
        <w:ind w:firstLine="720"/>
        <w:rPr>
          <w:rFonts w:ascii="Times New Roman" w:hAnsi="Times New Roman" w:cs="Times New Roman"/>
        </w:rPr>
      </w:pPr>
      <w:del w:id="79" w:author="Clay Arango" w:date="2019-04-15T13:55:00Z">
        <w:r w:rsidRPr="002B6F18" w:rsidDel="00441672">
          <w:rPr>
            <w:rFonts w:ascii="Times New Roman" w:hAnsi="Times New Roman" w:cs="Times New Roman"/>
          </w:rPr>
          <w:delText>Many a</w:delText>
        </w:r>
      </w:del>
      <w:ins w:id="80" w:author="Clay Arango" w:date="2019-04-15T13:55:00Z">
        <w:r w:rsidR="00441672">
          <w:rPr>
            <w:rFonts w:ascii="Times New Roman" w:hAnsi="Times New Roman" w:cs="Times New Roman"/>
          </w:rPr>
          <w:t>A</w:t>
        </w:r>
      </w:ins>
      <w:r w:rsidRPr="002B6F18">
        <w:rPr>
          <w:rFonts w:ascii="Times New Roman" w:hAnsi="Times New Roman" w:cs="Times New Roman"/>
        </w:rPr>
        <w:t xml:space="preserve">quatic invertebrates </w:t>
      </w:r>
      <w:ins w:id="81" w:author="Clay Arango" w:date="2019-04-15T13:55:00Z">
        <w:r w:rsidR="00441672">
          <w:rPr>
            <w:rFonts w:ascii="Times New Roman" w:hAnsi="Times New Roman" w:cs="Times New Roman"/>
          </w:rPr>
          <w:t xml:space="preserve">are frequently characterized by what they eat rather than their taxonomic name. </w:t>
        </w:r>
      </w:ins>
      <w:ins w:id="82" w:author="Clay Arango" w:date="2019-04-15T13:56:00Z">
        <w:r w:rsidR="00441672">
          <w:rPr>
            <w:rFonts w:ascii="Times New Roman" w:hAnsi="Times New Roman" w:cs="Times New Roman"/>
          </w:rPr>
          <w:t xml:space="preserve"> Some </w:t>
        </w:r>
      </w:ins>
      <w:ins w:id="83" w:author="Clay Arango" w:date="2019-04-15T13:57:00Z">
        <w:r w:rsidR="00441672">
          <w:rPr>
            <w:rFonts w:ascii="Times New Roman" w:hAnsi="Times New Roman" w:cs="Times New Roman"/>
          </w:rPr>
          <w:t xml:space="preserve">called “shredders” </w:t>
        </w:r>
      </w:ins>
      <w:del w:id="84" w:author="Clay Arango" w:date="2019-04-15T13:56:00Z">
        <w:r w:rsidRPr="002B6F18" w:rsidDel="00441672">
          <w:rPr>
            <w:rFonts w:ascii="Times New Roman" w:hAnsi="Times New Roman" w:cs="Times New Roman"/>
          </w:rPr>
          <w:delText xml:space="preserve">seek out these </w:delText>
        </w:r>
      </w:del>
      <w:ins w:id="85" w:author="Clay Arango" w:date="2019-04-15T13:56:00Z">
        <w:r w:rsidR="00441672">
          <w:rPr>
            <w:rFonts w:ascii="Times New Roman" w:hAnsi="Times New Roman" w:cs="Times New Roman"/>
          </w:rPr>
          <w:t xml:space="preserve">eat </w:t>
        </w:r>
      </w:ins>
      <w:r w:rsidRPr="002B6F18">
        <w:rPr>
          <w:rFonts w:ascii="Times New Roman" w:hAnsi="Times New Roman" w:cs="Times New Roman"/>
        </w:rPr>
        <w:t xml:space="preserve">biofilm laden leaves </w:t>
      </w:r>
      <w:del w:id="86" w:author="Clay Arango" w:date="2019-04-15T13:56:00Z">
        <w:r w:rsidRPr="002B6F18" w:rsidDel="00441672">
          <w:rPr>
            <w:rFonts w:ascii="Times New Roman" w:hAnsi="Times New Roman" w:cs="Times New Roman"/>
          </w:rPr>
          <w:delText xml:space="preserve">and begin </w:delText>
        </w:r>
      </w:del>
      <w:ins w:id="87" w:author="Clay Arango" w:date="2019-04-15T13:57:00Z">
        <w:r w:rsidR="00441672">
          <w:rPr>
            <w:rFonts w:ascii="Times New Roman" w:hAnsi="Times New Roman" w:cs="Times New Roman"/>
          </w:rPr>
          <w:t xml:space="preserve">whereas those called “collectors” </w:t>
        </w:r>
      </w:ins>
      <w:del w:id="88" w:author="Clay Arango" w:date="2019-04-15T13:57:00Z">
        <w:r w:rsidRPr="002B6F18" w:rsidDel="00441672">
          <w:rPr>
            <w:rFonts w:ascii="Times New Roman" w:hAnsi="Times New Roman" w:cs="Times New Roman"/>
          </w:rPr>
          <w:delText xml:space="preserve">shredding them to ingest the most nutritious and soft parts.  Other invertebrates may patiently </w:delText>
        </w:r>
      </w:del>
      <w:r w:rsidRPr="002B6F18">
        <w:rPr>
          <w:rFonts w:ascii="Times New Roman" w:hAnsi="Times New Roman" w:cs="Times New Roman"/>
        </w:rPr>
        <w:t xml:space="preserve">wait for </w:t>
      </w:r>
      <w:del w:id="89" w:author="Clay Arango" w:date="2019-04-15T13:57:00Z">
        <w:r w:rsidRPr="002B6F18" w:rsidDel="00441672">
          <w:rPr>
            <w:rFonts w:ascii="Times New Roman" w:hAnsi="Times New Roman" w:cs="Times New Roman"/>
          </w:rPr>
          <w:delText xml:space="preserve">discarded </w:delText>
        </w:r>
      </w:del>
      <w:r w:rsidRPr="002B6F18">
        <w:rPr>
          <w:rFonts w:ascii="Times New Roman" w:hAnsi="Times New Roman" w:cs="Times New Roman"/>
        </w:rPr>
        <w:t xml:space="preserve">particles of </w:t>
      </w:r>
      <w:r w:rsidRPr="002B6F18">
        <w:rPr>
          <w:rFonts w:ascii="Times New Roman" w:hAnsi="Times New Roman" w:cs="Times New Roman"/>
        </w:rPr>
        <w:lastRenderedPageBreak/>
        <w:t>food to be delivered to them by the current or actively collect small scraps from the stream bed.  A few are predatory</w:t>
      </w:r>
      <w:ins w:id="90" w:author="Clay Arango" w:date="2019-04-15T13:58:00Z">
        <w:r w:rsidR="00441672">
          <w:rPr>
            <w:rFonts w:ascii="Times New Roman" w:hAnsi="Times New Roman" w:cs="Times New Roman"/>
          </w:rPr>
          <w:t>,</w:t>
        </w:r>
      </w:ins>
      <w:r w:rsidRPr="002B6F18">
        <w:rPr>
          <w:rFonts w:ascii="Times New Roman" w:hAnsi="Times New Roman" w:cs="Times New Roman"/>
        </w:rPr>
        <w:t xml:space="preserve"> </w:t>
      </w:r>
      <w:del w:id="91" w:author="Clay Arango" w:date="2019-04-15T13:58:00Z">
        <w:r w:rsidRPr="002B6F18" w:rsidDel="00441672">
          <w:rPr>
            <w:rFonts w:ascii="Times New Roman" w:hAnsi="Times New Roman" w:cs="Times New Roman"/>
          </w:rPr>
          <w:delText xml:space="preserve">which </w:delText>
        </w:r>
      </w:del>
      <w:r w:rsidRPr="002B6F18">
        <w:rPr>
          <w:rFonts w:ascii="Times New Roman" w:hAnsi="Times New Roman" w:cs="Times New Roman"/>
        </w:rPr>
        <w:t>spend</w:t>
      </w:r>
      <w:ins w:id="92" w:author="Clay Arango" w:date="2019-04-15T13:58:00Z">
        <w:r w:rsidR="00441672">
          <w:rPr>
            <w:rFonts w:ascii="Times New Roman" w:hAnsi="Times New Roman" w:cs="Times New Roman"/>
          </w:rPr>
          <w:t>ing</w:t>
        </w:r>
      </w:ins>
      <w:r w:rsidRPr="002B6F18">
        <w:rPr>
          <w:rFonts w:ascii="Times New Roman" w:hAnsi="Times New Roman" w:cs="Times New Roman"/>
        </w:rPr>
        <w:t xml:space="preserve"> their time hunting for other invertebrates </w:t>
      </w:r>
      <w:del w:id="93" w:author="Clay Arango" w:date="2019-04-15T13:58:00Z">
        <w:r w:rsidRPr="002B6F18" w:rsidDel="00441672">
          <w:rPr>
            <w:rFonts w:ascii="Times New Roman" w:hAnsi="Times New Roman" w:cs="Times New Roman"/>
          </w:rPr>
          <w:delText>which have found themselves vulnerable</w:delText>
        </w:r>
      </w:del>
      <w:ins w:id="94" w:author="Clay Arango" w:date="2019-04-15T13:58:00Z">
        <w:r w:rsidR="00441672">
          <w:rPr>
            <w:rFonts w:ascii="Times New Roman" w:hAnsi="Times New Roman" w:cs="Times New Roman"/>
          </w:rPr>
          <w:t>while others called “scrapers</w:t>
        </w:r>
      </w:ins>
      <w:ins w:id="95" w:author="Clay Arango" w:date="2019-04-15T13:59:00Z">
        <w:r w:rsidR="00441672">
          <w:rPr>
            <w:rFonts w:ascii="Times New Roman" w:hAnsi="Times New Roman" w:cs="Times New Roman"/>
          </w:rPr>
          <w:t>” eat</w:t>
        </w:r>
      </w:ins>
      <w:ins w:id="96" w:author="Clay Arango" w:date="2019-04-15T13:58:00Z">
        <w:r w:rsidR="00441672">
          <w:rPr>
            <w:rFonts w:ascii="Times New Roman" w:hAnsi="Times New Roman" w:cs="Times New Roman"/>
          </w:rPr>
          <w:t xml:space="preserve"> algae</w:t>
        </w:r>
      </w:ins>
      <w:ins w:id="97" w:author="Clay Arango" w:date="2019-04-15T13:59:00Z">
        <w:r w:rsidR="00441672">
          <w:rPr>
            <w:rFonts w:ascii="Times New Roman" w:hAnsi="Times New Roman" w:cs="Times New Roman"/>
          </w:rPr>
          <w:t xml:space="preserve"> or biofilm directly from rock or other surfaces</w:t>
        </w:r>
      </w:ins>
      <w:r w:rsidRPr="002B6F18">
        <w:rPr>
          <w:rFonts w:ascii="Times New Roman" w:hAnsi="Times New Roman" w:cs="Times New Roman"/>
        </w:rPr>
        <w:t xml:space="preserve">.  This whole food web is overshadowed by the presence of fish which regularly occupy the top trophic level </w:t>
      </w:r>
      <w:r>
        <w:rPr>
          <w:rFonts w:ascii="Times New Roman" w:hAnsi="Times New Roman" w:cs="Times New Roman"/>
        </w:rPr>
        <w:t>and</w:t>
      </w:r>
      <w:r w:rsidRPr="002B6F18">
        <w:rPr>
          <w:rFonts w:ascii="Times New Roman" w:hAnsi="Times New Roman" w:cs="Times New Roman"/>
        </w:rPr>
        <w:t xml:space="preserve"> continuously monitor the water column for anything that may fit in their mouth.</w:t>
      </w:r>
    </w:p>
    <w:p w14:paraId="783C452A" w14:textId="4155095B" w:rsidR="00B851C8" w:rsidRDefault="002D3A7E" w:rsidP="004F0AF4">
      <w:pPr>
        <w:spacing w:line="480" w:lineRule="auto"/>
        <w:ind w:firstLine="720"/>
        <w:rPr>
          <w:rFonts w:ascii="Times New Roman" w:hAnsi="Times New Roman" w:cs="Times New Roman"/>
        </w:rPr>
      </w:pPr>
      <w:r>
        <w:rPr>
          <w:rFonts w:ascii="Times New Roman" w:hAnsi="Times New Roman" w:cs="Times New Roman"/>
        </w:rPr>
        <w:t>Headwater</w:t>
      </w:r>
      <w:r w:rsidR="005A1765">
        <w:rPr>
          <w:rFonts w:ascii="Times New Roman" w:hAnsi="Times New Roman" w:cs="Times New Roman"/>
        </w:rPr>
        <w:t xml:space="preserve"> </w:t>
      </w:r>
      <w:r>
        <w:rPr>
          <w:rFonts w:ascii="Times New Roman" w:hAnsi="Times New Roman" w:cs="Times New Roman"/>
        </w:rPr>
        <w:t>s</w:t>
      </w:r>
      <w:r w:rsidR="005A1765">
        <w:rPr>
          <w:rFonts w:ascii="Times New Roman" w:hAnsi="Times New Roman" w:cs="Times New Roman"/>
        </w:rPr>
        <w:t>treams</w:t>
      </w:r>
      <w:r>
        <w:rPr>
          <w:rFonts w:ascii="Times New Roman" w:hAnsi="Times New Roman" w:cs="Times New Roman"/>
        </w:rPr>
        <w:t xml:space="preserve"> sustain c</w:t>
      </w:r>
      <w:r w:rsidR="00AB4694">
        <w:rPr>
          <w:rFonts w:ascii="Times New Roman" w:hAnsi="Times New Roman" w:cs="Times New Roman"/>
        </w:rPr>
        <w:t xml:space="preserve">ertain species of </w:t>
      </w:r>
      <w:r>
        <w:rPr>
          <w:rFonts w:ascii="Times New Roman" w:hAnsi="Times New Roman" w:cs="Times New Roman"/>
        </w:rPr>
        <w:t xml:space="preserve">culturally and economically important </w:t>
      </w:r>
      <w:r w:rsidR="00AB4694">
        <w:rPr>
          <w:rFonts w:ascii="Times New Roman" w:hAnsi="Times New Roman" w:cs="Times New Roman"/>
        </w:rPr>
        <w:t>fish</w:t>
      </w:r>
      <w:r>
        <w:rPr>
          <w:rFonts w:ascii="Times New Roman" w:hAnsi="Times New Roman" w:cs="Times New Roman"/>
        </w:rPr>
        <w:t>.  The life histories of s</w:t>
      </w:r>
      <w:r w:rsidR="00AB4694">
        <w:rPr>
          <w:rFonts w:ascii="Times New Roman" w:hAnsi="Times New Roman" w:cs="Times New Roman"/>
        </w:rPr>
        <w:t xml:space="preserve">ome populations of </w:t>
      </w:r>
      <w:r>
        <w:rPr>
          <w:rFonts w:ascii="Times New Roman" w:hAnsi="Times New Roman" w:cs="Times New Roman"/>
        </w:rPr>
        <w:t xml:space="preserve">trout are played out solely </w:t>
      </w:r>
      <w:r w:rsidR="00AB4694">
        <w:rPr>
          <w:rFonts w:ascii="Times New Roman" w:hAnsi="Times New Roman" w:cs="Times New Roman"/>
        </w:rPr>
        <w:t xml:space="preserve">in headwaters while others use them as </w:t>
      </w:r>
      <w:r w:rsidRPr="002B6F18">
        <w:rPr>
          <w:rFonts w:ascii="Times New Roman" w:hAnsi="Times New Roman" w:cs="Times New Roman"/>
        </w:rPr>
        <w:t>reari</w:t>
      </w:r>
      <w:r>
        <w:rPr>
          <w:rFonts w:ascii="Times New Roman" w:hAnsi="Times New Roman" w:cs="Times New Roman"/>
        </w:rPr>
        <w:t xml:space="preserve">ng habitat for their young. </w:t>
      </w:r>
      <w:commentRangeStart w:id="98"/>
      <w:r>
        <w:rPr>
          <w:rFonts w:ascii="Times New Roman" w:hAnsi="Times New Roman" w:cs="Times New Roman"/>
        </w:rPr>
        <w:t xml:space="preserve">A few species </w:t>
      </w:r>
      <w:ins w:id="99" w:author="Clay Arango" w:date="2019-04-15T14:17:00Z">
        <w:r w:rsidR="00DC031E">
          <w:rPr>
            <w:rFonts w:ascii="Times New Roman" w:hAnsi="Times New Roman" w:cs="Times New Roman"/>
          </w:rPr>
          <w:t xml:space="preserve">such as X and Y </w:t>
        </w:r>
      </w:ins>
      <w:r>
        <w:rPr>
          <w:rFonts w:ascii="Times New Roman" w:hAnsi="Times New Roman" w:cs="Times New Roman"/>
        </w:rPr>
        <w:t xml:space="preserve">seek them out </w:t>
      </w:r>
      <w:r w:rsidRPr="002B6F18">
        <w:rPr>
          <w:rFonts w:ascii="Times New Roman" w:hAnsi="Times New Roman" w:cs="Times New Roman"/>
        </w:rPr>
        <w:t xml:space="preserve">as </w:t>
      </w:r>
      <w:r w:rsidR="00AB4694">
        <w:rPr>
          <w:rFonts w:ascii="Times New Roman" w:hAnsi="Times New Roman" w:cs="Times New Roman"/>
        </w:rPr>
        <w:t>refuges from heat and predation</w:t>
      </w:r>
      <w:r w:rsidR="00F36685" w:rsidRPr="002B6F18">
        <w:rPr>
          <w:rFonts w:ascii="Times New Roman" w:hAnsi="Times New Roman" w:cs="Times New Roman"/>
        </w:rPr>
        <w:t xml:space="preserve"> </w:t>
      </w:r>
      <w:r w:rsidR="00F36685">
        <w:rPr>
          <w:rFonts w:ascii="Times New Roman" w:hAnsi="Times New Roman" w:cs="Times New Roman"/>
        </w:rPr>
        <w:fldChar w:fldCharType="begin"/>
      </w:r>
      <w:r w:rsidR="00F36685">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36685">
        <w:rPr>
          <w:rFonts w:ascii="Times New Roman" w:hAnsi="Times New Roman" w:cs="Times New Roman"/>
        </w:rPr>
        <w:fldChar w:fldCharType="separate"/>
      </w:r>
      <w:r w:rsidR="00F36685" w:rsidRPr="00C45691">
        <w:rPr>
          <w:rFonts w:ascii="Times New Roman" w:hAnsi="Times New Roman" w:cs="Times New Roman"/>
        </w:rPr>
        <w:t>(Meyer et al. 2007)</w:t>
      </w:r>
      <w:r w:rsidR="00F36685">
        <w:rPr>
          <w:rFonts w:ascii="Times New Roman" w:hAnsi="Times New Roman" w:cs="Times New Roman"/>
        </w:rPr>
        <w:fldChar w:fldCharType="end"/>
      </w:r>
      <w:r w:rsidR="00F36685">
        <w:rPr>
          <w:rFonts w:ascii="Times New Roman" w:hAnsi="Times New Roman" w:cs="Times New Roman"/>
        </w:rPr>
        <w:t>.</w:t>
      </w:r>
      <w:r>
        <w:rPr>
          <w:rFonts w:ascii="Times New Roman" w:hAnsi="Times New Roman" w:cs="Times New Roman"/>
        </w:rPr>
        <w:t xml:space="preserve"> </w:t>
      </w:r>
      <w:commentRangeEnd w:id="98"/>
      <w:r w:rsidR="00DC031E">
        <w:rPr>
          <w:rStyle w:val="CommentReference"/>
        </w:rPr>
        <w:commentReference w:id="98"/>
      </w:r>
      <w:r>
        <w:rPr>
          <w:rFonts w:ascii="Times New Roman" w:hAnsi="Times New Roman" w:cs="Times New Roman"/>
        </w:rPr>
        <w:t xml:space="preserve"> </w:t>
      </w:r>
      <w:r w:rsidR="004E737F" w:rsidRPr="002B6F18">
        <w:rPr>
          <w:rFonts w:ascii="Times New Roman" w:hAnsi="Times New Roman" w:cs="Times New Roman"/>
        </w:rPr>
        <w:t>In the Pacific Northwest headwaters</w:t>
      </w:r>
      <w:r w:rsidR="004E737F">
        <w:rPr>
          <w:rFonts w:ascii="Times New Roman" w:hAnsi="Times New Roman" w:cs="Times New Roman"/>
        </w:rPr>
        <w:t>,</w:t>
      </w:r>
      <w:r w:rsidR="004E737F" w:rsidRPr="002B6F18">
        <w:rPr>
          <w:rFonts w:ascii="Times New Roman" w:hAnsi="Times New Roman" w:cs="Times New Roman"/>
        </w:rPr>
        <w:t xml:space="preserve"> these fish are generally trout (Family Salmonidae)</w:t>
      </w:r>
      <w:r w:rsidR="004E737F">
        <w:rPr>
          <w:rFonts w:ascii="Times New Roman" w:hAnsi="Times New Roman" w:cs="Times New Roman"/>
        </w:rPr>
        <w:t xml:space="preserve">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(Richardson and Danehy 2007)</w:t>
      </w:r>
      <w:r w:rsidR="004E737F">
        <w:rPr>
          <w:rFonts w:ascii="Times New Roman" w:hAnsi="Times New Roman" w:cs="Times New Roman"/>
        </w:rPr>
        <w:fldChar w:fldCharType="end"/>
      </w:r>
      <w:r>
        <w:rPr>
          <w:rFonts w:ascii="Times New Roman" w:hAnsi="Times New Roman" w:cs="Times New Roman"/>
        </w:rPr>
        <w:t xml:space="preserve"> and i</w:t>
      </w:r>
      <w:r w:rsidR="004E737F" w:rsidRPr="002B6F18">
        <w:rPr>
          <w:rFonts w:ascii="Times New Roman" w:hAnsi="Times New Roman" w:cs="Times New Roman"/>
        </w:rPr>
        <w:t xml:space="preserve">n the western USA trout are an important fish for recreational angling which has a sizable economy surrounding it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{"citationID":"WqsczkGp","properties":{"formattedCitation":"(TCW Economics 2010; Loomis and Ng 2012)","plainCitation":"(TCW Economics 2010; Loomis and Ng 2012)","noteIndex":0},"citationItems":[{"id":71,"uris":["http://zotero.org/users/local/WH62bQVK/items/UJY3WYBH"],"uri":["http://zotero.org/users/local/WH62bQVK/items/UJY3WYBH"],"itemData":{"id":71,"type":"report","title":"Economic Contributions and Impacts of Salmonid Resources in Southeast Alaska","genre":"Final Report to Trout Unlimited Alaska Program","abstract":"In southeast Alaska where natural resources are the foundation of many industries and a way of life for residents, salmonids resources make important contributions to commercial, sport, and subsistence/personal use fisheries.  Primary salmon species include Chinook, coho, sockeye, chum and pink salmon.  Steelhead, Dolly Varden and several trout species (Rainbow, brook and cutthroat) also are important, particularly to sport fisheries. The strong condition of wild salmonids in Alaska is attributed largely to the relative absence of dams and agricultural and urban development, as well as high marine survival rates, intensive harvest management and the prevalence of intact watersheds.  In spite of the degradation of some watersheds in southeast Alaska, the region still supports a disproportionately high share of the wild anadromous stocks of salmonids remaining in the Pacific Northwest.  Limiting further habitat degradation will be a key factor in conserving both salmonids and their economic contributions to southeast Alaska. Although previous studies have examined the economics of southeast Alaska fisheries individually, this study focuses on estimating the combined economic values and impacts of commercial, recreational, and personal use/subsistence salmonid fisheries in southeast Alaska.  The 2007 fishing season is used to develop a “snapshot” of these values and impacts.  Catch data compiled by the Alaska Department of Fish &amp; Game are used with economic factors, including prices paid for the commercial salmon harvest and expenditures made by recreational anglers, to develop economic values.  An input-output model for the southeast Alaska economy was developed and used to estimate the regional economic impacts of the salmonid fisheries.","author":[{"family":"TCW Economics","given":""}],"issued":{"date-parts":[["2010"]]}}},{"id":40,"uris":["http://zotero.org/users/local/WH62bQVK/items/BLJ4A3EH"],"uri":["http://zotero.org/users/local/WH62bQVK/items/BLJ4A3EH"],"itemData":{"id":40,"type":"article-journal","title":"Comparing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(TCW Economics 2010; Loomis and Ng 2012)</w:t>
      </w:r>
      <w:r w:rsidR="004E737F">
        <w:rPr>
          <w:rFonts w:ascii="Times New Roman" w:hAnsi="Times New Roman" w:cs="Times New Roman"/>
        </w:rPr>
        <w:fldChar w:fldCharType="end"/>
      </w:r>
      <w:r w:rsidR="004E737F" w:rsidRPr="002B6F18">
        <w:rPr>
          <w:rFonts w:ascii="Times New Roman" w:hAnsi="Times New Roman" w:cs="Times New Roman"/>
        </w:rPr>
        <w:t xml:space="preserve">. Although the trout in </w:t>
      </w:r>
      <w:r w:rsidR="00DE3336">
        <w:rPr>
          <w:rFonts w:ascii="Times New Roman" w:hAnsi="Times New Roman" w:cs="Times New Roman"/>
        </w:rPr>
        <w:t>small</w:t>
      </w:r>
      <w:r w:rsidR="004E737F" w:rsidRPr="002B6F18">
        <w:rPr>
          <w:rFonts w:ascii="Times New Roman" w:hAnsi="Times New Roman" w:cs="Times New Roman"/>
        </w:rPr>
        <w:t xml:space="preserve"> </w:t>
      </w:r>
      <w:r w:rsidR="004E737F">
        <w:rPr>
          <w:rFonts w:ascii="Times New Roman" w:hAnsi="Times New Roman" w:cs="Times New Roman"/>
        </w:rPr>
        <w:t>streams</w:t>
      </w:r>
      <w:r w:rsidR="004E737F" w:rsidRPr="002B6F18">
        <w:rPr>
          <w:rFonts w:ascii="Times New Roman" w:hAnsi="Times New Roman" w:cs="Times New Roman"/>
        </w:rPr>
        <w:t xml:space="preserve"> are not generally the target of anglers, these smaller systems present themselves with a more manageable size of stream to study and smaller streams exhibit connectivity with larger systems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(Colvin et al. 2019)</w:t>
      </w:r>
      <w:r w:rsidR="004E737F">
        <w:rPr>
          <w:rFonts w:ascii="Times New Roman" w:hAnsi="Times New Roman" w:cs="Times New Roman"/>
        </w:rPr>
        <w:fldChar w:fldCharType="end"/>
      </w:r>
      <w:r w:rsidR="00023195">
        <w:rPr>
          <w:rFonts w:ascii="Times New Roman" w:hAnsi="Times New Roman" w:cs="Times New Roman"/>
        </w:rPr>
        <w:t xml:space="preserve">.  </w:t>
      </w:r>
      <w:r w:rsidR="00765F33">
        <w:rPr>
          <w:rFonts w:ascii="Times New Roman" w:hAnsi="Times New Roman" w:cs="Times New Roman"/>
        </w:rPr>
        <w:t xml:space="preserve">Trout are also valued </w:t>
      </w:r>
      <w:r w:rsidR="00BA6408">
        <w:rPr>
          <w:rFonts w:ascii="Times New Roman" w:hAnsi="Times New Roman" w:cs="Times New Roman"/>
        </w:rPr>
        <w:t xml:space="preserve">simply </w:t>
      </w:r>
      <w:r w:rsidR="00765F33">
        <w:rPr>
          <w:rFonts w:ascii="Times New Roman" w:hAnsi="Times New Roman" w:cs="Times New Roman"/>
        </w:rPr>
        <w:t>for their presence</w:t>
      </w:r>
      <w:r w:rsidR="00BA6408">
        <w:rPr>
          <w:rFonts w:ascii="Times New Roman" w:hAnsi="Times New Roman" w:cs="Times New Roman"/>
        </w:rPr>
        <w:t xml:space="preserve"> regardless of harvesting </w:t>
      </w:r>
      <w:r w:rsidR="00765F33">
        <w:rPr>
          <w:rFonts w:ascii="Times New Roman" w:hAnsi="Times New Roman" w:cs="Times New Roman"/>
        </w:rPr>
        <w:fldChar w:fldCharType="begin"/>
      </w:r>
      <w:r w:rsidR="00765F33">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765F33">
        <w:rPr>
          <w:rFonts w:ascii="Cambria Math" w:hAnsi="Cambria Math" w:cs="Cambria Math"/>
        </w:rPr>
        <w:instrText>‐</w:instrText>
      </w:r>
      <w:r w:rsidR="00765F33">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765F33">
        <w:rPr>
          <w:rFonts w:ascii="Cambria Math" w:hAnsi="Cambria Math" w:cs="Cambria Math"/>
        </w:rPr>
        <w:instrText>‐</w:instrText>
      </w:r>
      <w:r w:rsidR="00765F33">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765F33">
        <w:rPr>
          <w:rFonts w:ascii="Cambria Math" w:hAnsi="Cambria Math" w:cs="Cambria Math"/>
        </w:rPr>
        <w:instrText>‐</w:instrText>
      </w:r>
      <w:r w:rsidR="00765F33">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765F33">
        <w:rPr>
          <w:rFonts w:ascii="Times New Roman" w:hAnsi="Times New Roman" w:cs="Times New Roman"/>
        </w:rPr>
        <w:fldChar w:fldCharType="separate"/>
      </w:r>
      <w:r w:rsidR="00765F33" w:rsidRPr="00C70BDB">
        <w:rPr>
          <w:rFonts w:ascii="Times New Roman" w:hAnsi="Times New Roman" w:cs="Times New Roman"/>
        </w:rPr>
        <w:t>(Gresswell and Liss 1995)</w:t>
      </w:r>
      <w:r w:rsidR="00765F33">
        <w:rPr>
          <w:rFonts w:ascii="Times New Roman" w:hAnsi="Times New Roman" w:cs="Times New Roman"/>
        </w:rPr>
        <w:fldChar w:fldCharType="end"/>
      </w:r>
      <w:r w:rsidR="00BA6408">
        <w:rPr>
          <w:rFonts w:ascii="Times New Roman" w:hAnsi="Times New Roman" w:cs="Times New Roman"/>
        </w:rPr>
        <w:t>.</w:t>
      </w:r>
    </w:p>
    <w:p w14:paraId="0AC75A6A" w14:textId="244C95F3" w:rsidR="00B851C8" w:rsidRPr="002B6F18" w:rsidRDefault="00B851C8" w:rsidP="003D61DC">
      <w:pPr>
        <w:spacing w:line="480" w:lineRule="auto"/>
        <w:ind w:firstLine="720"/>
        <w:rPr>
          <w:rFonts w:ascii="Times New Roman" w:hAnsi="Times New Roman" w:cs="Times New Roman"/>
        </w:rPr>
      </w:pPr>
      <w:commentRangeStart w:id="100"/>
      <w:r>
        <w:rPr>
          <w:rFonts w:ascii="Times New Roman" w:hAnsi="Times New Roman" w:cs="Times New Roman"/>
        </w:rPr>
        <w:t>Organisms</w:t>
      </w:r>
      <w:r w:rsidR="0053398E">
        <w:rPr>
          <w:rFonts w:ascii="Times New Roman" w:hAnsi="Times New Roman" w:cs="Times New Roman"/>
        </w:rPr>
        <w:t xml:space="preserve"> n</w:t>
      </w:r>
      <w:r>
        <w:rPr>
          <w:rFonts w:ascii="Times New Roman" w:hAnsi="Times New Roman" w:cs="Times New Roman"/>
        </w:rPr>
        <w:t>eed</w:t>
      </w:r>
      <w:r w:rsidR="0053398E">
        <w:rPr>
          <w:rFonts w:ascii="Times New Roman" w:hAnsi="Times New Roman" w:cs="Times New Roman"/>
        </w:rPr>
        <w:t xml:space="preserve"> </w:t>
      </w:r>
      <w:r w:rsidR="00177584" w:rsidRPr="002B6F18">
        <w:rPr>
          <w:rFonts w:ascii="Times New Roman" w:hAnsi="Times New Roman" w:cs="Times New Roman"/>
        </w:rPr>
        <w:t>an energy source and certain nutrients to maintain activity levels, grow</w:t>
      </w:r>
      <w:r w:rsidR="00177584">
        <w:rPr>
          <w:rFonts w:ascii="Times New Roman" w:hAnsi="Times New Roman" w:cs="Times New Roman"/>
        </w:rPr>
        <w:t>th,</w:t>
      </w:r>
      <w:r w:rsidR="00177584" w:rsidRPr="002B6F18">
        <w:rPr>
          <w:rFonts w:ascii="Times New Roman" w:hAnsi="Times New Roman" w:cs="Times New Roman"/>
        </w:rPr>
        <w:t xml:space="preserve"> and reproduc</w:t>
      </w:r>
      <w:r w:rsidR="00177584">
        <w:rPr>
          <w:rFonts w:ascii="Times New Roman" w:hAnsi="Times New Roman" w:cs="Times New Roman"/>
        </w:rPr>
        <w:t>tion</w:t>
      </w:r>
      <w:r w:rsidR="00177584" w:rsidRPr="002B6F18">
        <w:rPr>
          <w:rFonts w:ascii="Times New Roman" w:hAnsi="Times New Roman" w:cs="Times New Roman"/>
        </w:rPr>
        <w:t xml:space="preserve">.  Dissolved organic carbon (DOC) occurs in varying concentrations in streams and is readily metabolized by stream microbial organisms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(Findlay et al. 1993)</w:t>
      </w:r>
      <w:r w:rsidR="00177584">
        <w:rPr>
          <w:rFonts w:ascii="Times New Roman" w:hAnsi="Times New Roman" w:cs="Times New Roman"/>
        </w:rPr>
        <w:fldChar w:fldCharType="end"/>
      </w:r>
      <w:r w:rsidR="00177584" w:rsidRPr="002B6F18">
        <w:rPr>
          <w:rFonts w:ascii="Times New Roman" w:hAnsi="Times New Roman" w:cs="Times New Roman"/>
        </w:rPr>
        <w:t>.  DOC is associated with moderate increases in GPP</w:t>
      </w:r>
      <w:r w:rsidR="009E3265">
        <w:rPr>
          <w:rFonts w:ascii="Times New Roman" w:hAnsi="Times New Roman" w:cs="Times New Roman"/>
        </w:rPr>
        <w:t xml:space="preserve"> </w:t>
      </w:r>
      <w:r w:rsidR="00177584">
        <w:rPr>
          <w:rStyle w:val="CommentReference"/>
        </w:rPr>
        <w:commentReference w:id="101"/>
      </w:r>
      <w:r w:rsidR="009E3265">
        <w:rPr>
          <w:rFonts w:ascii="Times New Roman" w:hAnsi="Times New Roman" w:cs="Times New Roman"/>
        </w:rPr>
        <w:fldChar w:fldCharType="begin"/>
      </w:r>
      <w:r w:rsidR="009E3265">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9E3265">
        <w:rPr>
          <w:rFonts w:ascii="Times New Roman" w:hAnsi="Times New Roman" w:cs="Times New Roman"/>
        </w:rPr>
        <w:fldChar w:fldCharType="separate"/>
      </w:r>
      <w:r w:rsidR="009E3265" w:rsidRPr="003D61DC">
        <w:rPr>
          <w:rFonts w:ascii="Times New Roman" w:hAnsi="Times New Roman" w:cs="Times New Roman"/>
        </w:rPr>
        <w:t>(Robbins et al. 2017)</w:t>
      </w:r>
      <w:r w:rsidR="009E3265">
        <w:rPr>
          <w:rFonts w:ascii="Times New Roman" w:hAnsi="Times New Roman" w:cs="Times New Roman"/>
        </w:rPr>
        <w:fldChar w:fldCharType="end"/>
      </w:r>
      <w:r w:rsidR="009E3265">
        <w:rPr>
          <w:rFonts w:ascii="Times New Roman" w:hAnsi="Times New Roman" w:cs="Times New Roman"/>
        </w:rPr>
        <w:t xml:space="preserve"> </w:t>
      </w:r>
      <w:r w:rsidR="00177584" w:rsidRPr="002B6F18">
        <w:rPr>
          <w:rFonts w:ascii="Times New Roman" w:hAnsi="Times New Roman" w:cs="Times New Roman"/>
        </w:rPr>
        <w:t xml:space="preserve">and larger increases in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(Bernhardt and Likens 2002)</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but may decrease fish </w:t>
      </w:r>
      <w:r w:rsidR="00177584" w:rsidRPr="002B6F18">
        <w:rPr>
          <w:rFonts w:ascii="Times New Roman" w:hAnsi="Times New Roman" w:cs="Times New Roman"/>
        </w:rPr>
        <w:lastRenderedPageBreak/>
        <w:t xml:space="preserve">production at least in lakes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{"citationID":"3PtyqkBk","properties":{"formattedCitation":"(Beno\\uc0\\u238{}t et al. 2016)","plainCitation":"(Benoît et al. 2016)","noteIndex":0},"citationItems":[{"id":103,"uris":["http://zotero.org/users/local/WH62bQVK/items/BFE7CVZA"],"uri":["http://zotero.org/users/local/WH62bQVK/items/BFE7CVZA"],"itemData":{"id":103,"type":"article-journal","title":"Growth rate and abundance of common fishes is negatively related to dissolved organic carbon concentration in lakes","container-title":"Canadian Journal of Fisheries and Aquatic Sciences","page":"1230-1236","volume":"73","issue":"8","source":"NRC Research Press","abstract":"Dissolved organic carbon (DOC) can limit food web productivity in lakes, potentially imposing resource limitation on fishes. We asked whether the abundance or early growth rate of three fish species was negatively related to DOC in 59 lakes in southern Quebec, Canada, where DOC concentrations ranged from 4 to 16 mg·L−1 for lakes containing walleye (Sander vitreum) and yellow perch (Perca flavescens) and from 2.6 to 9 mg·L−1 for lakes containing lake trout (Salvelinus namaycush). Estimates of abundance and growth rate were more precise for walleye and lake trout than for yellow perch because of differences in sample size. Abundance was negatively related to DOC for walleye and perhaps also for lake trout and yellow perch. Early growth rate was negatively related to DOC for walleye and lake trout, but not for yellow perch. These results support a growing body of literature suggesting that the productivity of fish populations may be negatively related to DOC concentrations in lakes., Le carbone organique dissous (COD) peut limiter la productivité à l’intérieur des réseaux trophiques dans les lacs, imposant une limitation potentielle des ressources disponibles pour les poissons. Nous avons testé si l’abondance ou le taux de croissance juvénile de trois espèces de poissons étaient négativement liés à la concentration en COD dans 59 lacs du sud de la province du Québec, Canada, où la concentration en COD variait entre 4 et 16 mg·L−1 pour les lacs incluant le doré jaune (Sander vitreum) et la perchaude (Perca flavescens) et entre 2,6 et 9 mg·L−1 pour ceux incluant le touladi (Salvelinus namaycush). Les estimations d’abondance et les taux de croissance étaient plus précis pour le doré jaune et pour le touladi par rapport à la perchaude, due à une différence au niveau de la taille d’échantillon. L’abondance était négativement reliée au COD pour le doré jaune et possiblement pour le touladi et la perchaude. Le taux de croissance juvénile était négativement relié au COD pour le doré jaune et ...","DOI":"10.1139/cjfas-2015-0340","ISSN":"0706-652X","journalAbbreviation":"Can. J. Fish. Aquat. Sci.","author":[{"family":"Benoît","given":"Pierre-Olivier"},{"family":"Beisner","given":"Beatrix E."},{"family":"Solomon","given":"Christopher T."}],"issued":{"date-parts":[["2016",2,2]]}}}],"schema":"https://github.com/citation-style-language/schema/raw/master/csl-citation.json"} </w:instrText>
      </w:r>
      <w:r w:rsidR="00177584">
        <w:rPr>
          <w:rFonts w:ascii="Times New Roman" w:hAnsi="Times New Roman" w:cs="Times New Roman"/>
        </w:rPr>
        <w:fldChar w:fldCharType="separate"/>
      </w:r>
      <w:r w:rsidR="00177584" w:rsidRPr="006076B5">
        <w:rPr>
          <w:rFonts w:ascii="Times New Roman" w:hAnsi="Times New Roman" w:cs="Times New Roman"/>
        </w:rPr>
        <w:t>(Benoît et al. 2016)</w:t>
      </w:r>
      <w:r w:rsidR="00177584">
        <w:rPr>
          <w:rFonts w:ascii="Times New Roman" w:hAnsi="Times New Roman" w:cs="Times New Roman"/>
        </w:rPr>
        <w:fldChar w:fldCharType="end"/>
      </w:r>
      <w:r w:rsidR="00177584" w:rsidRPr="002B6F18">
        <w:rPr>
          <w:rFonts w:ascii="Times New Roman" w:hAnsi="Times New Roman" w:cs="Times New Roman"/>
        </w:rPr>
        <w:t xml:space="preserve">.  Nutrients </w:t>
      </w:r>
      <w:r w:rsidR="00177584">
        <w:rPr>
          <w:rFonts w:ascii="Times New Roman" w:hAnsi="Times New Roman" w:cs="Times New Roman"/>
        </w:rPr>
        <w:t>containing nitrogen (N) and phosphorus (P), usually as ammonium (NH</w:t>
      </w:r>
      <w:r w:rsidR="00177584" w:rsidRPr="003D61DC">
        <w:rPr>
          <w:rFonts w:ascii="Times New Roman" w:hAnsi="Times New Roman" w:cs="Times New Roman"/>
          <w:vertAlign w:val="subscript"/>
        </w:rPr>
        <w:t>4</w:t>
      </w:r>
      <w:r w:rsidR="00177584" w:rsidRPr="003D61DC">
        <w:rPr>
          <w:rFonts w:ascii="Times New Roman" w:hAnsi="Times New Roman" w:cs="Times New Roman"/>
          <w:vertAlign w:val="superscript"/>
        </w:rPr>
        <w:t>+</w:t>
      </w:r>
      <w:r w:rsidR="00177584">
        <w:rPr>
          <w:rFonts w:ascii="Times New Roman" w:hAnsi="Times New Roman" w:cs="Times New Roman"/>
        </w:rPr>
        <w:t>), nitrate</w:t>
      </w:r>
      <w:r w:rsidR="0053398E">
        <w:rPr>
          <w:rFonts w:ascii="Times New Roman" w:hAnsi="Times New Roman" w:cs="Times New Roman"/>
        </w:rPr>
        <w:t xml:space="preserve"> </w:t>
      </w:r>
      <w:r w:rsidR="00177584">
        <w:rPr>
          <w:rFonts w:ascii="Times New Roman" w:hAnsi="Times New Roman" w:cs="Times New Roman"/>
        </w:rPr>
        <w:t>(NO</w:t>
      </w:r>
      <w:r w:rsidR="00177584" w:rsidRPr="003D61DC">
        <w:rPr>
          <w:rFonts w:ascii="Times New Roman" w:hAnsi="Times New Roman" w:cs="Times New Roman"/>
          <w:vertAlign w:val="subscript"/>
        </w:rPr>
        <w:t>3</w:t>
      </w:r>
      <w:r w:rsidR="00177584" w:rsidRPr="003D61DC">
        <w:rPr>
          <w:rFonts w:ascii="Times New Roman" w:hAnsi="Times New Roman" w:cs="Times New Roman"/>
          <w:vertAlign w:val="superscript"/>
        </w:rPr>
        <w:t>-</w:t>
      </w:r>
      <w:r w:rsidR="00177584">
        <w:rPr>
          <w:rFonts w:ascii="Times New Roman" w:hAnsi="Times New Roman" w:cs="Times New Roman"/>
        </w:rPr>
        <w:t>)</w:t>
      </w:r>
      <w:r w:rsidR="0053398E">
        <w:rPr>
          <w:rFonts w:ascii="Times New Roman" w:hAnsi="Times New Roman" w:cs="Times New Roman"/>
        </w:rPr>
        <w:t xml:space="preserve"> </w:t>
      </w:r>
      <w:r w:rsidR="00177584">
        <w:rPr>
          <w:rFonts w:ascii="Times New Roman" w:hAnsi="Times New Roman" w:cs="Times New Roman"/>
        </w:rPr>
        <w:t>and phosphate (PO</w:t>
      </w:r>
      <w:r w:rsidR="00177584" w:rsidRPr="003D61DC">
        <w:rPr>
          <w:rFonts w:ascii="Times New Roman" w:hAnsi="Times New Roman" w:cs="Times New Roman"/>
          <w:vertAlign w:val="subscript"/>
        </w:rPr>
        <w:t>4</w:t>
      </w:r>
      <w:r w:rsidR="00177584" w:rsidRPr="003D61DC">
        <w:rPr>
          <w:rFonts w:ascii="Times New Roman" w:hAnsi="Times New Roman" w:cs="Times New Roman"/>
          <w:vertAlign w:val="superscript"/>
        </w:rPr>
        <w:t>3-</w:t>
      </w:r>
      <w:r w:rsidR="00177584">
        <w:rPr>
          <w:rFonts w:ascii="Times New Roman" w:hAnsi="Times New Roman" w:cs="Times New Roman"/>
        </w:rPr>
        <w:t>)</w:t>
      </w:r>
      <w:r w:rsidR="00177584" w:rsidRPr="002B6F18">
        <w:rPr>
          <w:rFonts w:ascii="Times New Roman" w:hAnsi="Times New Roman" w:cs="Times New Roman"/>
        </w:rPr>
        <w:t xml:space="preserve"> are also known to increase the metabolism of headwater microbes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(Benstead et al. 2009)</w:t>
      </w:r>
      <w:r w:rsidR="00177584">
        <w:rPr>
          <w:rFonts w:ascii="Times New Roman" w:hAnsi="Times New Roman" w:cs="Times New Roman"/>
        </w:rPr>
        <w:fldChar w:fldCharType="end"/>
      </w:r>
      <w:r w:rsidR="00177584">
        <w:rPr>
          <w:rFonts w:ascii="Times New Roman" w:hAnsi="Times New Roman" w:cs="Times New Roman"/>
        </w:rPr>
        <w:t xml:space="preserve"> via increases in </w:t>
      </w:r>
      <w:r w:rsidR="00177584" w:rsidRPr="002B6F18">
        <w:rPr>
          <w:rFonts w:ascii="Times New Roman" w:hAnsi="Times New Roman" w:cs="Times New Roman"/>
        </w:rPr>
        <w:t xml:space="preserve">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(Mulholland et al. 2001)</w:t>
      </w:r>
      <w:r w:rsidR="00177584">
        <w:rPr>
          <w:rFonts w:ascii="Times New Roman" w:hAnsi="Times New Roman" w:cs="Times New Roman"/>
        </w:rPr>
        <w:fldChar w:fldCharType="end"/>
      </w:r>
      <w:r w:rsidR="00177584" w:rsidRPr="002B6F18">
        <w:rPr>
          <w:rFonts w:ascii="Times New Roman" w:hAnsi="Times New Roman" w:cs="Times New Roman"/>
        </w:rPr>
        <w:t xml:space="preserve">,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(Pascoal et al. 2005)</w:t>
      </w:r>
      <w:r w:rsidR="00177584">
        <w:rPr>
          <w:rFonts w:ascii="Times New Roman" w:hAnsi="Times New Roman" w:cs="Times New Roman"/>
        </w:rPr>
        <w:fldChar w:fldCharType="end"/>
      </w:r>
      <w:r w:rsidR="00177584" w:rsidRPr="002B6F18">
        <w:rPr>
          <w:rFonts w:ascii="Times New Roman" w:hAnsi="Times New Roman" w:cs="Times New Roman"/>
        </w:rPr>
        <w:t xml:space="preserve">, and trout biomass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structure.","DOI":"10.1088/1748-9326/8/1/014002","ISSN":"1748-9326","shortTitle":"Global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(Artigas et al. 2013)</w:t>
      </w:r>
      <w:r w:rsidR="00177584">
        <w:rPr>
          <w:rFonts w:ascii="Times New Roman" w:hAnsi="Times New Roman" w:cs="Times New Roman"/>
        </w:rPr>
        <w:fldChar w:fldCharType="end"/>
      </w:r>
      <w:r w:rsidR="00177584" w:rsidRPr="002B6F18">
        <w:rPr>
          <w:rFonts w:ascii="Times New Roman" w:hAnsi="Times New Roman" w:cs="Times New Roman"/>
        </w:rPr>
        <w:t xml:space="preserve">.  Light availability is the major stimulant of 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(Warren et al. 2017)</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may also be associated with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(Parkhill and Gulliver 1999)</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trout </w:t>
      </w:r>
      <w:r w:rsidR="00177584">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177584">
        <w:rPr>
          <w:rFonts w:ascii="Times New Roman" w:hAnsi="Times New Roman" w:cs="Times New Roman"/>
        </w:rPr>
        <w:fldChar w:fldCharType="separate"/>
      </w:r>
      <w:r w:rsidR="00C945B5" w:rsidRPr="003D61DC">
        <w:rPr>
          <w:rFonts w:ascii="Times New Roman" w:hAnsi="Times New Roman" w:cs="Times New Roman"/>
        </w:rPr>
        <w:t>(Kaylor and Warren 2017a)</w:t>
      </w:r>
      <w:r w:rsidR="00177584">
        <w:rPr>
          <w:rFonts w:ascii="Times New Roman" w:hAnsi="Times New Roman" w:cs="Times New Roman"/>
        </w:rPr>
        <w:fldChar w:fldCharType="end"/>
      </w:r>
      <w:r w:rsidR="00177584" w:rsidRPr="002B6F18">
        <w:rPr>
          <w:rFonts w:ascii="Times New Roman" w:hAnsi="Times New Roman" w:cs="Times New Roman"/>
        </w:rPr>
        <w:t>.</w:t>
      </w:r>
      <w:commentRangeEnd w:id="100"/>
      <w:r w:rsidR="00F934DB">
        <w:rPr>
          <w:rStyle w:val="CommentReference"/>
        </w:rPr>
        <w:commentReference w:id="100"/>
      </w:r>
    </w:p>
    <w:p w14:paraId="5F7B00AE" w14:textId="50D24C07" w:rsidR="00B851C8" w:rsidRDefault="00B851C8" w:rsidP="004F0AF4">
      <w:pPr>
        <w:spacing w:line="480" w:lineRule="auto"/>
        <w:ind w:firstLine="720"/>
        <w:rPr>
          <w:rFonts w:ascii="Times New Roman" w:hAnsi="Times New Roman" w:cs="Times New Roman"/>
        </w:rPr>
      </w:pPr>
      <w:del w:id="102" w:author="Clay Arango" w:date="2019-04-15T14:27:00Z">
        <w:r w:rsidDel="00F934DB">
          <w:rPr>
            <w:rFonts w:ascii="Times New Roman" w:hAnsi="Times New Roman" w:cs="Times New Roman"/>
          </w:rPr>
          <w:tab/>
        </w:r>
      </w:del>
      <w:r w:rsidR="002B6F18" w:rsidRPr="002B6F18">
        <w:rPr>
          <w:rFonts w:ascii="Times New Roman" w:hAnsi="Times New Roman" w:cs="Times New Roman"/>
        </w:rPr>
        <w:t xml:space="preserve">The activities of all of the aerobic organisms in a stream reach can be </w:t>
      </w:r>
      <w:del w:id="103" w:author="Clay Arango" w:date="2019-04-15T14:28:00Z">
        <w:r w:rsidR="00232106" w:rsidDel="00F934DB">
          <w:rPr>
            <w:rFonts w:ascii="Times New Roman" w:hAnsi="Times New Roman" w:cs="Times New Roman"/>
          </w:rPr>
          <w:delText>measured</w:delText>
        </w:r>
        <w:r w:rsidR="00232106" w:rsidRPr="002B6F18" w:rsidDel="00F934DB">
          <w:rPr>
            <w:rFonts w:ascii="Times New Roman" w:hAnsi="Times New Roman" w:cs="Times New Roman"/>
          </w:rPr>
          <w:delText xml:space="preserve"> </w:delText>
        </w:r>
        <w:r w:rsidR="002B6F18" w:rsidRPr="002B6F18" w:rsidDel="00F934DB">
          <w:rPr>
            <w:rFonts w:ascii="Times New Roman" w:hAnsi="Times New Roman" w:cs="Times New Roman"/>
          </w:rPr>
          <w:delText xml:space="preserve">with </w:delText>
        </w:r>
        <w:r w:rsidR="00232106" w:rsidDel="00F934DB">
          <w:rPr>
            <w:rFonts w:ascii="Times New Roman" w:hAnsi="Times New Roman" w:cs="Times New Roman"/>
          </w:rPr>
          <w:delText>the</w:delText>
        </w:r>
        <w:r w:rsidR="00232106" w:rsidRPr="002B6F18" w:rsidDel="00F934DB">
          <w:rPr>
            <w:rFonts w:ascii="Times New Roman" w:hAnsi="Times New Roman" w:cs="Times New Roman"/>
          </w:rPr>
          <w:delText xml:space="preserve"> </w:delText>
        </w:r>
        <w:r w:rsidR="002B6F18" w:rsidRPr="002B6F18" w:rsidDel="00F934DB">
          <w:rPr>
            <w:rFonts w:ascii="Times New Roman" w:hAnsi="Times New Roman" w:cs="Times New Roman"/>
          </w:rPr>
          <w:delText>metric of</w:delText>
        </w:r>
      </w:del>
      <w:ins w:id="104" w:author="Clay Arango" w:date="2019-04-15T14:28:00Z">
        <w:r w:rsidR="00F934DB">
          <w:rPr>
            <w:rFonts w:ascii="Times New Roman" w:hAnsi="Times New Roman" w:cs="Times New Roman"/>
          </w:rPr>
          <w:t>described by measuring</w:t>
        </w:r>
      </w:ins>
      <w:del w:id="105" w:author="Clay Arango" w:date="2019-04-15T14:28:00Z">
        <w:r w:rsidR="002B6F18" w:rsidRPr="002B6F18" w:rsidDel="00F934DB">
          <w:rPr>
            <w:rFonts w:ascii="Times New Roman" w:hAnsi="Times New Roman" w:cs="Times New Roman"/>
          </w:rPr>
          <w:delText xml:space="preserve"> stream</w:delText>
        </w:r>
      </w:del>
      <w:r w:rsidR="002B6F18" w:rsidRPr="002B6F18">
        <w:rPr>
          <w:rFonts w:ascii="Times New Roman" w:hAnsi="Times New Roman" w:cs="Times New Roman"/>
        </w:rPr>
        <w:t xml:space="preserve"> metabolism.  Stream ecosystem metabolism is the combination of gross primary production (GPP) and ecosystem respiration (ER).  GPP by photoautotrophs uses the energy in light to fix the carbon in CO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into organic hydrocarbons</w:t>
      </w:r>
      <w:ins w:id="106" w:author="Clay Arango" w:date="2019-04-15T14:28:00Z">
        <w:r w:rsidR="00F934DB">
          <w:rPr>
            <w:rFonts w:ascii="Times New Roman" w:hAnsi="Times New Roman" w:cs="Times New Roman"/>
          </w:rPr>
          <w:t>,</w:t>
        </w:r>
      </w:ins>
      <w:del w:id="107" w:author="Clay Arango" w:date="2019-04-15T14:28:00Z">
        <w:r w:rsidR="002B6F18" w:rsidRPr="002B6F18" w:rsidDel="00F934DB">
          <w:rPr>
            <w:rFonts w:ascii="Times New Roman" w:hAnsi="Times New Roman" w:cs="Times New Roman"/>
          </w:rPr>
          <w:delText xml:space="preserve"> which </w:delText>
        </w:r>
      </w:del>
      <w:ins w:id="108" w:author="Clay Arango" w:date="2019-04-15T14:28:00Z">
        <w:r w:rsidR="00F934DB">
          <w:rPr>
            <w:rFonts w:ascii="Times New Roman" w:hAnsi="Times New Roman" w:cs="Times New Roman"/>
          </w:rPr>
          <w:t xml:space="preserve"> </w:t>
        </w:r>
      </w:ins>
      <w:del w:id="109" w:author="Clay Arango" w:date="2019-04-15T14:28:00Z">
        <w:r w:rsidR="002B6F18" w:rsidRPr="002B6F18" w:rsidDel="00F934DB">
          <w:rPr>
            <w:rFonts w:ascii="Times New Roman" w:hAnsi="Times New Roman" w:cs="Times New Roman"/>
          </w:rPr>
          <w:delText xml:space="preserve">releases </w:delText>
        </w:r>
      </w:del>
      <w:ins w:id="110" w:author="Clay Arango" w:date="2019-04-15T14:28:00Z">
        <w:r w:rsidR="00F934DB" w:rsidRPr="002B6F18">
          <w:rPr>
            <w:rFonts w:ascii="Times New Roman" w:hAnsi="Times New Roman" w:cs="Times New Roman"/>
          </w:rPr>
          <w:t>releas</w:t>
        </w:r>
        <w:r w:rsidR="00F934DB">
          <w:rPr>
            <w:rFonts w:ascii="Times New Roman" w:hAnsi="Times New Roman" w:cs="Times New Roman"/>
          </w:rPr>
          <w:t>ing</w:t>
        </w:r>
        <w:r w:rsidR="00F934DB" w:rsidRPr="002B6F18">
          <w:rPr>
            <w:rFonts w:ascii="Times New Roman" w:hAnsi="Times New Roman" w:cs="Times New Roman"/>
          </w:rPr>
          <w:t xml:space="preserve"> </w:t>
        </w:r>
      </w:ins>
      <w:r w:rsidR="002B6F18" w:rsidRPr="002B6F18">
        <w:rPr>
          <w:rFonts w:ascii="Times New Roman" w:hAnsi="Times New Roman" w:cs="Times New Roman"/>
        </w:rPr>
        <w:t>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ER is the reverse </w:t>
      </w:r>
      <w:del w:id="111" w:author="Clay Arango" w:date="2019-04-15T14:28:00Z">
        <w:r w:rsidR="002B6F18" w:rsidRPr="002B6F18" w:rsidDel="00F934DB">
          <w:rPr>
            <w:rFonts w:ascii="Times New Roman" w:hAnsi="Times New Roman" w:cs="Times New Roman"/>
          </w:rPr>
          <w:delText xml:space="preserve">of this </w:delText>
        </w:r>
      </w:del>
      <w:r w:rsidR="002B6F18" w:rsidRPr="002B6F18">
        <w:rPr>
          <w:rFonts w:ascii="Times New Roman" w:hAnsi="Times New Roman" w:cs="Times New Roman"/>
        </w:rPr>
        <w:t>process and is the mineralization of organic hydrocarbon to CO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which consumes O</w:t>
      </w:r>
      <w:r w:rsidR="002B6F18" w:rsidRPr="002B6F18">
        <w:rPr>
          <w:rFonts w:ascii="Times New Roman" w:hAnsi="Times New Roman" w:cs="Times New Roman"/>
          <w:vertAlign w:val="subscript"/>
        </w:rPr>
        <w:t>2</w:t>
      </w:r>
      <w:r w:rsidR="002B6F18" w:rsidRPr="002B6F18">
        <w:rPr>
          <w:rFonts w:ascii="Times New Roman" w:hAnsi="Times New Roman" w:cs="Times New Roman"/>
        </w:rPr>
        <w:t>.  This consumption of 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represents the use of energy by organisms in the stream </w:t>
      </w:r>
      <w:commentRangeStart w:id="112"/>
      <w:r w:rsidR="009C027B">
        <w:rPr>
          <w:rFonts w:ascii="Times New Roman" w:hAnsi="Times New Roman" w:cs="Times New Roman"/>
        </w:rPr>
        <w:fldChar w:fldCharType="begin"/>
      </w:r>
      <w:r w:rsidR="009C027B">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C027B">
        <w:rPr>
          <w:rFonts w:ascii="Times New Roman" w:hAnsi="Times New Roman" w:cs="Times New Roman"/>
        </w:rPr>
        <w:fldChar w:fldCharType="separate"/>
      </w:r>
      <w:r w:rsidR="00A36035" w:rsidRPr="003D61DC">
        <w:rPr>
          <w:rFonts w:ascii="Times New Roman" w:hAnsi="Times New Roman" w:cs="Times New Roman"/>
        </w:rPr>
        <w:t>(Hall Jr.,Robert O. and Hotchkiss, Erin R. 2017)</w:t>
      </w:r>
      <w:r w:rsidR="009C027B">
        <w:rPr>
          <w:rFonts w:ascii="Times New Roman" w:hAnsi="Times New Roman" w:cs="Times New Roman"/>
        </w:rPr>
        <w:fldChar w:fldCharType="end"/>
      </w:r>
      <w:commentRangeEnd w:id="112"/>
      <w:r w:rsidR="00F934DB">
        <w:rPr>
          <w:rStyle w:val="CommentReference"/>
        </w:rPr>
        <w:commentReference w:id="112"/>
      </w:r>
      <w:r w:rsidR="002B6F18" w:rsidRPr="002B6F18">
        <w:rPr>
          <w:rFonts w:ascii="Times New Roman" w:hAnsi="Times New Roman" w:cs="Times New Roman"/>
        </w:rPr>
        <w:t xml:space="preserve">.  </w:t>
      </w:r>
      <w:moveFromRangeStart w:id="113" w:author="Clay Arango" w:date="2019-04-15T14:30:00Z" w:name="move6231051"/>
      <w:moveFrom w:id="114" w:author="Clay Arango" w:date="2019-04-15T14:30:00Z">
        <w:r w:rsidR="002B6F18" w:rsidRPr="002B6F18" w:rsidDel="00F934DB">
          <w:rPr>
            <w:rFonts w:ascii="Times New Roman" w:hAnsi="Times New Roman" w:cs="Times New Roman"/>
          </w:rPr>
          <w:t xml:space="preserve">Stream metabolism is therefore a comprehensive measure which sums the activity of virtually all of the organisms in a stream </w:t>
        </w:r>
        <w:r w:rsidR="009C027B" w:rsidDel="00F934DB">
          <w:rPr>
            <w:rFonts w:ascii="Times New Roman" w:hAnsi="Times New Roman" w:cs="Times New Roman"/>
          </w:rPr>
          <w:fldChar w:fldCharType="begin"/>
        </w:r>
        <w:r w:rsidR="009C027B" w:rsidDel="00F934DB">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9C027B" w:rsidDel="00F934DB">
          <w:rPr>
            <w:rFonts w:ascii="Times New Roman" w:hAnsi="Times New Roman" w:cs="Times New Roman"/>
          </w:rPr>
          <w:fldChar w:fldCharType="separate"/>
        </w:r>
        <w:r w:rsidR="009C027B" w:rsidRPr="00C70BDB" w:rsidDel="00F934DB">
          <w:rPr>
            <w:rFonts w:ascii="Times New Roman" w:hAnsi="Times New Roman" w:cs="Times New Roman"/>
          </w:rPr>
          <w:t>(Mejia et al. 2018)</w:t>
        </w:r>
        <w:r w:rsidR="009C027B" w:rsidDel="00F934DB">
          <w:rPr>
            <w:rFonts w:ascii="Times New Roman" w:hAnsi="Times New Roman" w:cs="Times New Roman"/>
          </w:rPr>
          <w:fldChar w:fldCharType="end"/>
        </w:r>
        <w:r w:rsidR="002B6F18" w:rsidRPr="002B6F18" w:rsidDel="00F934DB">
          <w:rPr>
            <w:rFonts w:ascii="Times New Roman" w:hAnsi="Times New Roman" w:cs="Times New Roman"/>
          </w:rPr>
          <w:t>.</w:t>
        </w:r>
      </w:moveFrom>
      <w:moveFromRangeEnd w:id="113"/>
    </w:p>
    <w:p w14:paraId="7066FDCF" w14:textId="77777777" w:rsidR="00DC6D26" w:rsidRDefault="00F934DB" w:rsidP="003D61DC">
      <w:pPr>
        <w:spacing w:line="480" w:lineRule="auto"/>
        <w:ind w:firstLine="720"/>
        <w:rPr>
          <w:ins w:id="115" w:author="Clay Arango" w:date="2019-04-15T14:38:00Z"/>
          <w:rFonts w:ascii="Times New Roman" w:hAnsi="Times New Roman" w:cs="Times New Roman"/>
        </w:rPr>
      </w:pPr>
      <w:moveToRangeStart w:id="116" w:author="Clay Arango" w:date="2019-04-15T14:30:00Z" w:name="move6231051"/>
      <w:moveTo w:id="117" w:author="Clay Arango" w:date="2019-04-15T14:30:00Z">
        <w:r w:rsidRPr="002B6F18">
          <w:rPr>
            <w:rFonts w:ascii="Times New Roman" w:hAnsi="Times New Roman" w:cs="Times New Roman"/>
          </w:rPr>
          <w:t xml:space="preserve">Stream </w:t>
        </w:r>
        <w:commentRangeStart w:id="118"/>
        <w:r w:rsidRPr="002B6F18">
          <w:rPr>
            <w:rFonts w:ascii="Times New Roman" w:hAnsi="Times New Roman" w:cs="Times New Roman"/>
          </w:rPr>
          <w:t xml:space="preserve">metabolism </w:t>
        </w:r>
      </w:moveTo>
      <w:commentRangeEnd w:id="118"/>
      <w:r>
        <w:rPr>
          <w:rStyle w:val="CommentReference"/>
        </w:rPr>
        <w:commentReference w:id="118"/>
      </w:r>
      <w:moveTo w:id="119" w:author="Clay Arango" w:date="2019-04-15T14:30:00Z">
        <w:r w:rsidRPr="002B6F18">
          <w:rPr>
            <w:rFonts w:ascii="Times New Roman" w:hAnsi="Times New Roman" w:cs="Times New Roman"/>
          </w:rPr>
          <w:t xml:space="preserve">is therefore a comprehensive measure which sums the activity of virtually all of the organisms in a stream </w:t>
        </w:r>
        <w:r>
          <w:rPr>
            <w:rFonts w:ascii="Times New Roman" w:hAnsi="Times New Roman" w:cs="Times New Roman"/>
          </w:rPr>
          <w:fldChar w:fldCharType="begin"/>
        </w:r>
        <w:r>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(Mejia et al. 2018)</w:t>
        </w:r>
        <w:r>
          <w:rPr>
            <w:rFonts w:ascii="Times New Roman" w:hAnsi="Times New Roman" w:cs="Times New Roman"/>
          </w:rPr>
          <w:fldChar w:fldCharType="end"/>
        </w:r>
        <w:r w:rsidRPr="002B6F18">
          <w:rPr>
            <w:rFonts w:ascii="Times New Roman" w:hAnsi="Times New Roman" w:cs="Times New Roman"/>
          </w:rPr>
          <w:t>.</w:t>
        </w:r>
      </w:moveTo>
      <w:moveToRangeEnd w:id="116"/>
      <w:ins w:id="120" w:author="Clay Arango" w:date="2019-04-15T14:32:00Z">
        <w:r>
          <w:rPr>
            <w:rFonts w:ascii="Times New Roman" w:hAnsi="Times New Roman" w:cs="Times New Roman"/>
          </w:rPr>
          <w:t xml:space="preserve">  </w:t>
        </w:r>
      </w:ins>
      <w:commentRangeStart w:id="121"/>
      <w:r w:rsidR="00B851C8">
        <w:rPr>
          <w:rFonts w:ascii="Times New Roman" w:hAnsi="Times New Roman" w:cs="Times New Roman"/>
        </w:rPr>
        <w:t>A</w:t>
      </w:r>
      <w:commentRangeEnd w:id="121"/>
      <w:r>
        <w:rPr>
          <w:rStyle w:val="CommentReference"/>
        </w:rPr>
        <w:commentReference w:id="121"/>
      </w:r>
      <w:r w:rsidR="002B6F18" w:rsidRPr="002B6F18">
        <w:rPr>
          <w:rFonts w:ascii="Times New Roman" w:hAnsi="Times New Roman" w:cs="Times New Roman"/>
        </w:rPr>
        <w:t xml:space="preserve"> method for estimating stream metabolism that is currently receiving a lot of attention is the single station open </w:t>
      </w:r>
      <w:ins w:id="122" w:author="Clay Arango" w:date="2019-04-15T14:34:00Z">
        <w:r>
          <w:rPr>
            <w:rFonts w:ascii="Times New Roman" w:hAnsi="Times New Roman" w:cs="Times New Roman"/>
          </w:rPr>
          <w:t xml:space="preserve">channel </w:t>
        </w:r>
      </w:ins>
      <w:r w:rsidR="002B6F18" w:rsidRPr="002B6F18">
        <w:rPr>
          <w:rFonts w:ascii="Times New Roman" w:hAnsi="Times New Roman" w:cs="Times New Roman"/>
        </w:rPr>
        <w:t xml:space="preserve">diel oxygen method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30F75">
        <w:rPr>
          <w:rFonts w:ascii="Times New Roman" w:hAnsi="Times New Roman" w:cs="Times New Roman"/>
        </w:rPr>
        <w:fldChar w:fldCharType="separate"/>
      </w:r>
      <w:r w:rsidR="0053398E" w:rsidRPr="003D61DC">
        <w:rPr>
          <w:rFonts w:ascii="Times New Roman" w:hAnsi="Times New Roman" w:cs="Times New Roman"/>
        </w:rPr>
        <w:t xml:space="preserve">(Hall and Hotchkiss </w:t>
      </w:r>
      <w:r w:rsidR="00A36035" w:rsidRPr="003D61DC">
        <w:rPr>
          <w:rFonts w:ascii="Times New Roman" w:hAnsi="Times New Roman" w:cs="Times New Roman"/>
        </w:rPr>
        <w:t>2017)</w:t>
      </w:r>
      <w:r w:rsidR="00930F75">
        <w:rPr>
          <w:rFonts w:ascii="Times New Roman" w:hAnsi="Times New Roman" w:cs="Times New Roman"/>
        </w:rPr>
        <w:fldChar w:fldCharType="end"/>
      </w:r>
      <w:r w:rsidR="002B6F18" w:rsidRPr="002B6F18">
        <w:rPr>
          <w:rFonts w:ascii="Times New Roman" w:hAnsi="Times New Roman" w:cs="Times New Roman"/>
        </w:rPr>
        <w:t>.  This method assumes that oxygen saturation at any particular time is a function of GPP, ER</w:t>
      </w:r>
      <w:ins w:id="123" w:author="Clay Arango" w:date="2019-04-15T14:34:00Z">
        <w:r>
          <w:rPr>
            <w:rFonts w:ascii="Times New Roman" w:hAnsi="Times New Roman" w:cs="Times New Roman"/>
          </w:rPr>
          <w:t>,</w:t>
        </w:r>
      </w:ins>
      <w:r w:rsidR="002B6F18" w:rsidRPr="002B6F18">
        <w:rPr>
          <w:rFonts w:ascii="Times New Roman" w:hAnsi="Times New Roman" w:cs="Times New Roman"/>
        </w:rPr>
        <w:t xml:space="preserve"> and the oxygen exchange rate between the air and water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Pr>
          <w:rFonts w:ascii="Times New Roman" w:hAnsi="Times New Roman" w:cs="Times New Roman"/>
        </w:rPr>
        <w:fldChar w:fldCharType="separate"/>
      </w:r>
      <w:r w:rsidR="00930F75" w:rsidRPr="00C70BDB">
        <w:rPr>
          <w:rFonts w:ascii="Times New Roman" w:hAnsi="Times New Roman" w:cs="Times New Roman"/>
        </w:rPr>
        <w:t>(Odum 1956)</w:t>
      </w:r>
      <w:r w:rsidR="00930F75">
        <w:rPr>
          <w:rFonts w:ascii="Times New Roman" w:hAnsi="Times New Roman" w:cs="Times New Roman"/>
        </w:rPr>
        <w:fldChar w:fldCharType="end"/>
      </w:r>
      <w:r w:rsidR="002B6F18" w:rsidRPr="002B6F18">
        <w:rPr>
          <w:rFonts w:ascii="Times New Roman" w:hAnsi="Times New Roman" w:cs="Times New Roman"/>
        </w:rPr>
        <w:t xml:space="preserve">.  </w:t>
      </w:r>
      <w:ins w:id="124" w:author="Clay Arango" w:date="2019-04-15T14:35:00Z">
        <w:r>
          <w:rPr>
            <w:rFonts w:ascii="Times New Roman" w:hAnsi="Times New Roman" w:cs="Times New Roman"/>
          </w:rPr>
          <w:t xml:space="preserve">Inverse modeling is used to solve </w:t>
        </w:r>
        <w:r>
          <w:rPr>
            <w:rFonts w:ascii="Times New Roman" w:hAnsi="Times New Roman" w:cs="Times New Roman"/>
          </w:rPr>
          <w:lastRenderedPageBreak/>
          <w:t xml:space="preserve">for </w:t>
        </w:r>
      </w:ins>
      <w:r w:rsidR="002B6F18" w:rsidRPr="002B6F18">
        <w:rPr>
          <w:rFonts w:ascii="Times New Roman" w:hAnsi="Times New Roman" w:cs="Times New Roman"/>
        </w:rPr>
        <w:t xml:space="preserve">GPP and ER </w:t>
      </w:r>
      <w:del w:id="125" w:author="Clay Arango" w:date="2019-04-15T14:36:00Z">
        <w:r w:rsidR="002B6F18" w:rsidRPr="002B6F18" w:rsidDel="00F934DB">
          <w:rPr>
            <w:rFonts w:ascii="Times New Roman" w:hAnsi="Times New Roman" w:cs="Times New Roman"/>
          </w:rPr>
          <w:delText xml:space="preserve">are often solved for using inverse modeling </w:delText>
        </w:r>
      </w:del>
      <w:r w:rsidR="002B6F18" w:rsidRPr="002B6F18">
        <w:rPr>
          <w:rFonts w:ascii="Times New Roman" w:hAnsi="Times New Roman" w:cs="Times New Roman"/>
        </w:rPr>
        <w:t xml:space="preserve">where </w:t>
      </w:r>
      <w:ins w:id="126" w:author="Clay Arango" w:date="2019-04-15T14:36:00Z">
        <w:r w:rsidRPr="002B6F18">
          <w:rPr>
            <w:rFonts w:ascii="Times New Roman" w:hAnsi="Times New Roman" w:cs="Times New Roman"/>
          </w:rPr>
          <w:t xml:space="preserve">GPP is assumed to be proportional to </w:t>
        </w:r>
      </w:ins>
      <w:r w:rsidR="002B6F18" w:rsidRPr="002B6F18">
        <w:rPr>
          <w:rFonts w:ascii="Times New Roman" w:hAnsi="Times New Roman" w:cs="Times New Roman"/>
        </w:rPr>
        <w:t xml:space="preserve">the amount of light </w:t>
      </w:r>
      <w:del w:id="127" w:author="Clay Arango" w:date="2019-04-15T14:36:00Z">
        <w:r w:rsidR="002B6F18" w:rsidRPr="002B6F18" w:rsidDel="00F934DB">
          <w:rPr>
            <w:rFonts w:ascii="Times New Roman" w:hAnsi="Times New Roman" w:cs="Times New Roman"/>
          </w:rPr>
          <w:delText xml:space="preserve">is assumed to be proportional to GPP </w:delText>
        </w:r>
      </w:del>
      <w:r w:rsidR="002B6F18" w:rsidRPr="002B6F18">
        <w:rPr>
          <w:rFonts w:ascii="Times New Roman" w:hAnsi="Times New Roman" w:cs="Times New Roman"/>
        </w:rPr>
        <w:t xml:space="preserve">and the remaining oxygen deficit is assumed to be </w:t>
      </w:r>
      <w:ins w:id="128" w:author="Clay Arango" w:date="2019-04-15T14:36:00Z">
        <w:r>
          <w:rPr>
            <w:rFonts w:ascii="Times New Roman" w:hAnsi="Times New Roman" w:cs="Times New Roman"/>
          </w:rPr>
          <w:t xml:space="preserve">a result of </w:t>
        </w:r>
      </w:ins>
      <w:r w:rsidR="002B6F18" w:rsidRPr="002B6F18">
        <w:rPr>
          <w:rFonts w:ascii="Times New Roman" w:hAnsi="Times New Roman" w:cs="Times New Roman"/>
        </w:rPr>
        <w:t xml:space="preserve">ER.  This </w:t>
      </w:r>
      <w:del w:id="129" w:author="Clay Arango" w:date="2019-04-15T14:36:00Z">
        <w:r w:rsidR="002B6F18" w:rsidRPr="002B6F18" w:rsidDel="00F934DB">
          <w:rPr>
            <w:rFonts w:ascii="Times New Roman" w:hAnsi="Times New Roman" w:cs="Times New Roman"/>
          </w:rPr>
          <w:delText xml:space="preserve">will </w:delText>
        </w:r>
      </w:del>
      <w:r w:rsidR="002B6F18" w:rsidRPr="002B6F18">
        <w:rPr>
          <w:rFonts w:ascii="Times New Roman" w:hAnsi="Times New Roman" w:cs="Times New Roman"/>
        </w:rPr>
        <w:t>produce</w:t>
      </w:r>
      <w:ins w:id="130" w:author="Clay Arango" w:date="2019-04-15T14:36:00Z">
        <w:r>
          <w:rPr>
            <w:rFonts w:ascii="Times New Roman" w:hAnsi="Times New Roman" w:cs="Times New Roman"/>
          </w:rPr>
          <w:t>s</w:t>
        </w:r>
      </w:ins>
      <w:r w:rsidR="002B6F18" w:rsidRPr="002B6F18">
        <w:rPr>
          <w:rFonts w:ascii="Times New Roman" w:hAnsi="Times New Roman" w:cs="Times New Roman"/>
        </w:rPr>
        <w:t xml:space="preserve"> a modeled oxygen curve which can be compared to the measured oxygen curve for accuracy.  To </w:t>
      </w:r>
      <w:ins w:id="131" w:author="Clay Arango" w:date="2019-04-15T14:36:00Z">
        <w:r>
          <w:rPr>
            <w:rFonts w:ascii="Times New Roman" w:hAnsi="Times New Roman" w:cs="Times New Roman"/>
          </w:rPr>
          <w:t>use this method</w:t>
        </w:r>
      </w:ins>
      <w:del w:id="132" w:author="Clay Arango" w:date="2019-04-15T14:36:00Z">
        <w:r w:rsidR="002B6F18" w:rsidRPr="002B6F18" w:rsidDel="00F934DB">
          <w:rPr>
            <w:rFonts w:ascii="Times New Roman" w:hAnsi="Times New Roman" w:cs="Times New Roman"/>
          </w:rPr>
          <w:delText>do this</w:delText>
        </w:r>
      </w:del>
      <w:r w:rsidR="002B6F18" w:rsidRPr="002B6F18">
        <w:rPr>
          <w:rFonts w:ascii="Times New Roman" w:hAnsi="Times New Roman" w:cs="Times New Roman"/>
        </w:rPr>
        <w:t xml:space="preserve">, light measurements and oxygen saturation must be measured frequently (commonly 5-15 minute intervals) along with temperature, </w:t>
      </w:r>
      <w:commentRangeStart w:id="133"/>
      <w:r w:rsidR="002B6F18" w:rsidRPr="002B6F18">
        <w:rPr>
          <w:rFonts w:ascii="Times New Roman" w:hAnsi="Times New Roman" w:cs="Times New Roman"/>
        </w:rPr>
        <w:t>salinity</w:t>
      </w:r>
      <w:commentRangeEnd w:id="133"/>
      <w:r w:rsidR="00DC6D26">
        <w:rPr>
          <w:rStyle w:val="CommentReference"/>
        </w:rPr>
        <w:commentReference w:id="133"/>
      </w:r>
      <w:r w:rsidR="002B6F18" w:rsidRPr="002B6F18">
        <w:rPr>
          <w:rFonts w:ascii="Times New Roman" w:hAnsi="Times New Roman" w:cs="Times New Roman"/>
        </w:rPr>
        <w:t xml:space="preserve">, and barometric pressure to calculate 100% saturation.  </w:t>
      </w:r>
    </w:p>
    <w:p w14:paraId="7BA68F54" w14:textId="285BAE61" w:rsidR="00B851C8" w:rsidDel="00DC6D26" w:rsidRDefault="002B6F18" w:rsidP="003D61DC">
      <w:pPr>
        <w:spacing w:line="480" w:lineRule="auto"/>
        <w:ind w:firstLine="720"/>
        <w:rPr>
          <w:del w:id="134" w:author="Clay Arango" w:date="2019-04-15T14:38:00Z"/>
          <w:rFonts w:ascii="Times New Roman" w:hAnsi="Times New Roman" w:cs="Times New Roman"/>
        </w:rPr>
      </w:pPr>
      <w:r w:rsidRPr="002B6F18">
        <w:rPr>
          <w:rFonts w:ascii="Times New Roman" w:hAnsi="Times New Roman" w:cs="Times New Roman"/>
        </w:rPr>
        <w:t xml:space="preserve">The last remaining parameter required is the gas exchange or reaeration rate often reported as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in d</w:t>
      </w:r>
      <w:r w:rsidRPr="002B6F18">
        <w:rPr>
          <w:rFonts w:ascii="Times New Roman" w:hAnsi="Times New Roman" w:cs="Times New Roman"/>
          <w:vertAlign w:val="superscript"/>
        </w:rPr>
        <w:t>-1</w:t>
      </w:r>
      <w:r w:rsidRPr="002B6F18">
        <w:rPr>
          <w:rFonts w:ascii="Times New Roman" w:hAnsi="Times New Roman" w:cs="Times New Roman"/>
        </w:rPr>
        <w:t xml:space="preserve"> </w:t>
      </w:r>
      <w:ins w:id="135" w:author="Clay Arango" w:date="2019-04-15T14:37:00Z">
        <w:r w:rsidR="00DC6D26">
          <w:rPr>
            <w:rFonts w:ascii="Times New Roman" w:hAnsi="Times New Roman" w:cs="Times New Roman"/>
          </w:rPr>
          <w:t xml:space="preserve">where </w:t>
        </w:r>
      </w:ins>
      <w:del w:id="136" w:author="Clay Arango" w:date="2019-04-15T14:37:00Z">
        <w:r w:rsidRPr="002B6F18" w:rsidDel="00DC6D26">
          <w:rPr>
            <w:rFonts w:ascii="Times New Roman" w:hAnsi="Times New Roman" w:cs="Times New Roman"/>
          </w:rPr>
          <w:delText>(</w:delText>
        </w:r>
      </w:del>
      <w:r w:rsidRPr="002B6F18">
        <w:rPr>
          <w:rFonts w:ascii="Times New Roman" w:hAnsi="Times New Roman" w:cs="Times New Roman"/>
        </w:rPr>
        <w:t>600 refers to Schmidt number scaling used for comparison between different gasses</w:t>
      </w:r>
      <w:del w:id="137" w:author="Clay Arango" w:date="2019-04-15T14:37:00Z">
        <w:r w:rsidRPr="002B6F18" w:rsidDel="00DC6D26">
          <w:rPr>
            <w:rFonts w:ascii="Times New Roman" w:hAnsi="Times New Roman" w:cs="Times New Roman"/>
          </w:rPr>
          <w:delText>)</w:delText>
        </w:r>
      </w:del>
      <w:r w:rsidRPr="002B6F18">
        <w:rPr>
          <w:rFonts w:ascii="Times New Roman" w:hAnsi="Times New Roman" w:cs="Times New Roman"/>
        </w:rPr>
        <w:t>.</w:t>
      </w:r>
      <w:ins w:id="138" w:author="Clay Arango" w:date="2019-04-15T14:38:00Z">
        <w:r w:rsidR="00DC6D26">
          <w:rPr>
            <w:rFonts w:ascii="Times New Roman" w:hAnsi="Times New Roman" w:cs="Times New Roman"/>
          </w:rPr>
          <w:t xml:space="preserve"> </w:t>
        </w:r>
      </w:ins>
    </w:p>
    <w:p w14:paraId="57193B65" w14:textId="15EEA52D" w:rsidR="00B851C8" w:rsidRPr="002B6F18" w:rsidRDefault="002B6F18" w:rsidP="003D61DC">
      <w:pPr>
        <w:spacing w:line="480" w:lineRule="auto"/>
        <w:ind w:firstLine="720"/>
        <w:rPr>
          <w:rFonts w:ascii="Times New Roman" w:hAnsi="Times New Roman" w:cs="Times New Roman"/>
        </w:rPr>
      </w:pPr>
      <w:commentRangeStart w:id="139"/>
      <w:r w:rsidRPr="002B6F18">
        <w:rPr>
          <w:rFonts w:ascii="Times New Roman" w:hAnsi="Times New Roman" w:cs="Times New Roman"/>
        </w:rPr>
        <w:t xml:space="preserve">The </w:t>
      </w:r>
      <w:commentRangeEnd w:id="139"/>
      <w:r w:rsidR="005A1765">
        <w:rPr>
          <w:rStyle w:val="CommentReference"/>
        </w:rPr>
        <w:commentReference w:id="139"/>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may be estimated as a free parameter in the inverse modeling technique or measured directly.  Estimating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as part of the model is adequate for streams with low slope and high light availability</w:t>
      </w:r>
      <w:commentRangeStart w:id="140"/>
      <w:r w:rsidRPr="002B6F18">
        <w:rPr>
          <w:rFonts w:ascii="Times New Roman" w:hAnsi="Times New Roman" w:cs="Times New Roman"/>
        </w:rPr>
        <w:t xml:space="preserve">, however it is more accurate to measure gas exchange directly in shaded streams with higher slopes which are typical of headwater </w:t>
      </w:r>
      <w:commentRangeStart w:id="141"/>
      <w:r w:rsidRPr="002B6F18">
        <w:rPr>
          <w:rFonts w:ascii="Times New Roman" w:hAnsi="Times New Roman" w:cs="Times New Roman"/>
        </w:rPr>
        <w:t>streams</w:t>
      </w:r>
      <w:commentRangeEnd w:id="141"/>
      <w:r w:rsidR="00DC6D26">
        <w:rPr>
          <w:rStyle w:val="CommentReference"/>
        </w:rPr>
        <w:commentReference w:id="141"/>
      </w:r>
      <w:r w:rsidRPr="002B6F18">
        <w:rPr>
          <w:rFonts w:ascii="Times New Roman" w:hAnsi="Times New Roman" w:cs="Times New Roman"/>
        </w:rPr>
        <w:t xml:space="preserve">.  </w:t>
      </w:r>
      <w:commentRangeEnd w:id="140"/>
      <w:r w:rsidR="007A092B">
        <w:rPr>
          <w:rStyle w:val="CommentReference"/>
        </w:rPr>
        <w:commentReference w:id="140"/>
      </w:r>
      <w:r w:rsidRPr="002B6F18">
        <w:rPr>
          <w:rFonts w:ascii="Times New Roman" w:hAnsi="Times New Roman" w:cs="Times New Roman"/>
        </w:rPr>
        <w:t>Measuring gas exchange is done by diffusing a gas of choice into the stream at high volumes and measuring concentrations downstream from the injection point.  This process may however require permits, be cost prohibitive, and the gas may have undesirable effects</w:t>
      </w:r>
      <w:r w:rsidR="0053398E">
        <w:rPr>
          <w:rFonts w:ascii="Times New Roman" w:hAnsi="Times New Roman" w:cs="Times New Roman"/>
        </w:rPr>
        <w:t xml:space="preserve"> </w:t>
      </w:r>
      <w:r w:rsidR="0053398E">
        <w:rPr>
          <w:rFonts w:ascii="Times New Roman" w:hAnsi="Times New Roman" w:cs="Times New Roman"/>
        </w:rPr>
        <w:fldChar w:fldCharType="begin"/>
      </w:r>
      <w:r w:rsidR="0053398E">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53398E">
        <w:rPr>
          <w:rFonts w:ascii="Times New Roman" w:hAnsi="Times New Roman" w:cs="Times New Roman"/>
        </w:rPr>
        <w:fldChar w:fldCharType="separate"/>
      </w:r>
      <w:r w:rsidR="0053398E" w:rsidRPr="003D61DC">
        <w:rPr>
          <w:rFonts w:ascii="Times New Roman" w:hAnsi="Times New Roman" w:cs="Times New Roman"/>
        </w:rPr>
        <w:t>(Hall and Hotchkiss 2017)</w:t>
      </w:r>
      <w:r w:rsidR="0053398E">
        <w:rPr>
          <w:rFonts w:ascii="Times New Roman" w:hAnsi="Times New Roman" w:cs="Times New Roman"/>
        </w:rPr>
        <w:fldChar w:fldCharType="end"/>
      </w:r>
      <w:r w:rsidRPr="002B6F18">
        <w:rPr>
          <w:rFonts w:ascii="Times New Roman" w:hAnsi="Times New Roman" w:cs="Times New Roman"/>
        </w:rPr>
        <w:t>.</w:t>
      </w:r>
    </w:p>
    <w:p w14:paraId="2D78935D" w14:textId="6F29CAB4" w:rsidR="00B851C8" w:rsidRDefault="002B6F18" w:rsidP="004F0AF4">
      <w:pPr>
        <w:spacing w:line="480" w:lineRule="auto"/>
        <w:ind w:firstLine="720"/>
        <w:rPr>
          <w:rFonts w:ascii="Times New Roman" w:hAnsi="Times New Roman" w:cs="Times New Roman"/>
        </w:rPr>
      </w:pPr>
      <w:commentRangeStart w:id="142"/>
      <w:commentRangeStart w:id="143"/>
      <w:r w:rsidRPr="002B6F18">
        <w:rPr>
          <w:rFonts w:ascii="Times New Roman" w:hAnsi="Times New Roman" w:cs="Times New Roman"/>
        </w:rPr>
        <w:t>An</w:t>
      </w:r>
      <w:commentRangeEnd w:id="142"/>
      <w:r w:rsidR="008F1549">
        <w:rPr>
          <w:rStyle w:val="CommentReference"/>
        </w:rPr>
        <w:commentReference w:id="142"/>
      </w:r>
      <w:r w:rsidRPr="002B6F18">
        <w:rPr>
          <w:rFonts w:ascii="Times New Roman" w:hAnsi="Times New Roman" w:cs="Times New Roman"/>
        </w:rPr>
        <w:t xml:space="preserve"> </w:t>
      </w:r>
      <w:commentRangeEnd w:id="143"/>
      <w:r w:rsidR="005A1765">
        <w:rPr>
          <w:rStyle w:val="CommentReference"/>
        </w:rPr>
        <w:commentReference w:id="143"/>
      </w:r>
      <w:r w:rsidRPr="002B6F18">
        <w:rPr>
          <w:rFonts w:ascii="Times New Roman" w:hAnsi="Times New Roman" w:cs="Times New Roman"/>
        </w:rPr>
        <w:t>alternative to measuring the gas exchange directly in headwater streams may be to estimate this value from physical attributes of the stream and relationships reported in the literature</w:t>
      </w:r>
      <w:r w:rsidR="0053398E">
        <w:rPr>
          <w:rFonts w:ascii="Times New Roman" w:hAnsi="Times New Roman" w:cs="Times New Roman"/>
        </w:rPr>
        <w:t xml:space="preserve">.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Pr>
          <w:rFonts w:ascii="Times New Roman" w:hAnsi="Times New Roman" w:cs="Times New Roman"/>
        </w:rPr>
        <w:fldChar w:fldCharType="separate"/>
      </w:r>
      <w:r w:rsidR="00A36035" w:rsidRPr="003D61DC">
        <w:rPr>
          <w:rFonts w:ascii="Times New Roman" w:hAnsi="Times New Roman" w:cs="Times New Roman"/>
        </w:rPr>
        <w:t>Palumbo</w:t>
      </w:r>
      <w:r w:rsidR="0053398E" w:rsidRPr="003D61DC">
        <w:rPr>
          <w:rFonts w:ascii="Times New Roman" w:hAnsi="Times New Roman" w:cs="Times New Roman"/>
        </w:rPr>
        <w:t xml:space="preserve"> and Brown (</w:t>
      </w:r>
      <w:r w:rsidR="00A36035" w:rsidRPr="003D61DC">
        <w:rPr>
          <w:rFonts w:ascii="Times New Roman" w:hAnsi="Times New Roman" w:cs="Times New Roman"/>
        </w:rPr>
        <w:t>2014)</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suggest that stream slope is the most accurate variable to include when predicting gas exchange</w:t>
      </w:r>
      <w:ins w:id="144" w:author="Clay Arango" w:date="2019-04-15T14:41:00Z">
        <w:r w:rsidR="00DC6D26">
          <w:rPr>
            <w:rFonts w:ascii="Times New Roman" w:hAnsi="Times New Roman" w:cs="Times New Roman"/>
          </w:rPr>
          <w:t>,</w:t>
        </w:r>
      </w:ins>
      <w:del w:id="145" w:author="Clay Arango" w:date="2019-04-15T14:41:00Z">
        <w:r w:rsidRPr="002B6F18" w:rsidDel="00DC6D26">
          <w:rPr>
            <w:rFonts w:ascii="Times New Roman" w:hAnsi="Times New Roman" w:cs="Times New Roman"/>
          </w:rPr>
          <w:delText xml:space="preserve"> in this way </w:delText>
        </w:r>
      </w:del>
      <w:ins w:id="146" w:author="Clay Arango" w:date="2019-04-15T14:41:00Z">
        <w:r w:rsidR="00DC6D26">
          <w:rPr>
            <w:rFonts w:ascii="Times New Roman" w:hAnsi="Times New Roman" w:cs="Times New Roman"/>
          </w:rPr>
          <w:t xml:space="preserve"> </w:t>
        </w:r>
      </w:ins>
      <w:r w:rsidRPr="002B6F18">
        <w:rPr>
          <w:rFonts w:ascii="Times New Roman" w:hAnsi="Times New Roman" w:cs="Times New Roman"/>
        </w:rPr>
        <w:t xml:space="preserve">and </w:t>
      </w:r>
      <w:r w:rsidR="00930F75">
        <w:rPr>
          <w:rFonts w:ascii="Times New Roman" w:hAnsi="Times New Roman" w:cs="Times New Roman"/>
        </w:rPr>
        <w:fldChar w:fldCharType="begin"/>
      </w:r>
      <w:r w:rsidR="00A36035">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Pr>
          <w:rFonts w:ascii="Times New Roman" w:hAnsi="Times New Roman" w:cs="Times New Roman"/>
        </w:rPr>
        <w:fldChar w:fldCharType="separate"/>
      </w:r>
      <w:r w:rsidR="00930F75">
        <w:rPr>
          <w:rFonts w:ascii="Times New Roman" w:hAnsi="Times New Roman" w:cs="Times New Roman"/>
        </w:rPr>
        <w:t>Hall et al. (</w:t>
      </w:r>
      <w:r w:rsidR="00930F75" w:rsidRPr="00C70BDB">
        <w:rPr>
          <w:rFonts w:ascii="Times New Roman" w:hAnsi="Times New Roman" w:cs="Times New Roman"/>
        </w:rPr>
        <w:t>2016)</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report</w:t>
      </w:r>
      <w:del w:id="147" w:author="Clay Arango" w:date="2019-04-15T14:41:00Z">
        <w:r w:rsidRPr="002B6F18" w:rsidDel="00DC6D26">
          <w:rPr>
            <w:rFonts w:ascii="Times New Roman" w:hAnsi="Times New Roman" w:cs="Times New Roman"/>
          </w:rPr>
          <w:delText>s</w:delText>
        </w:r>
      </w:del>
      <w:r w:rsidRPr="002B6F18">
        <w:rPr>
          <w:rFonts w:ascii="Times New Roman" w:hAnsi="Times New Roman" w:cs="Times New Roman"/>
        </w:rPr>
        <w:t xml:space="preserve">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to stream slope relationship with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0.89. Similarly in a later </w:t>
      </w:r>
      <w:r w:rsidRPr="002B6F18">
        <w:rPr>
          <w:rFonts w:ascii="Times New Roman" w:hAnsi="Times New Roman" w:cs="Times New Roman"/>
        </w:rPr>
        <w:lastRenderedPageBreak/>
        <w:t xml:space="preserve">study </w:t>
      </w:r>
      <w:r w:rsidR="00930F75">
        <w:rPr>
          <w:rFonts w:ascii="Times New Roman" w:hAnsi="Times New Roman" w:cs="Times New Roman"/>
        </w:rPr>
        <w:fldChar w:fldCharType="begin"/>
      </w:r>
      <w:r w:rsidR="00A36035">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Pr>
          <w:rFonts w:ascii="Times New Roman" w:hAnsi="Times New Roman" w:cs="Times New Roman"/>
        </w:rPr>
        <w:fldChar w:fldCharType="separate"/>
      </w:r>
      <w:r w:rsidR="00930F75">
        <w:rPr>
          <w:rFonts w:ascii="Times New Roman" w:hAnsi="Times New Roman" w:cs="Times New Roman"/>
        </w:rPr>
        <w:t xml:space="preserve">Hall </w:t>
      </w:r>
      <w:r w:rsidR="00930F75" w:rsidRPr="00C70BDB">
        <w:rPr>
          <w:rFonts w:ascii="Times New Roman" w:hAnsi="Times New Roman" w:cs="Times New Roman"/>
        </w:rPr>
        <w:t xml:space="preserve">and Madinger </w:t>
      </w:r>
      <w:r w:rsidR="00930F75">
        <w:rPr>
          <w:rFonts w:ascii="Times New Roman" w:hAnsi="Times New Roman" w:cs="Times New Roman"/>
        </w:rPr>
        <w:t>(</w:t>
      </w:r>
      <w:r w:rsidR="00930F75" w:rsidRPr="00C70BDB">
        <w:rPr>
          <w:rFonts w:ascii="Times New Roman" w:hAnsi="Times New Roman" w:cs="Times New Roman"/>
        </w:rPr>
        <w:t>2018)</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 xml:space="preserve">include data from gas injections in small headwater streams which produces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0.68.  Using this relationship it may be possible to calculate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from the slope of the stream which can then be used in the inverse modeling to estimate stream metabolism.</w:t>
      </w:r>
    </w:p>
    <w:p w14:paraId="65D1DC5A" w14:textId="294D413D" w:rsidR="00B851C8" w:rsidRDefault="00177584" w:rsidP="004F0AF4">
      <w:pPr>
        <w:spacing w:line="480" w:lineRule="auto"/>
        <w:ind w:firstLine="720"/>
        <w:rPr>
          <w:rFonts w:ascii="Times New Roman" w:hAnsi="Times New Roman" w:cs="Times New Roman"/>
        </w:rPr>
      </w:pPr>
      <w:commentRangeStart w:id="148"/>
      <w:r w:rsidRPr="002B6F18">
        <w:rPr>
          <w:rFonts w:ascii="Times New Roman" w:hAnsi="Times New Roman" w:cs="Times New Roman"/>
        </w:rPr>
        <w:t xml:space="preserve">The presence of trout in a headwater stream may relate to overall stream metabolism.  </w:t>
      </w:r>
      <w:commentRangeEnd w:id="148"/>
      <w:r w:rsidR="007A092B">
        <w:rPr>
          <w:rStyle w:val="CommentReference"/>
        </w:rPr>
        <w:commentReference w:id="148"/>
      </w:r>
      <w:ins w:id="149" w:author="Clay Arango" w:date="2019-04-16T12:42:00Z">
        <w:r w:rsidR="000F6778">
          <w:rPr>
            <w:rFonts w:ascii="Times New Roman" w:hAnsi="Times New Roman" w:cs="Times New Roman"/>
          </w:rPr>
          <w:t xml:space="preserve">For example, </w:t>
        </w:r>
      </w:ins>
      <w:del w:id="150" w:author="Clay Arango" w:date="2019-04-16T12:42:00Z">
        <w:r w:rsidRPr="002B6F18" w:rsidDel="000F6778">
          <w:rPr>
            <w:rFonts w:ascii="Times New Roman" w:hAnsi="Times New Roman" w:cs="Times New Roman"/>
          </w:rPr>
          <w:delText>T</w:delText>
        </w:r>
      </w:del>
      <w:ins w:id="151" w:author="Clay Arango" w:date="2019-04-16T12:42:00Z">
        <w:r w:rsidR="000F6778">
          <w:rPr>
            <w:rFonts w:ascii="Times New Roman" w:hAnsi="Times New Roman" w:cs="Times New Roman"/>
          </w:rPr>
          <w:t>t</w:t>
        </w:r>
      </w:ins>
      <w:r w:rsidRPr="002B6F18">
        <w:rPr>
          <w:rFonts w:ascii="Times New Roman" w:hAnsi="Times New Roman" w:cs="Times New Roman"/>
        </w:rPr>
        <w:t xml:space="preserve">he respiration of trout will be included directly in the stream ER estimate </w:t>
      </w:r>
      <w:r>
        <w:rPr>
          <w:rFonts w:ascii="Times New Roman" w:hAnsi="Times New Roman" w:cs="Times New Roman"/>
        </w:rPr>
        <w:fldChar w:fldCharType="begin"/>
      </w:r>
      <w:r>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(Hall 1972)</w:t>
      </w:r>
      <w:r>
        <w:rPr>
          <w:rFonts w:ascii="Times New Roman" w:hAnsi="Times New Roman" w:cs="Times New Roman"/>
        </w:rPr>
        <w:fldChar w:fldCharType="end"/>
      </w:r>
      <w:ins w:id="152" w:author="Clay Arango" w:date="2019-04-16T12:42:00Z">
        <w:r w:rsidR="000F6778">
          <w:rPr>
            <w:rFonts w:ascii="Times New Roman" w:hAnsi="Times New Roman" w:cs="Times New Roman"/>
          </w:rPr>
          <w:t>, so more trout could be related to higher ER.  Presence of trout could also</w:t>
        </w:r>
      </w:ins>
      <w:r>
        <w:rPr>
          <w:rFonts w:ascii="Times New Roman" w:hAnsi="Times New Roman" w:cs="Times New Roman"/>
        </w:rPr>
        <w:t xml:space="preserve"> </w:t>
      </w:r>
      <w:del w:id="153" w:author="Clay Arango" w:date="2019-04-16T12:43:00Z">
        <w:r w:rsidRPr="002B6F18" w:rsidDel="000F6778">
          <w:rPr>
            <w:rFonts w:ascii="Times New Roman" w:hAnsi="Times New Roman" w:cs="Times New Roman"/>
          </w:rPr>
          <w:delText xml:space="preserve">and may also </w:delText>
        </w:r>
      </w:del>
      <w:r w:rsidRPr="002B6F18">
        <w:rPr>
          <w:rFonts w:ascii="Times New Roman" w:hAnsi="Times New Roman" w:cs="Times New Roman"/>
        </w:rPr>
        <w:t xml:space="preserve">affect GPP </w:t>
      </w:r>
      <w:del w:id="154" w:author="Clay Arango" w:date="2019-04-16T12:42:00Z">
        <w:r w:rsidRPr="002B6F18" w:rsidDel="007A092B">
          <w:rPr>
            <w:rFonts w:ascii="Times New Roman" w:hAnsi="Times New Roman" w:cs="Times New Roman"/>
          </w:rPr>
          <w:delText xml:space="preserve">due to </w:delText>
        </w:r>
      </w:del>
      <w:ins w:id="155" w:author="Clay Arango" w:date="2019-04-16T12:42:00Z">
        <w:r w:rsidR="007A092B">
          <w:rPr>
            <w:rFonts w:ascii="Times New Roman" w:hAnsi="Times New Roman" w:cs="Times New Roman"/>
          </w:rPr>
          <w:t xml:space="preserve">via </w:t>
        </w:r>
      </w:ins>
      <w:r w:rsidRPr="002B6F18">
        <w:rPr>
          <w:rFonts w:ascii="Times New Roman" w:hAnsi="Times New Roman" w:cs="Times New Roman"/>
        </w:rPr>
        <w:t xml:space="preserve">a trophic cascade </w:t>
      </w:r>
      <w:r>
        <w:rPr>
          <w:rFonts w:ascii="Times New Roman" w:hAnsi="Times New Roman" w:cs="Times New Roman"/>
        </w:rPr>
        <w:fldChar w:fldCharType="begin"/>
      </w:r>
      <w:r>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tools.","DOI":"10.1899/07-121.1","ISSN":"0887-3593","shortTitle":"Organic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(Young et al. 2008)</w:t>
      </w:r>
      <w:r>
        <w:rPr>
          <w:rFonts w:ascii="Times New Roman" w:hAnsi="Times New Roman" w:cs="Times New Roman"/>
        </w:rPr>
        <w:fldChar w:fldCharType="end"/>
      </w:r>
      <w:r w:rsidRPr="002B6F18">
        <w:rPr>
          <w:rFonts w:ascii="Times New Roman" w:hAnsi="Times New Roman" w:cs="Times New Roman"/>
        </w:rPr>
        <w:t xml:space="preserve">.  A trophic cascade occurs when a change in the presence or activity of organisms at a </w:t>
      </w:r>
      <w:del w:id="156" w:author="Clay Arango" w:date="2019-04-16T12:43:00Z">
        <w:r w:rsidRPr="002B6F18" w:rsidDel="000F6778">
          <w:rPr>
            <w:rFonts w:ascii="Times New Roman" w:hAnsi="Times New Roman" w:cs="Times New Roman"/>
          </w:rPr>
          <w:delText xml:space="preserve">particular </w:delText>
        </w:r>
      </w:del>
      <w:ins w:id="157" w:author="Clay Arango" w:date="2019-04-16T12:43:00Z">
        <w:r w:rsidR="000F6778">
          <w:rPr>
            <w:rFonts w:ascii="Times New Roman" w:hAnsi="Times New Roman" w:cs="Times New Roman"/>
          </w:rPr>
          <w:t xml:space="preserve">higher </w:t>
        </w:r>
      </w:ins>
      <w:r w:rsidRPr="002B6F18">
        <w:rPr>
          <w:rFonts w:ascii="Times New Roman" w:hAnsi="Times New Roman" w:cs="Times New Roman"/>
        </w:rPr>
        <w:t xml:space="preserve">trophic level affects the organisms of other trophic levels through indirect pathways.  In the case of trout for example, more fish </w:t>
      </w:r>
      <w:del w:id="158" w:author="Clay Arango" w:date="2019-04-16T12:43:00Z">
        <w:r w:rsidRPr="002B6F18" w:rsidDel="000F6778">
          <w:rPr>
            <w:rFonts w:ascii="Times New Roman" w:hAnsi="Times New Roman" w:cs="Times New Roman"/>
          </w:rPr>
          <w:delText xml:space="preserve">may relate to more GPP.  More fish could </w:delText>
        </w:r>
      </w:del>
      <w:r w:rsidRPr="002B6F18">
        <w:rPr>
          <w:rFonts w:ascii="Times New Roman" w:hAnsi="Times New Roman" w:cs="Times New Roman"/>
        </w:rPr>
        <w:t xml:space="preserve">consume </w:t>
      </w:r>
      <w:del w:id="159" w:author="Clay Arango" w:date="2019-04-16T12:43:00Z">
        <w:r w:rsidRPr="002B6F18" w:rsidDel="000F6778">
          <w:rPr>
            <w:rFonts w:ascii="Times New Roman" w:hAnsi="Times New Roman" w:cs="Times New Roman"/>
          </w:rPr>
          <w:delText xml:space="preserve">and put </w:delText>
        </w:r>
      </w:del>
      <w:r w:rsidRPr="002B6F18">
        <w:rPr>
          <w:rFonts w:ascii="Times New Roman" w:hAnsi="Times New Roman" w:cs="Times New Roman"/>
        </w:rPr>
        <w:t xml:space="preserve">more </w:t>
      </w:r>
      <w:del w:id="160" w:author="Clay Arango" w:date="2019-04-16T12:43:00Z">
        <w:r w:rsidRPr="002B6F18" w:rsidDel="000F6778">
          <w:rPr>
            <w:rFonts w:ascii="Times New Roman" w:hAnsi="Times New Roman" w:cs="Times New Roman"/>
          </w:rPr>
          <w:delText xml:space="preserve">pressure on </w:delText>
        </w:r>
      </w:del>
      <w:r w:rsidRPr="002B6F18">
        <w:rPr>
          <w:rFonts w:ascii="Times New Roman" w:hAnsi="Times New Roman" w:cs="Times New Roman"/>
        </w:rPr>
        <w:t xml:space="preserve">invertebrates which </w:t>
      </w:r>
      <w:del w:id="161" w:author="Clay Arango" w:date="2019-04-16T12:43:00Z">
        <w:r w:rsidRPr="002B6F18" w:rsidDel="000F6778">
          <w:rPr>
            <w:rFonts w:ascii="Times New Roman" w:hAnsi="Times New Roman" w:cs="Times New Roman"/>
          </w:rPr>
          <w:delText xml:space="preserve">will </w:delText>
        </w:r>
      </w:del>
      <w:ins w:id="162" w:author="Clay Arango" w:date="2019-04-16T12:43:00Z">
        <w:r w:rsidR="000F6778">
          <w:rPr>
            <w:rFonts w:ascii="Times New Roman" w:hAnsi="Times New Roman" w:cs="Times New Roman"/>
          </w:rPr>
          <w:t xml:space="preserve">could </w:t>
        </w:r>
      </w:ins>
      <w:r w:rsidRPr="002B6F18">
        <w:rPr>
          <w:rFonts w:ascii="Times New Roman" w:hAnsi="Times New Roman" w:cs="Times New Roman"/>
        </w:rPr>
        <w:t>in turn consume less algae</w:t>
      </w:r>
      <w:ins w:id="163" w:author="Clay Arango" w:date="2019-04-16T12:43:00Z">
        <w:r w:rsidR="000F6778">
          <w:rPr>
            <w:rFonts w:ascii="Times New Roman" w:hAnsi="Times New Roman" w:cs="Times New Roman"/>
          </w:rPr>
          <w:t>,</w:t>
        </w:r>
      </w:ins>
      <w:r w:rsidRPr="002B6F18">
        <w:rPr>
          <w:rFonts w:ascii="Times New Roman" w:hAnsi="Times New Roman" w:cs="Times New Roman"/>
        </w:rPr>
        <w:t xml:space="preserve"> </w:t>
      </w:r>
      <w:del w:id="164" w:author="Clay Arango" w:date="2019-04-16T12:44:00Z">
        <w:r w:rsidRPr="002B6F18" w:rsidDel="000F6778">
          <w:rPr>
            <w:rFonts w:ascii="Times New Roman" w:hAnsi="Times New Roman" w:cs="Times New Roman"/>
          </w:rPr>
          <w:delText xml:space="preserve">which will </w:delText>
        </w:r>
      </w:del>
      <w:r w:rsidRPr="002B6F18">
        <w:rPr>
          <w:rFonts w:ascii="Times New Roman" w:hAnsi="Times New Roman" w:cs="Times New Roman"/>
        </w:rPr>
        <w:t>allow</w:t>
      </w:r>
      <w:ins w:id="165" w:author="Clay Arango" w:date="2019-04-16T12:44:00Z">
        <w:r w:rsidR="000F6778">
          <w:rPr>
            <w:rFonts w:ascii="Times New Roman" w:hAnsi="Times New Roman" w:cs="Times New Roman"/>
          </w:rPr>
          <w:t>ing</w:t>
        </w:r>
      </w:ins>
      <w:r w:rsidRPr="002B6F18">
        <w:rPr>
          <w:rFonts w:ascii="Times New Roman" w:hAnsi="Times New Roman" w:cs="Times New Roman"/>
        </w:rPr>
        <w:t xml:space="preserve"> for </w:t>
      </w:r>
      <w:del w:id="166" w:author="Clay Arango" w:date="2019-04-16T12:44:00Z">
        <w:r w:rsidRPr="002B6F18" w:rsidDel="000F6778">
          <w:rPr>
            <w:rFonts w:ascii="Times New Roman" w:hAnsi="Times New Roman" w:cs="Times New Roman"/>
          </w:rPr>
          <w:delText>more alga</w:delText>
        </w:r>
        <w:r w:rsidDel="000F6778">
          <w:rPr>
            <w:rFonts w:ascii="Times New Roman" w:hAnsi="Times New Roman" w:cs="Times New Roman"/>
          </w:rPr>
          <w:delText>l</w:delText>
        </w:r>
        <w:r w:rsidRPr="002B6F18" w:rsidDel="000F6778">
          <w:rPr>
            <w:rFonts w:ascii="Times New Roman" w:hAnsi="Times New Roman" w:cs="Times New Roman"/>
          </w:rPr>
          <w:delText xml:space="preserve"> growth and thus </w:delText>
        </w:r>
      </w:del>
      <w:ins w:id="167" w:author="Clay Arango" w:date="2019-04-16T12:44:00Z">
        <w:r w:rsidR="000F6778">
          <w:rPr>
            <w:rFonts w:ascii="Times New Roman" w:hAnsi="Times New Roman" w:cs="Times New Roman"/>
          </w:rPr>
          <w:t xml:space="preserve">higher rates of </w:t>
        </w:r>
      </w:ins>
      <w:r w:rsidRPr="002B6F18">
        <w:rPr>
          <w:rFonts w:ascii="Times New Roman" w:hAnsi="Times New Roman" w:cs="Times New Roman"/>
        </w:rPr>
        <w:t>GPP.  It also remains a possibility that ER, GPP and trout may relate to one another due to mechanisms that either increase or decrease production and metabolism of most trophic levels</w:t>
      </w:r>
      <w:r w:rsidR="006D0A16">
        <w:rPr>
          <w:rFonts w:ascii="Times New Roman" w:hAnsi="Times New Roman" w:cs="Times New Roman"/>
        </w:rPr>
        <w:t xml:space="preserve"> in the stream ecosystem</w:t>
      </w:r>
      <w:r w:rsidRPr="002B6F18">
        <w:rPr>
          <w:rFonts w:ascii="Times New Roman" w:hAnsi="Times New Roman" w:cs="Times New Roman"/>
        </w:rPr>
        <w:t>.</w:t>
      </w:r>
      <w:ins w:id="168" w:author="Clay Arango" w:date="2019-04-16T12:44:00Z">
        <w:r w:rsidR="000F6778">
          <w:rPr>
            <w:rFonts w:ascii="Times New Roman" w:hAnsi="Times New Roman" w:cs="Times New Roman"/>
          </w:rPr>
          <w:t xml:space="preserve">  Understanding if trout presence and/or numbers relate to stream ecosystem metabolism will allow me to </w:t>
        </w:r>
      </w:ins>
      <w:ins w:id="169" w:author="Clay Arango" w:date="2019-04-16T12:45:00Z">
        <w:r w:rsidR="000F6778">
          <w:rPr>
            <w:rFonts w:ascii="Times New Roman" w:hAnsi="Times New Roman" w:cs="Times New Roman"/>
          </w:rPr>
          <w:t>…..</w:t>
        </w:r>
      </w:ins>
    </w:p>
    <w:p w14:paraId="3B8EB841" w14:textId="13CC7803" w:rsidR="002B6F18" w:rsidRDefault="002B6F18" w:rsidP="004F0AF4">
      <w:pPr>
        <w:spacing w:line="480" w:lineRule="auto"/>
        <w:ind w:firstLine="720"/>
        <w:rPr>
          <w:rFonts w:ascii="Times New Roman" w:hAnsi="Times New Roman" w:cs="Times New Roman"/>
        </w:rPr>
      </w:pPr>
      <w:r w:rsidRPr="002B6F18">
        <w:rPr>
          <w:rFonts w:ascii="Times New Roman" w:hAnsi="Times New Roman" w:cs="Times New Roman"/>
        </w:rPr>
        <w:t xml:space="preserve">The </w:t>
      </w:r>
      <w:ins w:id="170" w:author="Clay Arango" w:date="2019-04-16T12:45:00Z">
        <w:r w:rsidR="000F6778">
          <w:rPr>
            <w:rFonts w:ascii="Times New Roman" w:hAnsi="Times New Roman" w:cs="Times New Roman"/>
          </w:rPr>
          <w:t xml:space="preserve">ultimate </w:t>
        </w:r>
      </w:ins>
      <w:r w:rsidRPr="002B6F18">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7F3F879A" w14:textId="17BA6417" w:rsidR="00DA7933" w:rsidRPr="002B6F18" w:rsidRDefault="00DA7933" w:rsidP="00DA7933">
      <w:pPr>
        <w:spacing w:line="480" w:lineRule="auto"/>
        <w:ind w:left="720"/>
        <w:rPr>
          <w:rFonts w:ascii="Times New Roman" w:hAnsi="Times New Roman" w:cs="Times New Roman"/>
        </w:rPr>
      </w:pPr>
      <w:r w:rsidRPr="002B6F18">
        <w:rPr>
          <w:rFonts w:ascii="Times New Roman" w:hAnsi="Times New Roman" w:cs="Times New Roman"/>
          <w:i/>
        </w:rPr>
        <w:t>H</w:t>
      </w:r>
      <w:r>
        <w:rPr>
          <w:rFonts w:ascii="Times New Roman" w:hAnsi="Times New Roman" w:cs="Times New Roman"/>
          <w:vertAlign w:val="subscript"/>
        </w:rPr>
        <w:t>a1</w:t>
      </w:r>
      <w:r>
        <w:rPr>
          <w:rFonts w:ascii="Times New Roman" w:hAnsi="Times New Roman" w:cs="Times New Roman"/>
        </w:rPr>
        <w:t xml:space="preserve">: </w:t>
      </w:r>
      <w:commentRangeStart w:id="171"/>
      <w:r>
        <w:rPr>
          <w:rFonts w:ascii="Times New Roman" w:hAnsi="Times New Roman" w:cs="Times New Roman"/>
        </w:rPr>
        <w:t>Metabolism models with a gas exchange value based on stream slope will function correctly</w:t>
      </w:r>
      <w:commentRangeEnd w:id="171"/>
      <w:r w:rsidR="000F6778">
        <w:rPr>
          <w:rStyle w:val="CommentReference"/>
        </w:rPr>
        <w:commentReference w:id="171"/>
      </w:r>
      <w:r>
        <w:rPr>
          <w:rFonts w:ascii="Times New Roman" w:hAnsi="Times New Roman" w:cs="Times New Roman"/>
        </w:rPr>
        <w:t>.</w:t>
      </w:r>
    </w:p>
    <w:p w14:paraId="0ABC225A" w14:textId="5746B6F8" w:rsidR="00DA7933" w:rsidRPr="002B6F18" w:rsidRDefault="00DA7933" w:rsidP="00DA7933">
      <w:pPr>
        <w:spacing w:line="480" w:lineRule="auto"/>
        <w:ind w:firstLine="720"/>
        <w:rPr>
          <w:rFonts w:ascii="Times New Roman" w:hAnsi="Times New Roman" w:cs="Times New Roman"/>
        </w:rPr>
      </w:pPr>
      <w:r w:rsidRPr="002B6F18">
        <w:rPr>
          <w:rFonts w:ascii="Times New Roman" w:hAnsi="Times New Roman" w:cs="Times New Roman"/>
          <w:i/>
        </w:rPr>
        <w:lastRenderedPageBreak/>
        <w:t>H</w:t>
      </w:r>
      <w:r w:rsidRPr="002B6F18">
        <w:rPr>
          <w:rFonts w:ascii="Times New Roman" w:hAnsi="Times New Roman" w:cs="Times New Roman"/>
          <w:vertAlign w:val="subscript"/>
        </w:rPr>
        <w:t>a</w:t>
      </w:r>
      <w:r>
        <w:rPr>
          <w:rFonts w:ascii="Times New Roman" w:hAnsi="Times New Roman" w:cs="Times New Roman"/>
          <w:vertAlign w:val="subscript"/>
        </w:rPr>
        <w:t>2</w:t>
      </w:r>
      <w:r w:rsidRPr="002B6F18">
        <w:rPr>
          <w:rFonts w:ascii="Times New Roman" w:hAnsi="Times New Roman" w:cs="Times New Roman"/>
        </w:rPr>
        <w:t xml:space="preserve">: </w:t>
      </w:r>
      <w:commentRangeStart w:id="172"/>
      <w:r w:rsidRPr="002B6F18">
        <w:rPr>
          <w:rFonts w:ascii="Times New Roman" w:hAnsi="Times New Roman" w:cs="Times New Roman"/>
        </w:rPr>
        <w:t>GPP will have a positive relationship with stream nutrients.</w:t>
      </w:r>
    </w:p>
    <w:p w14:paraId="6E7E94A9" w14:textId="4EE6308B" w:rsidR="00DA7933" w:rsidRDefault="00DA7933" w:rsidP="00DA7933">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Pr>
          <w:rFonts w:ascii="Times New Roman" w:hAnsi="Times New Roman" w:cs="Times New Roman"/>
          <w:vertAlign w:val="subscript"/>
        </w:rPr>
        <w:t>3</w:t>
      </w:r>
      <w:r w:rsidRPr="002B6F18">
        <w:rPr>
          <w:rFonts w:ascii="Times New Roman" w:hAnsi="Times New Roman" w:cs="Times New Roman"/>
        </w:rPr>
        <w:t>: ER will have a positive relationship with stream nutrients.</w:t>
      </w:r>
      <w:commentRangeEnd w:id="172"/>
      <w:r>
        <w:rPr>
          <w:rStyle w:val="CommentReference"/>
        </w:rPr>
        <w:commentReference w:id="172"/>
      </w:r>
    </w:p>
    <w:p w14:paraId="711F42FB" w14:textId="2B864D35" w:rsidR="00DA7933" w:rsidRPr="002B6F18" w:rsidRDefault="00DA7933" w:rsidP="004F0AF4">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Pr>
          <w:rFonts w:ascii="Times New Roman" w:hAnsi="Times New Roman" w:cs="Times New Roman"/>
          <w:vertAlign w:val="subscript"/>
        </w:rPr>
        <w:t>4</w:t>
      </w:r>
      <w:r w:rsidRPr="002B6F18">
        <w:rPr>
          <w:rFonts w:ascii="Times New Roman" w:hAnsi="Times New Roman" w:cs="Times New Roman"/>
        </w:rPr>
        <w:t>: Trout biomass will have a positive relationship with stream nutrients.</w:t>
      </w:r>
    </w:p>
    <w:p w14:paraId="6D3F7632" w14:textId="31D7E6B5" w:rsidR="002B6F18" w:rsidRPr="002B6F18" w:rsidRDefault="002B6F18" w:rsidP="002B6F18">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sidR="00DA7933">
        <w:rPr>
          <w:rFonts w:ascii="Times New Roman" w:hAnsi="Times New Roman" w:cs="Times New Roman"/>
          <w:vertAlign w:val="subscript"/>
        </w:rPr>
        <w:t>5</w:t>
      </w:r>
      <w:r w:rsidRPr="002B6F18">
        <w:rPr>
          <w:rFonts w:ascii="Times New Roman" w:hAnsi="Times New Roman" w:cs="Times New Roman"/>
        </w:rPr>
        <w:t xml:space="preserve"> Trout biomass will have a positive relationship with GPP.</w:t>
      </w:r>
    </w:p>
    <w:p w14:paraId="36A63B2D" w14:textId="3004219D" w:rsidR="002B6F18" w:rsidRPr="002B6F18" w:rsidRDefault="002B6F18" w:rsidP="002B6F18">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sidR="00DA7933">
        <w:rPr>
          <w:rFonts w:ascii="Times New Roman" w:hAnsi="Times New Roman" w:cs="Times New Roman"/>
          <w:vertAlign w:val="subscript"/>
        </w:rPr>
        <w:t>6</w:t>
      </w:r>
      <w:r w:rsidRPr="002B6F18">
        <w:rPr>
          <w:rFonts w:ascii="Times New Roman" w:hAnsi="Times New Roman" w:cs="Times New Roman"/>
        </w:rPr>
        <w:t>: Trout biomass will have a positive relationship with ER</w:t>
      </w:r>
      <w:del w:id="173" w:author="Clay Arango" w:date="2019-04-16T12:49:00Z">
        <w:r w:rsidRPr="002B6F18" w:rsidDel="000F6778">
          <w:rPr>
            <w:rFonts w:ascii="Times New Roman" w:hAnsi="Times New Roman" w:cs="Times New Roman"/>
          </w:rPr>
          <w:delText xml:space="preserve"> magnitude</w:delText>
        </w:r>
      </w:del>
      <w:r w:rsidRPr="002B6F18">
        <w:rPr>
          <w:rFonts w:ascii="Times New Roman" w:hAnsi="Times New Roman" w:cs="Times New Roman"/>
        </w:rPr>
        <w:t>.</w:t>
      </w:r>
    </w:p>
    <w:p w14:paraId="23301335" w14:textId="77777777" w:rsidR="002B6F18" w:rsidRPr="002B6F18" w:rsidRDefault="002B6F18" w:rsidP="00E97C61">
      <w:pPr>
        <w:spacing w:line="480" w:lineRule="auto"/>
        <w:jc w:val="center"/>
        <w:outlineLvl w:val="0"/>
        <w:rPr>
          <w:rFonts w:ascii="Times New Roman" w:eastAsia="STHupo" w:hAnsi="Times New Roman" w:cs="Times New Roman"/>
          <w:b/>
        </w:rPr>
      </w:pPr>
    </w:p>
    <w:p w14:paraId="6C979C8B" w14:textId="794D3D28" w:rsidR="004D35D1" w:rsidRPr="002B6F18" w:rsidRDefault="007C668A" w:rsidP="00E97C61">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Methods</w:t>
      </w:r>
      <w:r w:rsidR="00F979D4" w:rsidRPr="002B6F18">
        <w:rPr>
          <w:rFonts w:ascii="Times New Roman" w:eastAsia="STHupo" w:hAnsi="Times New Roman" w:cs="Times New Roman"/>
          <w:b/>
        </w:rPr>
        <w:t xml:space="preserve"> </w:t>
      </w:r>
    </w:p>
    <w:p w14:paraId="0F5D6CC5" w14:textId="3AFDFF72" w:rsidR="00BD686F" w:rsidRPr="002B6F18" w:rsidRDefault="00B13473" w:rsidP="00E97C61">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 xml:space="preserve">Study </w:t>
      </w:r>
      <w:r w:rsidR="00E56E9D" w:rsidRPr="002B6F18">
        <w:rPr>
          <w:rFonts w:ascii="Times New Roman" w:eastAsia="STHupo" w:hAnsi="Times New Roman" w:cs="Times New Roman"/>
          <w:u w:val="single"/>
        </w:rPr>
        <w:t>Design</w:t>
      </w:r>
    </w:p>
    <w:p w14:paraId="1128D791" w14:textId="7BF3E7A5" w:rsidR="00A46D75" w:rsidRPr="002B6F18" w:rsidRDefault="00FF2213" w:rsidP="003D61DC">
      <w:pPr>
        <w:keepNext/>
        <w:spacing w:line="480" w:lineRule="auto"/>
        <w:rPr>
          <w:rFonts w:ascii="Times New Roman" w:hAnsi="Times New Roman" w:cs="Times New Roman"/>
        </w:rPr>
      </w:pPr>
      <w:r w:rsidRPr="002B6F18">
        <w:rPr>
          <w:rFonts w:ascii="Times New Roman" w:eastAsia="STHupo" w:hAnsi="Times New Roman" w:cs="Times New Roman"/>
          <w:noProof/>
          <w:lang w:eastAsia="ja-JP"/>
        </w:rPr>
        <mc:AlternateContent>
          <mc:Choice Requires="wps">
            <w:drawing>
              <wp:anchor distT="0" distB="0" distL="114300" distR="114300" simplePos="0" relativeHeight="251661824" behindDoc="0" locked="0" layoutInCell="1" allowOverlap="1" wp14:anchorId="42A8EF02" wp14:editId="0EFDCD42">
                <wp:simplePos x="0" y="0"/>
                <wp:positionH relativeFrom="margin">
                  <wp:posOffset>913861</wp:posOffset>
                </wp:positionH>
                <wp:positionV relativeFrom="paragraph">
                  <wp:posOffset>5656316</wp:posOffset>
                </wp:positionV>
                <wp:extent cx="733245" cy="241539"/>
                <wp:effectExtent l="0" t="0" r="0" b="0"/>
                <wp:wrapNone/>
                <wp:docPr id="5" name="TextBox 8"/>
                <wp:cNvGraphicFramePr/>
                <a:graphic xmlns:a="http://schemas.openxmlformats.org/drawingml/2006/main">
                  <a:graphicData uri="http://schemas.microsoft.com/office/word/2010/wordprocessingShape">
                    <wps:wsp>
                      <wps:cNvSpPr txBox="1"/>
                      <wps:spPr>
                        <a:xfrm>
                          <a:off x="0" y="0"/>
                          <a:ext cx="733245" cy="241539"/>
                        </a:xfrm>
                        <a:prstGeom prst="rect">
                          <a:avLst/>
                        </a:prstGeom>
                        <a:noFill/>
                      </wps:spPr>
                      <wps:txbx>
                        <w:txbxContent>
                          <w:p w14:paraId="69232D0E" w14:textId="1D030E54" w:rsidR="009E03EB" w:rsidRPr="00A8659A" w:rsidRDefault="009E03EB"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2A8EF02" id="_x0000_t202" coordsize="21600,21600" o:spt="202" path="m,l,21600r21600,l21600,xe">
                <v:stroke joinstyle="miter"/>
                <v:path gradientshapeok="t" o:connecttype="rect"/>
              </v:shapetype>
              <v:shape id="TextBox 8" o:spid="_x0000_s1026" type="#_x0000_t202" style="position:absolute;margin-left:71.95pt;margin-top:445.4pt;width:57.75pt;height:19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" filled="f" stroked="f">
                <v:textbox>
                  <w:txbxContent>
                    <w:p w14:paraId="69232D0E" w14:textId="1D030E54" w:rsidR="009E03EB" w:rsidRPr="00A8659A" w:rsidRDefault="009E03EB"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v:textbox>
                <w10:wrap anchorx="margin"/>
              </v:shape>
            </w:pict>
          </mc:Fallback>
        </mc:AlternateContent>
      </w:r>
      <w:r w:rsidR="00BD686F" w:rsidRPr="002B6F18">
        <w:rPr>
          <w:rFonts w:ascii="Times New Roman" w:eastAsia="STHupo" w:hAnsi="Times New Roman" w:cs="Times New Roman"/>
        </w:rPr>
        <w:tab/>
      </w:r>
      <w:del w:id="174" w:author="Clay Arango" w:date="2019-04-16T12:52:00Z">
        <w:r w:rsidR="003A1CD7" w:rsidRPr="002B6F18" w:rsidDel="000F6778">
          <w:rPr>
            <w:rFonts w:ascii="Times New Roman" w:eastAsia="STHupo" w:hAnsi="Times New Roman" w:cs="Times New Roman"/>
          </w:rPr>
          <w:delText xml:space="preserve">My </w:delText>
        </w:r>
      </w:del>
      <w:ins w:id="175" w:author="Clay Arango" w:date="2019-04-16T12:52:00Z">
        <w:r w:rsidR="000F6778">
          <w:rPr>
            <w:rFonts w:ascii="Times New Roman" w:eastAsia="STHupo" w:hAnsi="Times New Roman" w:cs="Times New Roman"/>
          </w:rPr>
          <w:t>I selected</w:t>
        </w:r>
        <w:r w:rsidR="000F6778" w:rsidRPr="002B6F18">
          <w:rPr>
            <w:rFonts w:ascii="Times New Roman" w:eastAsia="STHupo" w:hAnsi="Times New Roman" w:cs="Times New Roman"/>
          </w:rPr>
          <w:t xml:space="preserve"> </w:t>
        </w:r>
      </w:ins>
      <w:r w:rsidR="003A1CD7" w:rsidRPr="002B6F18">
        <w:rPr>
          <w:rFonts w:ascii="Times New Roman" w:eastAsia="STHupo" w:hAnsi="Times New Roman" w:cs="Times New Roman"/>
        </w:rPr>
        <w:t xml:space="preserve">ten study sites </w:t>
      </w:r>
      <w:del w:id="176" w:author="Clay Arango" w:date="2019-04-16T12:52:00Z">
        <w:r w:rsidR="003A1CD7" w:rsidRPr="002B6F18" w:rsidDel="000F6778">
          <w:rPr>
            <w:rFonts w:ascii="Times New Roman" w:eastAsia="STHupo" w:hAnsi="Times New Roman" w:cs="Times New Roman"/>
          </w:rPr>
          <w:delText>were located</w:delText>
        </w:r>
        <w:r w:rsidR="00BA537B" w:rsidRPr="002B6F18" w:rsidDel="000F6778">
          <w:rPr>
            <w:rFonts w:ascii="Times New Roman" w:eastAsia="STHupo" w:hAnsi="Times New Roman" w:cs="Times New Roman"/>
          </w:rPr>
          <w:delText xml:space="preserve"> </w:delText>
        </w:r>
      </w:del>
      <w:r w:rsidR="00BA537B" w:rsidRPr="002B6F18">
        <w:rPr>
          <w:rFonts w:ascii="Times New Roman" w:eastAsia="STHupo" w:hAnsi="Times New Roman" w:cs="Times New Roman"/>
        </w:rPr>
        <w:t>on fi</w:t>
      </w:r>
      <w:r w:rsidR="007C668A" w:rsidRPr="002B6F18">
        <w:rPr>
          <w:rFonts w:ascii="Times New Roman" w:eastAsia="STHupo" w:hAnsi="Times New Roman" w:cs="Times New Roman"/>
        </w:rPr>
        <w:t xml:space="preserve">rst and </w:t>
      </w:r>
      <w:commentRangeStart w:id="177"/>
      <w:r w:rsidR="007C668A" w:rsidRPr="002B6F18">
        <w:rPr>
          <w:rFonts w:ascii="Times New Roman" w:eastAsia="STHupo" w:hAnsi="Times New Roman" w:cs="Times New Roman"/>
        </w:rPr>
        <w:t xml:space="preserve">second order </w:t>
      </w:r>
      <w:commentRangeEnd w:id="177"/>
      <w:r w:rsidR="000F6778">
        <w:rPr>
          <w:rStyle w:val="CommentReference"/>
        </w:rPr>
        <w:commentReference w:id="177"/>
      </w:r>
      <w:r w:rsidR="007C668A" w:rsidRPr="002B6F18">
        <w:rPr>
          <w:rFonts w:ascii="Times New Roman" w:eastAsia="STHupo" w:hAnsi="Times New Roman" w:cs="Times New Roman"/>
        </w:rPr>
        <w:t>headwater streams</w:t>
      </w:r>
      <w:r w:rsidR="00BA537B" w:rsidRPr="002B6F18">
        <w:rPr>
          <w:rFonts w:ascii="Times New Roman" w:eastAsia="STHupo" w:hAnsi="Times New Roman" w:cs="Times New Roman"/>
        </w:rPr>
        <w:t xml:space="preserve"> in the </w:t>
      </w:r>
      <w:commentRangeStart w:id="178"/>
      <w:r w:rsidR="00BA537B" w:rsidRPr="002B6F18">
        <w:rPr>
          <w:rFonts w:ascii="Times New Roman" w:eastAsia="STHupo" w:hAnsi="Times New Roman" w:cs="Times New Roman"/>
        </w:rPr>
        <w:t>Swauk</w:t>
      </w:r>
      <w:r w:rsidR="003A1CD7" w:rsidRPr="002B6F18">
        <w:rPr>
          <w:rFonts w:ascii="Times New Roman" w:eastAsia="STHupo" w:hAnsi="Times New Roman" w:cs="Times New Roman"/>
        </w:rPr>
        <w:t xml:space="preserve"> (n=5)</w:t>
      </w:r>
      <w:r w:rsidR="00BA537B" w:rsidRPr="002B6F18">
        <w:rPr>
          <w:rFonts w:ascii="Times New Roman" w:eastAsia="STHupo" w:hAnsi="Times New Roman" w:cs="Times New Roman"/>
        </w:rPr>
        <w:t>, Teanaway</w:t>
      </w:r>
      <w:r w:rsidR="003A1CD7" w:rsidRPr="002B6F18">
        <w:rPr>
          <w:rFonts w:ascii="Times New Roman" w:eastAsia="STHupo" w:hAnsi="Times New Roman" w:cs="Times New Roman"/>
        </w:rPr>
        <w:t xml:space="preserve"> (n=3),</w:t>
      </w:r>
      <w:r w:rsidR="00BA537B" w:rsidRPr="002B6F18">
        <w:rPr>
          <w:rFonts w:ascii="Times New Roman" w:eastAsia="STHupo" w:hAnsi="Times New Roman" w:cs="Times New Roman"/>
        </w:rPr>
        <w:t xml:space="preserve"> an</w:t>
      </w:r>
      <w:r w:rsidR="00617E5E" w:rsidRPr="002B6F18">
        <w:rPr>
          <w:rFonts w:ascii="Times New Roman" w:eastAsia="STHupo" w:hAnsi="Times New Roman" w:cs="Times New Roman"/>
        </w:rPr>
        <w:t>d Taneum</w:t>
      </w:r>
      <w:r w:rsidR="003A1CD7" w:rsidRPr="002B6F18">
        <w:rPr>
          <w:rFonts w:ascii="Times New Roman" w:eastAsia="STHupo" w:hAnsi="Times New Roman" w:cs="Times New Roman"/>
        </w:rPr>
        <w:t xml:space="preserve"> (n=2)</w:t>
      </w:r>
      <w:r w:rsidR="00617E5E" w:rsidRPr="002B6F18">
        <w:rPr>
          <w:rFonts w:ascii="Times New Roman" w:eastAsia="STHupo" w:hAnsi="Times New Roman" w:cs="Times New Roman"/>
        </w:rPr>
        <w:t xml:space="preserve"> </w:t>
      </w:r>
      <w:commentRangeEnd w:id="178"/>
      <w:r w:rsidR="0059722F">
        <w:rPr>
          <w:rStyle w:val="CommentReference"/>
        </w:rPr>
        <w:commentReference w:id="178"/>
      </w:r>
      <w:r w:rsidR="00022ABF">
        <w:rPr>
          <w:rFonts w:ascii="Times New Roman" w:eastAsia="STHupo" w:hAnsi="Times New Roman" w:cs="Times New Roman"/>
        </w:rPr>
        <w:t>catchment areas</w:t>
      </w:r>
      <w:r w:rsidR="00730956" w:rsidRPr="002B6F18">
        <w:rPr>
          <w:rFonts w:ascii="Times New Roman" w:eastAsia="STHupo" w:hAnsi="Times New Roman" w:cs="Times New Roman"/>
        </w:rPr>
        <w:t xml:space="preserve"> in Kittitas County, WA</w:t>
      </w:r>
      <w:r w:rsidR="00617E5E" w:rsidRPr="002B6F18">
        <w:rPr>
          <w:rFonts w:ascii="Times New Roman" w:eastAsia="STHupo" w:hAnsi="Times New Roman" w:cs="Times New Roman"/>
        </w:rPr>
        <w:t xml:space="preserve">.  </w:t>
      </w:r>
      <w:r w:rsidR="00B011BF" w:rsidRPr="002B6F18">
        <w:rPr>
          <w:rFonts w:ascii="Times New Roman" w:eastAsia="STHupo" w:hAnsi="Times New Roman" w:cs="Times New Roman"/>
        </w:rPr>
        <w:t>These sites</w:t>
      </w:r>
      <w:r w:rsidR="003A1CD7" w:rsidRPr="002B6F18">
        <w:rPr>
          <w:rFonts w:ascii="Times New Roman" w:eastAsia="STHupo" w:hAnsi="Times New Roman" w:cs="Times New Roman"/>
        </w:rPr>
        <w:t>,</w:t>
      </w:r>
      <w:r w:rsidR="00B011BF" w:rsidRPr="002B6F18">
        <w:rPr>
          <w:rFonts w:ascii="Times New Roman" w:eastAsia="STHupo" w:hAnsi="Times New Roman" w:cs="Times New Roman"/>
        </w:rPr>
        <w:t xml:space="preserve"> </w:t>
      </w:r>
      <w:r w:rsidR="00854009" w:rsidRPr="002B6F18">
        <w:rPr>
          <w:rFonts w:ascii="Times New Roman" w:eastAsia="STHupo" w:hAnsi="Times New Roman" w:cs="Times New Roman"/>
        </w:rPr>
        <w:t xml:space="preserve">on the east slope of the Cascade Mountains </w:t>
      </w:r>
      <w:r w:rsidR="003A1CD7" w:rsidRPr="002B6F18">
        <w:rPr>
          <w:rFonts w:ascii="Times New Roman" w:eastAsia="STHupo" w:hAnsi="Times New Roman" w:cs="Times New Roman"/>
        </w:rPr>
        <w:t xml:space="preserve">in the Yakima River Basin, have </w:t>
      </w:r>
      <w:r w:rsidR="00854009" w:rsidRPr="002B6F18">
        <w:rPr>
          <w:rFonts w:ascii="Times New Roman" w:eastAsia="STHupo" w:hAnsi="Times New Roman" w:cs="Times New Roman"/>
        </w:rPr>
        <w:t>a hydrograph mainly driven by snowmelt</w:t>
      </w:r>
      <w:r w:rsidR="003A1CD7" w:rsidRPr="002B6F18">
        <w:rPr>
          <w:rFonts w:ascii="Times New Roman" w:eastAsia="STHupo" w:hAnsi="Times New Roman" w:cs="Times New Roman"/>
        </w:rPr>
        <w:t xml:space="preserve"> with peak runoff</w:t>
      </w:r>
      <w:r w:rsidR="00CB0F7A" w:rsidRPr="002B6F18">
        <w:rPr>
          <w:rFonts w:ascii="Times New Roman" w:eastAsia="STHupo" w:hAnsi="Times New Roman" w:cs="Times New Roman"/>
        </w:rPr>
        <w:t xml:space="preserve"> in May </w:t>
      </w:r>
      <w:r w:rsidR="003A1CD7" w:rsidRPr="002B6F18">
        <w:rPr>
          <w:rFonts w:ascii="Times New Roman" w:eastAsia="STHupo" w:hAnsi="Times New Roman" w:cs="Times New Roman"/>
        </w:rPr>
        <w:t>and baseflo</w:t>
      </w:r>
      <w:r w:rsidR="00CB0F7A" w:rsidRPr="002B6F18">
        <w:rPr>
          <w:rFonts w:ascii="Times New Roman" w:eastAsia="STHupo" w:hAnsi="Times New Roman" w:cs="Times New Roman"/>
        </w:rPr>
        <w:t>w at the end of July to beginning of October</w:t>
      </w:r>
      <w:r w:rsidR="004A3CFC">
        <w:rPr>
          <w:rFonts w:ascii="Times New Roman" w:eastAsia="STHupo" w:hAnsi="Times New Roman" w:cs="Times New Roman"/>
        </w:rPr>
        <w:t xml:space="preserve"> </w:t>
      </w:r>
      <w:r w:rsidR="004A3CFC">
        <w:rPr>
          <w:rFonts w:ascii="Times New Roman" w:eastAsia="STHupo" w:hAnsi="Times New Roman" w:cs="Times New Roman"/>
        </w:rPr>
        <w:fldChar w:fldCharType="begin"/>
      </w:r>
      <w:r w:rsidR="004A3CFC">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4A3CFC">
        <w:rPr>
          <w:rFonts w:ascii="Times New Roman" w:eastAsia="STHupo" w:hAnsi="Times New Roman" w:cs="Times New Roman"/>
        </w:rPr>
        <w:fldChar w:fldCharType="separate"/>
      </w:r>
      <w:r w:rsidR="004A3CFC" w:rsidRPr="00C70BDB">
        <w:rPr>
          <w:rFonts w:ascii="Times New Roman" w:hAnsi="Times New Roman" w:cs="Times New Roman"/>
        </w:rPr>
        <w:t>(US Bureau of Reclamation 2019)</w:t>
      </w:r>
      <w:r w:rsidR="004A3CFC">
        <w:rPr>
          <w:rFonts w:ascii="Times New Roman" w:eastAsia="STHupo" w:hAnsi="Times New Roman" w:cs="Times New Roman"/>
        </w:rPr>
        <w:fldChar w:fldCharType="end"/>
      </w:r>
      <w:r w:rsidR="004A3CFC">
        <w:rPr>
          <w:rFonts w:ascii="Times New Roman" w:eastAsia="STHupo" w:hAnsi="Times New Roman" w:cs="Times New Roman"/>
        </w:rPr>
        <w:t xml:space="preserve">.  </w:t>
      </w:r>
      <w:r w:rsidR="00617E5E" w:rsidRPr="002B6F18">
        <w:rPr>
          <w:rFonts w:ascii="Times New Roman" w:eastAsia="STHupo" w:hAnsi="Times New Roman" w:cs="Times New Roman"/>
        </w:rPr>
        <w:t xml:space="preserve">The </w:t>
      </w:r>
      <w:r w:rsidR="00A00BCB" w:rsidRPr="002B6F18">
        <w:rPr>
          <w:rFonts w:ascii="Times New Roman" w:eastAsia="STHupo" w:hAnsi="Times New Roman" w:cs="Times New Roman"/>
        </w:rPr>
        <w:t xml:space="preserve">5 </w:t>
      </w:r>
      <w:r w:rsidR="00730956" w:rsidRPr="002B6F18">
        <w:rPr>
          <w:rFonts w:ascii="Times New Roman" w:eastAsia="STHupo" w:hAnsi="Times New Roman" w:cs="Times New Roman"/>
        </w:rPr>
        <w:t>sites</w:t>
      </w:r>
      <w:r w:rsidR="00BA537B" w:rsidRPr="002B6F18">
        <w:rPr>
          <w:rFonts w:ascii="Times New Roman" w:eastAsia="STHupo" w:hAnsi="Times New Roman" w:cs="Times New Roman"/>
        </w:rPr>
        <w:t xml:space="preserve"> </w:t>
      </w:r>
      <w:commentRangeStart w:id="179"/>
      <w:r w:rsidR="00BA537B" w:rsidRPr="002B6F18">
        <w:rPr>
          <w:rFonts w:ascii="Times New Roman" w:eastAsia="STHupo" w:hAnsi="Times New Roman" w:cs="Times New Roman"/>
        </w:rPr>
        <w:t xml:space="preserve">in </w:t>
      </w:r>
      <w:r w:rsidR="00730956" w:rsidRPr="002B6F18">
        <w:rPr>
          <w:rFonts w:ascii="Times New Roman" w:eastAsia="STHupo" w:hAnsi="Times New Roman" w:cs="Times New Roman"/>
        </w:rPr>
        <w:t>Swauk were on</w:t>
      </w:r>
      <w:r w:rsidR="00BA537B" w:rsidRPr="002B6F18">
        <w:rPr>
          <w:rFonts w:ascii="Times New Roman" w:eastAsia="STHupo" w:hAnsi="Times New Roman" w:cs="Times New Roman"/>
        </w:rPr>
        <w:t xml:space="preserve"> </w:t>
      </w:r>
      <w:r w:rsidR="00617E5E" w:rsidRPr="002B6F18">
        <w:rPr>
          <w:rFonts w:ascii="Times New Roman" w:eastAsia="STHupo" w:hAnsi="Times New Roman" w:cs="Times New Roman"/>
        </w:rPr>
        <w:t>Blue, Hovey, Hurley, Iron</w:t>
      </w:r>
      <w:r w:rsidR="003A1CD7" w:rsidRPr="002B6F18">
        <w:rPr>
          <w:rFonts w:ascii="Times New Roman" w:eastAsia="STHupo" w:hAnsi="Times New Roman" w:cs="Times New Roman"/>
        </w:rPr>
        <w:t>,</w:t>
      </w:r>
      <w:r w:rsidR="00617E5E" w:rsidRPr="002B6F18">
        <w:rPr>
          <w:rFonts w:ascii="Times New Roman" w:eastAsia="STHupo" w:hAnsi="Times New Roman" w:cs="Times New Roman"/>
        </w:rPr>
        <w:t xml:space="preserve"> and Swauk</w:t>
      </w:r>
      <w:r w:rsidR="00A00BCB" w:rsidRPr="002B6F18">
        <w:rPr>
          <w:rFonts w:ascii="Times New Roman" w:eastAsia="STHupo" w:hAnsi="Times New Roman" w:cs="Times New Roman"/>
        </w:rPr>
        <w:t xml:space="preserve"> creeks</w:t>
      </w:r>
      <w:r w:rsidR="00730956" w:rsidRPr="002B6F18">
        <w:rPr>
          <w:rFonts w:ascii="Times New Roman" w:eastAsia="STHupo" w:hAnsi="Times New Roman" w:cs="Times New Roman"/>
        </w:rPr>
        <w:t>.  The 2 sites</w:t>
      </w:r>
      <w:r w:rsidR="00A00BCB" w:rsidRPr="002B6F18">
        <w:rPr>
          <w:rFonts w:ascii="Times New Roman" w:eastAsia="STHupo" w:hAnsi="Times New Roman" w:cs="Times New Roman"/>
        </w:rPr>
        <w:t xml:space="preserve"> in </w:t>
      </w:r>
      <w:r w:rsidR="00730956" w:rsidRPr="002B6F18">
        <w:rPr>
          <w:rFonts w:ascii="Times New Roman" w:eastAsia="STHupo" w:hAnsi="Times New Roman" w:cs="Times New Roman"/>
        </w:rPr>
        <w:t>Taneum were on</w:t>
      </w:r>
      <w:r w:rsidR="00A00BCB" w:rsidRPr="002B6F18">
        <w:rPr>
          <w:rFonts w:ascii="Times New Roman" w:eastAsia="STHupo" w:hAnsi="Times New Roman" w:cs="Times New Roman"/>
        </w:rPr>
        <w:t xml:space="preserve"> First and Frost creeks</w:t>
      </w:r>
      <w:r w:rsidR="003A1CD7" w:rsidRPr="002B6F18">
        <w:rPr>
          <w:rFonts w:ascii="Times New Roman" w:eastAsia="STHupo" w:hAnsi="Times New Roman" w:cs="Times New Roman"/>
        </w:rPr>
        <w:t>,</w:t>
      </w:r>
      <w:r w:rsidR="00A00BCB" w:rsidRPr="002B6F18">
        <w:rPr>
          <w:rFonts w:ascii="Times New Roman" w:eastAsia="STHupo" w:hAnsi="Times New Roman" w:cs="Times New Roman"/>
        </w:rPr>
        <w:t xml:space="preserve"> and th</w:t>
      </w:r>
      <w:r w:rsidR="00730956" w:rsidRPr="002B6F18">
        <w:rPr>
          <w:rFonts w:ascii="Times New Roman" w:eastAsia="STHupo" w:hAnsi="Times New Roman" w:cs="Times New Roman"/>
        </w:rPr>
        <w:t xml:space="preserve">e 3 sites in Teanaway </w:t>
      </w:r>
      <w:commentRangeEnd w:id="179"/>
      <w:r w:rsidR="0059722F">
        <w:rPr>
          <w:rStyle w:val="CommentReference"/>
        </w:rPr>
        <w:commentReference w:id="179"/>
      </w:r>
      <w:r w:rsidR="00730956" w:rsidRPr="002B6F18">
        <w:rPr>
          <w:rFonts w:ascii="Times New Roman" w:eastAsia="STHupo" w:hAnsi="Times New Roman" w:cs="Times New Roman"/>
        </w:rPr>
        <w:t>were on</w:t>
      </w:r>
      <w:r w:rsidR="00A00BCB" w:rsidRPr="002B6F18">
        <w:rPr>
          <w:rFonts w:ascii="Times New Roman" w:eastAsia="STHupo" w:hAnsi="Times New Roman" w:cs="Times New Roman"/>
        </w:rPr>
        <w:t xml:space="preserve"> </w:t>
      </w:r>
      <w:r w:rsidR="00A00BCB" w:rsidRPr="002B6F18">
        <w:rPr>
          <w:rFonts w:ascii="Times New Roman" w:eastAsia="STHupo" w:hAnsi="Times New Roman" w:cs="Times New Roman"/>
        </w:rPr>
        <w:lastRenderedPageBreak/>
        <w:t>Jack, Miller and Standup creeks</w:t>
      </w:r>
      <w:r w:rsidR="00AC3A2D">
        <w:rPr>
          <w:rFonts w:ascii="Times New Roman" w:eastAsia="STHupo" w:hAnsi="Times New Roman" w:cs="Times New Roman"/>
        </w:rPr>
        <w:t xml:space="preserve"> with all streams as 1</w:t>
      </w:r>
      <w:r w:rsidR="00AC3A2D" w:rsidRPr="003D61DC">
        <w:rPr>
          <w:rFonts w:ascii="Times New Roman" w:eastAsia="STHupo" w:hAnsi="Times New Roman" w:cs="Times New Roman"/>
          <w:vertAlign w:val="superscript"/>
        </w:rPr>
        <w:t>st</w:t>
      </w:r>
      <w:r w:rsidR="00AC3A2D">
        <w:rPr>
          <w:rFonts w:ascii="Times New Roman" w:eastAsia="STHupo" w:hAnsi="Times New Roman" w:cs="Times New Roman"/>
        </w:rPr>
        <w:t xml:space="preserve"> through </w:t>
      </w:r>
      <w:commentRangeStart w:id="180"/>
      <w:r w:rsidR="00AC3A2D">
        <w:rPr>
          <w:rFonts w:ascii="Times New Roman" w:eastAsia="STHupo" w:hAnsi="Times New Roman" w:cs="Times New Roman"/>
        </w:rPr>
        <w:t>3</w:t>
      </w:r>
      <w:r w:rsidR="00AC3A2D" w:rsidRPr="003D61DC">
        <w:rPr>
          <w:rFonts w:ascii="Times New Roman" w:eastAsia="STHupo" w:hAnsi="Times New Roman" w:cs="Times New Roman"/>
          <w:vertAlign w:val="superscript"/>
        </w:rPr>
        <w:t>rd</w:t>
      </w:r>
      <w:commentRangeEnd w:id="180"/>
      <w:r w:rsidR="0059722F">
        <w:rPr>
          <w:rStyle w:val="CommentReference"/>
        </w:rPr>
        <w:commentReference w:id="180"/>
      </w:r>
      <w:r w:rsidR="00AC3A2D">
        <w:rPr>
          <w:rFonts w:ascii="Times New Roman" w:eastAsia="STHupo" w:hAnsi="Times New Roman" w:cs="Times New Roman"/>
        </w:rPr>
        <w:t xml:space="preserve"> order</w:t>
      </w:r>
      <w:r w:rsidR="00A46D75" w:rsidRPr="002B6F18">
        <w:rPr>
          <w:rFonts w:ascii="Times New Roman" w:eastAsia="STHupo" w:hAnsi="Times New Roman" w:cs="Times New Roman"/>
        </w:rPr>
        <w:t xml:space="preserve"> (</w:t>
      </w:r>
      <w:r w:rsidR="00A46D75" w:rsidRPr="002B6F18">
        <w:rPr>
          <w:rFonts w:ascii="Times New Roman" w:eastAsia="STHupo" w:hAnsi="Times New Roman" w:cs="Times New Roman"/>
        </w:rPr>
        <w:fldChar w:fldCharType="begin"/>
      </w:r>
      <w:r w:rsidR="00A46D75" w:rsidRPr="002B6F18">
        <w:rPr>
          <w:rFonts w:ascii="Times New Roman" w:eastAsia="STHupo" w:hAnsi="Times New Roman" w:cs="Times New Roman"/>
        </w:rPr>
        <w:instrText xml:space="preserve"> REF _Ref536446226 \h </w:instrText>
      </w:r>
      <w:r w:rsidR="001A3055" w:rsidRPr="002B6F18">
        <w:rPr>
          <w:rFonts w:ascii="Times New Roman" w:eastAsia="STHupo" w:hAnsi="Times New Roman" w:cs="Times New Roman"/>
        </w:rPr>
        <w:instrText xml:space="preserve"> \* MERGEFORMAT </w:instrText>
      </w:r>
      <w:r w:rsidR="00A46D75" w:rsidRPr="002B6F18">
        <w:rPr>
          <w:rFonts w:ascii="Times New Roman" w:eastAsia="STHupo" w:hAnsi="Times New Roman" w:cs="Times New Roman"/>
        </w:rPr>
      </w:r>
      <w:r w:rsidR="00A46D75" w:rsidRPr="002B6F18">
        <w:rPr>
          <w:rFonts w:ascii="Times New Roman" w:eastAsia="STHupo" w:hAnsi="Times New Roman" w:cs="Times New Roman"/>
        </w:rPr>
        <w:fldChar w:fldCharType="separate"/>
      </w:r>
      <w:r w:rsidR="00A46D75" w:rsidRPr="002B6F18">
        <w:rPr>
          <w:rFonts w:ascii="Times New Roman" w:hAnsi="Times New Roman" w:cs="Times New Roman"/>
        </w:rPr>
        <w:t xml:space="preserve">Figure </w:t>
      </w:r>
      <w:r w:rsidR="00A46D75" w:rsidRPr="002B6F18">
        <w:rPr>
          <w:rFonts w:ascii="Times New Roman" w:hAnsi="Times New Roman" w:cs="Times New Roman"/>
          <w:noProof/>
        </w:rPr>
        <w:t>1</w:t>
      </w:r>
      <w:r w:rsidR="00A46D75" w:rsidRPr="002B6F18">
        <w:rPr>
          <w:rFonts w:ascii="Times New Roman" w:eastAsia="STHupo" w:hAnsi="Times New Roman" w:cs="Times New Roman"/>
        </w:rPr>
        <w:fldChar w:fldCharType="end"/>
      </w:r>
      <w:r w:rsidR="00A46D75" w:rsidRPr="002B6F18">
        <w:rPr>
          <w:rFonts w:ascii="Times New Roman" w:eastAsia="STHupo" w:hAnsi="Times New Roman" w:cs="Times New Roman"/>
        </w:rPr>
        <w:t>).</w:t>
      </w:r>
      <w:r w:rsidR="00A46D75" w:rsidRPr="002B6F18">
        <w:rPr>
          <w:rFonts w:ascii="Times New Roman" w:hAnsi="Times New Roman" w:cs="Times New Roman"/>
          <w:noProof/>
        </w:rPr>
        <w:t xml:space="preserve"> </w:t>
      </w:r>
      <w:r w:rsidR="0077723F" w:rsidRPr="0077723F">
        <w:rPr>
          <w:rFonts w:ascii="Times New Roman" w:hAnsi="Times New Roman" w:cs="Times New Roman"/>
          <w:noProof/>
          <w:lang w:eastAsia="ja-JP"/>
        </w:rPr>
        <mc:AlternateContent>
          <mc:Choice Requires="wps">
            <w:drawing>
              <wp:anchor distT="0" distB="0" distL="114300" distR="114300" simplePos="0" relativeHeight="251740672" behindDoc="0" locked="0" layoutInCell="1" allowOverlap="1" wp14:anchorId="3CF4353B" wp14:editId="458E93B2">
                <wp:simplePos x="0" y="0"/>
                <wp:positionH relativeFrom="page">
                  <wp:posOffset>1419225</wp:posOffset>
                </wp:positionH>
                <wp:positionV relativeFrom="paragraph">
                  <wp:posOffset>2828925</wp:posOffset>
                </wp:positionV>
                <wp:extent cx="809625" cy="666750"/>
                <wp:effectExtent l="19050" t="19050" r="28575" b="19050"/>
                <wp:wrapNone/>
                <wp:docPr id="30" name="Oval 6"/>
                <wp:cNvGraphicFramePr/>
                <a:graphic xmlns:a="http://schemas.openxmlformats.org/drawingml/2006/main">
                  <a:graphicData uri="http://schemas.microsoft.com/office/word/2010/wordprocessingShape">
                    <wps:wsp>
                      <wps:cNvSpPr/>
                      <wps:spPr>
                        <a:xfrm>
                          <a:off x="0" y="0"/>
                          <a:ext cx="809625" cy="66675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5E894BC" id="Oval 6" o:spid="_x0000_s1026" style="position:absolute;margin-left:111.75pt;margin-top:222.75pt;width:63.75pt;height:52.5pt;z-index:25174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" filled="f" strokecolor="#243f60 [1604]" strokeweight="2.25pt">
                <w10:wrap anchorx="page"/>
              </v:oval>
            </w:pict>
          </mc:Fallback>
        </mc:AlternateContent>
      </w:r>
      <w:r w:rsidR="0077723F" w:rsidRPr="0077723F">
        <w:rPr>
          <w:rFonts w:ascii="Times New Roman" w:hAnsi="Times New Roman" w:cs="Times New Roman"/>
          <w:noProof/>
          <w:lang w:eastAsia="ja-JP"/>
        </w:rPr>
        <mc:AlternateContent>
          <mc:Choice Requires="wps">
            <w:drawing>
              <wp:anchor distT="0" distB="0" distL="114300" distR="114300" simplePos="0" relativeHeight="251742720" behindDoc="0" locked="0" layoutInCell="1" allowOverlap="1" wp14:anchorId="5ACCE83B" wp14:editId="5919BA23">
                <wp:simplePos x="0" y="0"/>
                <wp:positionH relativeFrom="margin">
                  <wp:posOffset>952500</wp:posOffset>
                </wp:positionH>
                <wp:positionV relativeFrom="paragraph">
                  <wp:posOffset>3086100</wp:posOffset>
                </wp:positionV>
                <wp:extent cx="781050" cy="381000"/>
                <wp:effectExtent l="0" t="0" r="0" b="0"/>
                <wp:wrapNone/>
                <wp:docPr id="35" name="TextBox 8"/>
                <wp:cNvGraphicFramePr/>
                <a:graphic xmlns:a="http://schemas.openxmlformats.org/drawingml/2006/main">
                  <a:graphicData uri="http://schemas.microsoft.com/office/word/2010/wordprocessingShape">
                    <wps:wsp>
                      <wps:cNvSpPr txBox="1"/>
                      <wps:spPr>
                        <a:xfrm>
                          <a:off x="0" y="0"/>
                          <a:ext cx="781050" cy="381000"/>
                        </a:xfrm>
                        <a:prstGeom prst="rect">
                          <a:avLst/>
                        </a:prstGeom>
                        <a:noFill/>
                      </wps:spPr>
                      <wps:txbx>
                        <w:txbxContent>
                          <w:p w14:paraId="4F6148B7" w14:textId="28C2EEC7" w:rsidR="009E03EB" w:rsidRPr="00A8659A" w:rsidRDefault="009E03EB" w:rsidP="0077723F">
                            <w:pPr>
                              <w:spacing w:before="2" w:after="2"/>
                              <w:rPr>
                                <w:color w:val="FFFFFF" w:themeColor="background1"/>
                              </w:rPr>
                            </w:pPr>
                            <w:r>
                              <w:rPr>
                                <w:rFonts w:hAnsi="Cambria"/>
                                <w:color w:val="FFFFFF" w:themeColor="background1"/>
                                <w:kern w:val="24"/>
                              </w:rPr>
                              <w:t>Taneum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CCE83B" id="_x0000_s1027" type="#_x0000_t202" style="position:absolute;margin-left:75pt;margin-top:243pt;width:61.5pt;height:30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" filled="f" stroked="f">
                <v:textbox>
                  <w:txbxContent>
                    <w:p w14:paraId="4F6148B7" w14:textId="28C2EEC7" w:rsidR="009E03EB" w:rsidRPr="00A8659A" w:rsidRDefault="009E03EB" w:rsidP="0077723F">
                      <w:pPr>
                        <w:spacing w:before="2" w:after="2"/>
                        <w:rPr>
                          <w:color w:val="FFFFFF" w:themeColor="background1"/>
                        </w:rPr>
                      </w:pPr>
                      <w:r>
                        <w:rPr>
                          <w:rFonts w:hAnsi="Cambria"/>
                          <w:color w:val="FFFFFF" w:themeColor="background1"/>
                          <w:kern w:val="24"/>
                        </w:rPr>
                        <w:t>Taneum</w:t>
                      </w:r>
                    </w:p>
                  </w:txbxContent>
                </v:textbox>
                <w10:wrap anchorx="margin"/>
              </v:shape>
            </w:pict>
          </mc:Fallback>
        </mc:AlternateContent>
      </w:r>
      <w:r w:rsidR="0077723F" w:rsidRPr="002B6F18">
        <w:rPr>
          <w:rFonts w:ascii="Times New Roman" w:eastAsia="STHupo" w:hAnsi="Times New Roman" w:cs="Times New Roman"/>
          <w:noProof/>
          <w:lang w:eastAsia="ja-JP"/>
        </w:rPr>
        <mc:AlternateContent>
          <mc:Choice Requires="wps">
            <w:drawing>
              <wp:anchor distT="0" distB="0" distL="114300" distR="114300" simplePos="0" relativeHeight="251656704" behindDoc="0" locked="0" layoutInCell="1" allowOverlap="1" wp14:anchorId="310FEC3A" wp14:editId="09FEF5BB">
                <wp:simplePos x="0" y="0"/>
                <wp:positionH relativeFrom="margin">
                  <wp:posOffset>95250</wp:posOffset>
                </wp:positionH>
                <wp:positionV relativeFrom="paragraph">
                  <wp:posOffset>885190</wp:posOffset>
                </wp:positionV>
                <wp:extent cx="971550" cy="333375"/>
                <wp:effectExtent l="0" t="0" r="0" b="0"/>
                <wp:wrapNone/>
                <wp:docPr id="9" name="TextBox 8"/>
                <wp:cNvGraphicFramePr/>
                <a:graphic xmlns:a="http://schemas.openxmlformats.org/drawingml/2006/main">
                  <a:graphicData uri="http://schemas.microsoft.com/office/word/2010/wordprocessingShape">
                    <wps:wsp>
                      <wps:cNvSpPr txBox="1"/>
                      <wps:spPr>
                        <a:xfrm>
                          <a:off x="0" y="0"/>
                          <a:ext cx="971550" cy="333375"/>
                        </a:xfrm>
                        <a:prstGeom prst="rect">
                          <a:avLst/>
                        </a:prstGeom>
                        <a:noFill/>
                      </wps:spPr>
                      <wps:txbx>
                        <w:txbxContent>
                          <w:p w14:paraId="55655AA5" w14:textId="2FBEE22A" w:rsidR="009E03EB" w:rsidRPr="00A8659A" w:rsidRDefault="009E03EB"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0FEC3A" id="_x0000_s1028" type="#_x0000_t202" style="position:absolute;margin-left:7.5pt;margin-top:69.7pt;width:76.5pt;height:26.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" filled="f" stroked="f">
                <v:textbox>
                  <w:txbxContent>
                    <w:p w14:paraId="55655AA5" w14:textId="2FBEE22A" w:rsidR="009E03EB" w:rsidRPr="00A8659A" w:rsidRDefault="009E03EB"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v:textbox>
                <w10:wrap anchorx="margin"/>
              </v:shape>
            </w:pict>
          </mc:Fallback>
        </mc:AlternateContent>
      </w:r>
      <w:r w:rsidR="0077723F" w:rsidRPr="002B6F18">
        <w:rPr>
          <w:rFonts w:ascii="Times New Roman" w:eastAsia="STHupo" w:hAnsi="Times New Roman" w:cs="Times New Roman"/>
          <w:noProof/>
          <w:lang w:eastAsia="ja-JP"/>
        </w:rPr>
        <mc:AlternateContent>
          <mc:Choice Requires="wps">
            <w:drawing>
              <wp:anchor distT="0" distB="0" distL="114300" distR="114300" simplePos="0" relativeHeight="251657728" behindDoc="0" locked="0" layoutInCell="1" allowOverlap="1" wp14:anchorId="22550DE4" wp14:editId="1525C1AE">
                <wp:simplePos x="0" y="0"/>
                <wp:positionH relativeFrom="margin">
                  <wp:posOffset>3331845</wp:posOffset>
                </wp:positionH>
                <wp:positionV relativeFrom="paragraph">
                  <wp:posOffset>860425</wp:posOffset>
                </wp:positionV>
                <wp:extent cx="638355" cy="258792"/>
                <wp:effectExtent l="0" t="0" r="0" b="0"/>
                <wp:wrapNone/>
                <wp:docPr id="3" name="TextBox 8"/>
                <wp:cNvGraphicFramePr/>
                <a:graphic xmlns:a="http://schemas.openxmlformats.org/drawingml/2006/main">
                  <a:graphicData uri="http://schemas.microsoft.com/office/word/2010/wordprocessingShape">
                    <wps:wsp>
                      <wps:cNvSpPr txBox="1"/>
                      <wps:spPr>
                        <a:xfrm>
                          <a:off x="0" y="0"/>
                          <a:ext cx="638355" cy="258792"/>
                        </a:xfrm>
                        <a:prstGeom prst="rect">
                          <a:avLst/>
                        </a:prstGeom>
                        <a:noFill/>
                      </wps:spPr>
                      <wps:txbx>
                        <w:txbxContent>
                          <w:p w14:paraId="659732E9" w14:textId="2F7B7EDE" w:rsidR="009E03EB" w:rsidRPr="00A8659A" w:rsidRDefault="009E03EB"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550DE4" id="_x0000_s1029" type="#_x0000_t202" style="position:absolute;margin-left:262.35pt;margin-top:67.75pt;width:50.25pt;height:20.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" filled="f" stroked="f">
                <v:textbox>
                  <w:txbxContent>
                    <w:p w14:paraId="659732E9" w14:textId="2F7B7EDE" w:rsidR="009E03EB" w:rsidRPr="00A8659A" w:rsidRDefault="009E03EB"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v:textbox>
                <w10:wrap anchorx="margin"/>
              </v:shape>
            </w:pict>
          </mc:Fallback>
        </mc:AlternateContent>
      </w:r>
      <w:r w:rsidR="00DA7933" w:rsidRPr="002B6F18">
        <w:rPr>
          <w:rFonts w:ascii="Times New Roman" w:hAnsi="Times New Roman" w:cs="Times New Roman"/>
          <w:noProof/>
          <w:lang w:eastAsia="ja-JP"/>
        </w:rPr>
        <mc:AlternateContent>
          <mc:Choice Requires="wps">
            <w:drawing>
              <wp:anchor distT="0" distB="0" distL="114300" distR="114300" simplePos="0" relativeHeight="251738624" behindDoc="0" locked="0" layoutInCell="1" allowOverlap="1" wp14:anchorId="4D6AC1BE" wp14:editId="6483F345">
                <wp:simplePos x="0" y="0"/>
                <wp:positionH relativeFrom="page">
                  <wp:posOffset>1988185</wp:posOffset>
                </wp:positionH>
                <wp:positionV relativeFrom="paragraph">
                  <wp:posOffset>355600</wp:posOffset>
                </wp:positionV>
                <wp:extent cx="1379855" cy="619125"/>
                <wp:effectExtent l="19050" t="19050" r="10795" b="28575"/>
                <wp:wrapNone/>
                <wp:docPr id="1" name="Oval 6"/>
                <wp:cNvGraphicFramePr/>
                <a:graphic xmlns:a="http://schemas.openxmlformats.org/drawingml/2006/main">
                  <a:graphicData uri="http://schemas.microsoft.com/office/word/2010/wordprocessingShape">
                    <wps:wsp>
                      <wps:cNvSpPr/>
                      <wps:spPr>
                        <a:xfrm>
                          <a:off x="0" y="0"/>
                          <a:ext cx="1379855" cy="6191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D6C95A6" id="Oval 6" o:spid="_x0000_s1026" style="position:absolute;margin-left:156.55pt;margin-top:28pt;width:108.65pt;height:48.75pt;z-index:2517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" filled="f" strokecolor="#243f60 [1604]" strokeweight="2.25pt">
                <w10:wrap anchorx="page"/>
              </v:oval>
            </w:pict>
          </mc:Fallback>
        </mc:AlternateContent>
      </w:r>
      <w:r w:rsidR="00DA7933" w:rsidRPr="002B6F18">
        <w:rPr>
          <w:rFonts w:ascii="Times New Roman" w:hAnsi="Times New Roman" w:cs="Times New Roman"/>
          <w:noProof/>
          <w:lang w:eastAsia="ja-JP"/>
        </w:rPr>
        <mc:AlternateContent>
          <mc:Choice Requires="wps">
            <w:drawing>
              <wp:anchor distT="0" distB="0" distL="114300" distR="114300" simplePos="0" relativeHeight="251648512" behindDoc="0" locked="0" layoutInCell="1" allowOverlap="1" wp14:anchorId="7BDE43DF" wp14:editId="35188DB6">
                <wp:simplePos x="0" y="0"/>
                <wp:positionH relativeFrom="page">
                  <wp:posOffset>3213431</wp:posOffset>
                </wp:positionH>
                <wp:positionV relativeFrom="paragraph">
                  <wp:posOffset>467360</wp:posOffset>
                </wp:positionV>
                <wp:extent cx="1388745" cy="1216025"/>
                <wp:effectExtent l="19050" t="19050" r="20955" b="22225"/>
                <wp:wrapNone/>
                <wp:docPr id="7" name="Oval 6"/>
                <wp:cNvGraphicFramePr/>
                <a:graphic xmlns:a="http://schemas.openxmlformats.org/drawingml/2006/main">
                  <a:graphicData uri="http://schemas.microsoft.com/office/word/2010/wordprocessingShape">
                    <wps:wsp>
                      <wps:cNvSpPr/>
                      <wps:spPr>
                        <a:xfrm>
                          <a:off x="0" y="0"/>
                          <a:ext cx="1388745" cy="12160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DDDCEA1" id="Oval 6" o:spid="_x0000_s1026" style="position:absolute;margin-left:253.05pt;margin-top:36.8pt;width:109.35pt;height:95.7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" filled="f" strokecolor="#243f60 [1604]" strokeweight="2.25pt">
                <w10:wrap anchorx="page"/>
              </v:oval>
            </w:pict>
          </mc:Fallback>
        </mc:AlternateContent>
      </w:r>
      <w:r w:rsidR="00A46D75" w:rsidRPr="002B6F18">
        <w:rPr>
          <w:rFonts w:ascii="Times New Roman" w:eastAsia="STHupo" w:hAnsi="Times New Roman" w:cs="Times New Roman"/>
          <w:noProof/>
          <w:lang w:eastAsia="ja-JP"/>
        </w:rPr>
        <w:drawing>
          <wp:inline distT="0" distB="0" distL="0" distR="0" wp14:anchorId="65BF0958" wp14:editId="3088B656">
            <wp:extent cx="5486400" cy="3213735"/>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7223" t="29969" r="50220" b="22353"/>
                    <a:stretch/>
                  </pic:blipFill>
                  <pic:spPr>
                    <a:xfrm>
                      <a:off x="0" y="0"/>
                      <a:ext cx="5486400" cy="3213735"/>
                    </a:xfrm>
                    <a:prstGeom prst="rect">
                      <a:avLst/>
                    </a:prstGeom>
                  </pic:spPr>
                </pic:pic>
              </a:graphicData>
            </a:graphic>
          </wp:inline>
        </w:drawing>
      </w:r>
    </w:p>
    <w:p w14:paraId="68D3945A" w14:textId="353FB307" w:rsidR="00A46D75" w:rsidRPr="00C70BDB" w:rsidRDefault="00A46D75" w:rsidP="003D61DC">
      <w:pPr>
        <w:pStyle w:val="Caption"/>
        <w:rPr>
          <w:rFonts w:ascii="Times New Roman" w:eastAsia="STHupo" w:hAnsi="Times New Roman" w:cs="Times New Roman"/>
          <w:sz w:val="24"/>
          <w:szCs w:val="24"/>
        </w:rPr>
      </w:pPr>
      <w:bookmarkStart w:id="181" w:name="_Ref536446226"/>
      <w:r w:rsidRPr="002B6F18">
        <w:rPr>
          <w:rFonts w:ascii="Times New Roman" w:hAnsi="Times New Roman" w:cs="Times New Roman"/>
          <w:color w:val="auto"/>
          <w:sz w:val="24"/>
          <w:szCs w:val="24"/>
        </w:rPr>
        <w:t xml:space="preserve">Figure </w:t>
      </w:r>
      <w:r w:rsidRPr="002B6F18">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2B6F18">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w:t>
      </w:r>
      <w:r w:rsidRPr="002B6F18">
        <w:rPr>
          <w:rFonts w:ascii="Times New Roman" w:hAnsi="Times New Roman" w:cs="Times New Roman"/>
          <w:color w:val="auto"/>
          <w:sz w:val="24"/>
          <w:szCs w:val="24"/>
        </w:rPr>
        <w:fldChar w:fldCharType="end"/>
      </w:r>
      <w:bookmarkEnd w:id="181"/>
      <w:r w:rsidR="00660F15" w:rsidRPr="002B6F18">
        <w:rPr>
          <w:rFonts w:ascii="Times New Roman" w:hAnsi="Times New Roman" w:cs="Times New Roman"/>
          <w:b w:val="0"/>
          <w:color w:val="auto"/>
          <w:sz w:val="24"/>
          <w:szCs w:val="24"/>
        </w:rPr>
        <w:t xml:space="preserve">. Map showing Teanaway, Swauk, and Taneum </w:t>
      </w:r>
      <w:r w:rsidR="00022ABF">
        <w:rPr>
          <w:rFonts w:ascii="Times New Roman" w:hAnsi="Times New Roman" w:cs="Times New Roman"/>
          <w:b w:val="0"/>
          <w:color w:val="auto"/>
          <w:sz w:val="24"/>
          <w:szCs w:val="24"/>
        </w:rPr>
        <w:t>catchments</w:t>
      </w:r>
      <w:r w:rsidR="00660F15" w:rsidRPr="002B6F18">
        <w:rPr>
          <w:rFonts w:ascii="Times New Roman" w:hAnsi="Times New Roman" w:cs="Times New Roman"/>
          <w:b w:val="0"/>
          <w:color w:val="auto"/>
          <w:sz w:val="24"/>
          <w:szCs w:val="24"/>
        </w:rPr>
        <w:t xml:space="preserve"> with respective study sites.</w:t>
      </w:r>
    </w:p>
    <w:p w14:paraId="0ADC3738" w14:textId="06B0F446" w:rsidR="00F75B0B" w:rsidRPr="002B6F18" w:rsidRDefault="00F75B0B">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sampled these sites 3 </w:t>
      </w:r>
      <w:r w:rsidR="002A30AE" w:rsidRPr="002B6F18">
        <w:rPr>
          <w:rFonts w:ascii="Times New Roman" w:eastAsia="STHupo" w:hAnsi="Times New Roman" w:cs="Times New Roman"/>
        </w:rPr>
        <w:t xml:space="preserve">times between 2017 and 2018 to </w:t>
      </w:r>
      <w:r w:rsidRPr="002B6F18">
        <w:rPr>
          <w:rFonts w:ascii="Times New Roman" w:eastAsia="STHupo" w:hAnsi="Times New Roman" w:cs="Times New Roman"/>
        </w:rPr>
        <w:t xml:space="preserve">capture seasonal </w:t>
      </w:r>
      <w:r w:rsidR="002A30AE" w:rsidRPr="002B6F18">
        <w:rPr>
          <w:rFonts w:ascii="Times New Roman" w:eastAsia="STHupo" w:hAnsi="Times New Roman" w:cs="Times New Roman"/>
        </w:rPr>
        <w:t xml:space="preserve">variation in stream conditions.  </w:t>
      </w:r>
      <w:r w:rsidRPr="002B6F18">
        <w:rPr>
          <w:rFonts w:ascii="Times New Roman" w:eastAsia="STHupo" w:hAnsi="Times New Roman" w:cs="Times New Roman"/>
        </w:rPr>
        <w:t xml:space="preserve">The first sampling period was in the summer of 2017 from </w:t>
      </w:r>
      <w:r w:rsidR="00AC0477">
        <w:rPr>
          <w:rFonts w:ascii="Times New Roman" w:eastAsia="STHupo" w:hAnsi="Times New Roman" w:cs="Times New Roman"/>
        </w:rPr>
        <w:t xml:space="preserve">19 </w:t>
      </w:r>
      <w:r w:rsidRPr="002B6F18">
        <w:rPr>
          <w:rFonts w:ascii="Times New Roman" w:eastAsia="STHupo" w:hAnsi="Times New Roman" w:cs="Times New Roman"/>
        </w:rPr>
        <w:t xml:space="preserve">July to </w:t>
      </w:r>
      <w:r w:rsidR="00AC0477">
        <w:rPr>
          <w:rFonts w:ascii="Times New Roman" w:eastAsia="STHupo" w:hAnsi="Times New Roman" w:cs="Times New Roman"/>
        </w:rPr>
        <w:t xml:space="preserve">15 </w:t>
      </w:r>
      <w:r w:rsidRPr="002B6F18">
        <w:rPr>
          <w:rFonts w:ascii="Times New Roman" w:eastAsia="STHupo" w:hAnsi="Times New Roman" w:cs="Times New Roman"/>
        </w:rPr>
        <w:t xml:space="preserve">August, the second sampling period was in the fall of 2017 from </w:t>
      </w:r>
      <w:r w:rsidR="00AC0477">
        <w:rPr>
          <w:rFonts w:ascii="Times New Roman" w:eastAsia="STHupo" w:hAnsi="Times New Roman" w:cs="Times New Roman"/>
        </w:rPr>
        <w:t xml:space="preserve">5 </w:t>
      </w:r>
      <w:r w:rsidRPr="002B6F18">
        <w:rPr>
          <w:rFonts w:ascii="Times New Roman" w:eastAsia="STHupo" w:hAnsi="Times New Roman" w:cs="Times New Roman"/>
        </w:rPr>
        <w:t xml:space="preserve">November to </w:t>
      </w:r>
      <w:r w:rsidR="00AC0477">
        <w:rPr>
          <w:rFonts w:ascii="Times New Roman" w:eastAsia="STHupo" w:hAnsi="Times New Roman" w:cs="Times New Roman"/>
        </w:rPr>
        <w:t xml:space="preserve">16 </w:t>
      </w:r>
      <w:r w:rsidRPr="002B6F18">
        <w:rPr>
          <w:rFonts w:ascii="Times New Roman" w:eastAsia="STHupo" w:hAnsi="Times New Roman" w:cs="Times New Roman"/>
        </w:rPr>
        <w:t xml:space="preserve">November, and the final sampling was in the summer of 2018 from </w:t>
      </w:r>
      <w:r w:rsidR="00AC0477">
        <w:rPr>
          <w:rFonts w:ascii="Times New Roman" w:eastAsia="STHupo" w:hAnsi="Times New Roman" w:cs="Times New Roman"/>
        </w:rPr>
        <w:t xml:space="preserve">26 </w:t>
      </w:r>
      <w:r w:rsidRPr="002B6F18">
        <w:rPr>
          <w:rFonts w:ascii="Times New Roman" w:eastAsia="STHupo" w:hAnsi="Times New Roman" w:cs="Times New Roman"/>
        </w:rPr>
        <w:t>Jun</w:t>
      </w:r>
      <w:r w:rsidR="00AC0477">
        <w:rPr>
          <w:rFonts w:ascii="Times New Roman" w:eastAsia="STHupo" w:hAnsi="Times New Roman" w:cs="Times New Roman"/>
        </w:rPr>
        <w:t xml:space="preserve"> </w:t>
      </w:r>
      <w:r w:rsidRPr="002B6F18">
        <w:rPr>
          <w:rFonts w:ascii="Times New Roman" w:eastAsia="STHupo" w:hAnsi="Times New Roman" w:cs="Times New Roman"/>
        </w:rPr>
        <w:t xml:space="preserve">to </w:t>
      </w:r>
      <w:r w:rsidR="00AC0477">
        <w:rPr>
          <w:rFonts w:ascii="Times New Roman" w:eastAsia="STHupo" w:hAnsi="Times New Roman" w:cs="Times New Roman"/>
        </w:rPr>
        <w:t xml:space="preserve">15 </w:t>
      </w:r>
      <w:r w:rsidRPr="002B6F18">
        <w:rPr>
          <w:rFonts w:ascii="Times New Roman" w:eastAsia="STHupo" w:hAnsi="Times New Roman" w:cs="Times New Roman"/>
        </w:rPr>
        <w:t xml:space="preserve">July.  </w:t>
      </w:r>
    </w:p>
    <w:p w14:paraId="773AC6DE" w14:textId="77EC9679" w:rsidR="00AA10C1" w:rsidRDefault="00854009" w:rsidP="003D61DC">
      <w:pPr>
        <w:spacing w:line="480" w:lineRule="auto"/>
        <w:rPr>
          <w:rFonts w:ascii="Times New Roman" w:eastAsia="STHupo" w:hAnsi="Times New Roman" w:cs="Times New Roman"/>
        </w:rPr>
      </w:pPr>
      <w:r w:rsidRPr="002B6F18">
        <w:rPr>
          <w:rFonts w:ascii="Times New Roman" w:eastAsia="STHupo" w:hAnsi="Times New Roman" w:cs="Times New Roman"/>
        </w:rPr>
        <w:t xml:space="preserve">At each </w:t>
      </w:r>
      <w:del w:id="182" w:author="Clay Arango" w:date="2019-04-16T12:57:00Z">
        <w:r w:rsidRPr="002B6F18" w:rsidDel="0059722F">
          <w:rPr>
            <w:rFonts w:ascii="Times New Roman" w:eastAsia="STHupo" w:hAnsi="Times New Roman" w:cs="Times New Roman"/>
          </w:rPr>
          <w:delText xml:space="preserve">site </w:delText>
        </w:r>
        <w:r w:rsidR="007900BA" w:rsidRPr="002B6F18" w:rsidDel="0059722F">
          <w:rPr>
            <w:rFonts w:ascii="Times New Roman" w:eastAsia="STHupo" w:hAnsi="Times New Roman" w:cs="Times New Roman"/>
          </w:rPr>
          <w:delText>on these low order headwater streams</w:delText>
        </w:r>
      </w:del>
      <w:ins w:id="183" w:author="Clay Arango" w:date="2019-04-16T12:57:00Z">
        <w:r w:rsidR="0059722F">
          <w:rPr>
            <w:rFonts w:ascii="Times New Roman" w:eastAsia="STHupo" w:hAnsi="Times New Roman" w:cs="Times New Roman"/>
          </w:rPr>
          <w:t>study site</w:t>
        </w:r>
      </w:ins>
      <w:r w:rsidR="003030F2">
        <w:rPr>
          <w:rFonts w:ascii="Times New Roman" w:eastAsia="STHupo" w:hAnsi="Times New Roman" w:cs="Times New Roman"/>
        </w:rPr>
        <w:t>,</w:t>
      </w:r>
      <w:r w:rsidR="007900BA" w:rsidRPr="002B6F18">
        <w:rPr>
          <w:rFonts w:ascii="Times New Roman" w:eastAsia="STHupo" w:hAnsi="Times New Roman" w:cs="Times New Roman"/>
        </w:rPr>
        <w:t xml:space="preserve"> I</w:t>
      </w:r>
      <w:r w:rsidRPr="002B6F18">
        <w:rPr>
          <w:rFonts w:ascii="Times New Roman" w:eastAsia="STHupo" w:hAnsi="Times New Roman" w:cs="Times New Roman"/>
        </w:rPr>
        <w:t xml:space="preserve"> collected</w:t>
      </w:r>
      <w:r w:rsidR="00BC0F95" w:rsidRPr="002B6F18">
        <w:rPr>
          <w:rFonts w:ascii="Times New Roman" w:eastAsia="STHupo" w:hAnsi="Times New Roman" w:cs="Times New Roman"/>
        </w:rPr>
        <w:t xml:space="preserve"> site description data </w:t>
      </w:r>
      <w:ins w:id="184" w:author="Clay Arango" w:date="2019-04-16T12:58:00Z">
        <w:r w:rsidR="0059722F">
          <w:rPr>
            <w:rFonts w:ascii="Times New Roman" w:eastAsia="STHupo" w:hAnsi="Times New Roman" w:cs="Times New Roman"/>
          </w:rPr>
          <w:t xml:space="preserve">once. </w:t>
        </w:r>
      </w:ins>
      <w:ins w:id="185" w:author="Clay Arango" w:date="2019-04-16T12:59:00Z">
        <w:r w:rsidR="0059722F">
          <w:rPr>
            <w:rFonts w:ascii="Times New Roman" w:eastAsia="STHupo" w:hAnsi="Times New Roman" w:cs="Times New Roman"/>
          </w:rPr>
          <w:t xml:space="preserve"> These descriptors included </w:t>
        </w:r>
      </w:ins>
      <w:del w:id="186" w:author="Clay Arango" w:date="2019-04-16T12:59:00Z">
        <w:r w:rsidR="003030F2" w:rsidDel="0059722F">
          <w:rPr>
            <w:rFonts w:ascii="Times New Roman" w:eastAsia="STHupo" w:hAnsi="Times New Roman" w:cs="Times New Roman"/>
          </w:rPr>
          <w:delText xml:space="preserve">using </w:delText>
        </w:r>
      </w:del>
      <w:r w:rsidRPr="002B6F18">
        <w:rPr>
          <w:rFonts w:ascii="Times New Roman" w:eastAsia="STHupo" w:hAnsi="Times New Roman" w:cs="Times New Roman"/>
        </w:rPr>
        <w:t>GPS coordinates (MotionX-GPS version 24.1, Fullpower Technologies on Apple iPhone 5)</w:t>
      </w:r>
      <w:ins w:id="187" w:author="Clay Arango" w:date="2019-04-16T12:59:00Z">
        <w:r w:rsidR="0059722F">
          <w:rPr>
            <w:rFonts w:ascii="Times New Roman" w:eastAsia="STHupo" w:hAnsi="Times New Roman" w:cs="Times New Roman"/>
          </w:rPr>
          <w:t>,</w:t>
        </w:r>
      </w:ins>
      <w:r w:rsidRPr="002B6F18">
        <w:rPr>
          <w:rFonts w:ascii="Times New Roman" w:eastAsia="STHupo" w:hAnsi="Times New Roman" w:cs="Times New Roman"/>
        </w:rPr>
        <w:t xml:space="preserve"> </w:t>
      </w:r>
      <w:del w:id="188" w:author="Clay Arango" w:date="2019-04-16T12:59:00Z">
        <w:r w:rsidR="00E67EAF" w:rsidRPr="002B6F18" w:rsidDel="0059722F">
          <w:rPr>
            <w:rFonts w:ascii="Times New Roman" w:eastAsia="STHupo" w:hAnsi="Times New Roman" w:cs="Times New Roman"/>
          </w:rPr>
          <w:delText xml:space="preserve">and </w:delText>
        </w:r>
      </w:del>
      <w:r w:rsidRPr="002B6F18">
        <w:rPr>
          <w:rFonts w:ascii="Times New Roman" w:eastAsia="STHupo" w:hAnsi="Times New Roman" w:cs="Times New Roman"/>
        </w:rPr>
        <w:t>elevation (Google Earth)</w:t>
      </w:r>
      <w:del w:id="189" w:author="Clay Arango" w:date="2019-04-16T13:00:00Z">
        <w:r w:rsidR="00E67EAF" w:rsidRPr="002B6F18" w:rsidDel="0059722F">
          <w:rPr>
            <w:rFonts w:ascii="Times New Roman" w:eastAsia="STHupo" w:hAnsi="Times New Roman" w:cs="Times New Roman"/>
          </w:rPr>
          <w:delText xml:space="preserve"> with sites ranging from 869 to 1071</w:delText>
        </w:r>
        <w:r w:rsidR="004A3CFC" w:rsidDel="0059722F">
          <w:rPr>
            <w:rFonts w:ascii="Times New Roman" w:eastAsia="STHupo" w:hAnsi="Times New Roman" w:cs="Times New Roman"/>
          </w:rPr>
          <w:delText xml:space="preserve"> </w:delText>
        </w:r>
        <w:r w:rsidR="00E67EAF" w:rsidRPr="002B6F18" w:rsidDel="0059722F">
          <w:rPr>
            <w:rFonts w:ascii="Times New Roman" w:eastAsia="STHupo" w:hAnsi="Times New Roman" w:cs="Times New Roman"/>
          </w:rPr>
          <w:delText>m</w:delText>
        </w:r>
      </w:del>
      <w:ins w:id="190" w:author="Clay Arango" w:date="2019-04-16T12:59:00Z">
        <w:r w:rsidR="0059722F">
          <w:rPr>
            <w:rFonts w:ascii="Times New Roman" w:eastAsia="STHupo" w:hAnsi="Times New Roman" w:cs="Times New Roman"/>
          </w:rPr>
          <w:t xml:space="preserve">, </w:t>
        </w:r>
      </w:ins>
      <w:del w:id="191" w:author="Clay Arango" w:date="2019-04-16T12:59:00Z">
        <w:r w:rsidR="00E67EAF" w:rsidRPr="002B6F18" w:rsidDel="0059722F">
          <w:rPr>
            <w:rFonts w:ascii="Times New Roman" w:eastAsia="STHupo" w:hAnsi="Times New Roman" w:cs="Times New Roman"/>
          </w:rPr>
          <w:delText>.</w:delText>
        </w:r>
        <w:r w:rsidRPr="002B6F18" w:rsidDel="0059722F">
          <w:rPr>
            <w:rFonts w:ascii="Times New Roman" w:eastAsia="STHupo" w:hAnsi="Times New Roman" w:cs="Times New Roman"/>
          </w:rPr>
          <w:delText xml:space="preserve"> </w:delText>
        </w:r>
        <w:r w:rsidR="00E67EAF" w:rsidRPr="002B6F18" w:rsidDel="0059722F">
          <w:rPr>
            <w:rFonts w:ascii="Times New Roman" w:eastAsia="STHupo" w:hAnsi="Times New Roman" w:cs="Times New Roman"/>
          </w:rPr>
          <w:delText xml:space="preserve"> </w:delText>
        </w:r>
        <w:r w:rsidR="003030F2" w:rsidDel="0059722F">
          <w:rPr>
            <w:rFonts w:ascii="Times New Roman" w:eastAsia="STHupo" w:hAnsi="Times New Roman" w:cs="Times New Roman"/>
          </w:rPr>
          <w:delText xml:space="preserve">I also measured </w:delText>
        </w:r>
      </w:del>
      <w:r w:rsidR="003030F2">
        <w:rPr>
          <w:rFonts w:ascii="Times New Roman" w:eastAsia="STHupo" w:hAnsi="Times New Roman" w:cs="Times New Roman"/>
        </w:rPr>
        <w:t>s</w:t>
      </w:r>
      <w:r w:rsidR="003030F2" w:rsidRPr="002B6F18">
        <w:rPr>
          <w:rFonts w:ascii="Times New Roman" w:eastAsia="STHupo" w:hAnsi="Times New Roman" w:cs="Times New Roman"/>
        </w:rPr>
        <w:t xml:space="preserve">tream </w:t>
      </w:r>
      <w:r w:rsidRPr="002B6F18">
        <w:rPr>
          <w:rFonts w:ascii="Times New Roman" w:eastAsia="STHupo" w:hAnsi="Times New Roman" w:cs="Times New Roman"/>
        </w:rPr>
        <w:t>aspect (Lensatic compass, Engineer)</w:t>
      </w:r>
      <w:r w:rsidR="003030F2">
        <w:rPr>
          <w:rFonts w:ascii="Times New Roman" w:eastAsia="STHupo" w:hAnsi="Times New Roman" w:cs="Times New Roman"/>
        </w:rPr>
        <w:t>,</w:t>
      </w:r>
      <w:r w:rsidR="007E070D" w:rsidRPr="002B6F18">
        <w:rPr>
          <w:rFonts w:ascii="Times New Roman" w:eastAsia="STHupo" w:hAnsi="Times New Roman" w:cs="Times New Roman"/>
        </w:rPr>
        <w:t xml:space="preserve"> </w:t>
      </w:r>
      <w:ins w:id="192" w:author="Clay Arango" w:date="2019-04-16T12:59:00Z">
        <w:r w:rsidR="0059722F">
          <w:rPr>
            <w:rFonts w:ascii="Times New Roman" w:eastAsia="STHupo" w:hAnsi="Times New Roman" w:cs="Times New Roman"/>
          </w:rPr>
          <w:t xml:space="preserve">and </w:t>
        </w:r>
      </w:ins>
      <w:r w:rsidR="000A0485">
        <w:rPr>
          <w:rFonts w:ascii="Times New Roman" w:eastAsia="STHupo" w:hAnsi="Times New Roman" w:cs="Times New Roman"/>
        </w:rPr>
        <w:t>s</w:t>
      </w:r>
      <w:r w:rsidRPr="002B6F18">
        <w:rPr>
          <w:rFonts w:ascii="Times New Roman" w:eastAsia="STHupo" w:hAnsi="Times New Roman" w:cs="Times New Roman"/>
        </w:rPr>
        <w:t>tream slope</w:t>
      </w:r>
      <w:del w:id="193" w:author="Clay Arango" w:date="2019-04-16T12:59:00Z">
        <w:r w:rsidR="00EA5460" w:rsidRPr="002B6F18" w:rsidDel="0059722F">
          <w:rPr>
            <w:rFonts w:ascii="Times New Roman" w:eastAsia="STHupo" w:hAnsi="Times New Roman" w:cs="Times New Roman"/>
          </w:rPr>
          <w:delText>s</w:delText>
        </w:r>
      </w:del>
      <w:r w:rsidRPr="002B6F18">
        <w:rPr>
          <w:rFonts w:ascii="Times New Roman" w:eastAsia="STHupo" w:hAnsi="Times New Roman" w:cs="Times New Roman"/>
        </w:rPr>
        <w:t xml:space="preserve"> (Suunto PM-5 Clinometer)</w:t>
      </w:r>
      <w:ins w:id="194" w:author="Clay Arango" w:date="2019-04-16T12:59:00Z">
        <w:r w:rsidR="0059722F">
          <w:rPr>
            <w:rFonts w:ascii="Times New Roman" w:eastAsia="STHupo" w:hAnsi="Times New Roman" w:cs="Times New Roman"/>
          </w:rPr>
          <w:t xml:space="preserve"> (Table 1)</w:t>
        </w:r>
      </w:ins>
      <w:del w:id="195" w:author="Clay Arango" w:date="2019-04-16T13:00:00Z">
        <w:r w:rsidR="00EA5460" w:rsidRPr="002B6F18" w:rsidDel="0059722F">
          <w:rPr>
            <w:rFonts w:ascii="Times New Roman" w:eastAsia="STHupo" w:hAnsi="Times New Roman" w:cs="Times New Roman"/>
          </w:rPr>
          <w:delText xml:space="preserve"> were from 2 to 10% and</w:delText>
        </w:r>
        <w:r w:rsidRPr="002B6F18" w:rsidDel="0059722F">
          <w:rPr>
            <w:rFonts w:ascii="Times New Roman" w:eastAsia="STHupo" w:hAnsi="Times New Roman" w:cs="Times New Roman"/>
          </w:rPr>
          <w:delText xml:space="preserve"> bank full width</w:delText>
        </w:r>
        <w:r w:rsidR="00EA5460" w:rsidRPr="002B6F18" w:rsidDel="0059722F">
          <w:rPr>
            <w:rFonts w:ascii="Times New Roman" w:eastAsia="STHupo" w:hAnsi="Times New Roman" w:cs="Times New Roman"/>
          </w:rPr>
          <w:delText xml:space="preserve">s ranged from </w:delText>
        </w:r>
        <w:r w:rsidR="00985B07" w:rsidRPr="002B6F18" w:rsidDel="0059722F">
          <w:rPr>
            <w:rFonts w:ascii="Times New Roman" w:eastAsia="STHupo" w:hAnsi="Times New Roman" w:cs="Times New Roman"/>
          </w:rPr>
          <w:delText>3.3 to 12.7</w:delText>
        </w:r>
        <w:r w:rsidR="00AA10C1" w:rsidDel="0059722F">
          <w:rPr>
            <w:rFonts w:ascii="Times New Roman" w:eastAsia="STHupo" w:hAnsi="Times New Roman" w:cs="Times New Roman"/>
          </w:rPr>
          <w:delText xml:space="preserve"> </w:delText>
        </w:r>
        <w:r w:rsidR="00EA5460" w:rsidRPr="002B6F18" w:rsidDel="0059722F">
          <w:rPr>
            <w:rFonts w:ascii="Times New Roman" w:eastAsia="STHupo" w:hAnsi="Times New Roman" w:cs="Times New Roman"/>
          </w:rPr>
          <w:delText>m</w:delText>
        </w:r>
      </w:del>
      <w:r w:rsidR="00EA5460" w:rsidRPr="002B6F18">
        <w:rPr>
          <w:rFonts w:ascii="Times New Roman" w:eastAsia="STHupo" w:hAnsi="Times New Roman" w:cs="Times New Roman"/>
        </w:rPr>
        <w:t xml:space="preserve">.  </w:t>
      </w:r>
      <w:r w:rsidRPr="002B6F18">
        <w:rPr>
          <w:rFonts w:ascii="Times New Roman" w:eastAsia="STHupo" w:hAnsi="Times New Roman" w:cs="Times New Roman"/>
        </w:rPr>
        <w:t xml:space="preserve">I </w:t>
      </w:r>
      <w:ins w:id="196" w:author="Clay Arango" w:date="2019-04-16T13:00:00Z">
        <w:r w:rsidR="0059722F">
          <w:rPr>
            <w:rFonts w:ascii="Times New Roman" w:eastAsia="STHupo" w:hAnsi="Times New Roman" w:cs="Times New Roman"/>
          </w:rPr>
          <w:t xml:space="preserve">also </w:t>
        </w:r>
      </w:ins>
      <w:r w:rsidRPr="002B6F18">
        <w:rPr>
          <w:rFonts w:ascii="Times New Roman" w:eastAsia="STHupo" w:hAnsi="Times New Roman" w:cs="Times New Roman"/>
        </w:rPr>
        <w:t xml:space="preserve">conducted </w:t>
      </w:r>
      <w:ins w:id="197" w:author="Clay Arango" w:date="2019-04-16T13:00:00Z">
        <w:r w:rsidR="0059722F">
          <w:rPr>
            <w:rFonts w:ascii="Times New Roman" w:eastAsia="STHupo" w:hAnsi="Times New Roman" w:cs="Times New Roman"/>
          </w:rPr>
          <w:t xml:space="preserve">one </w:t>
        </w:r>
      </w:ins>
      <w:del w:id="198" w:author="Clay Arango" w:date="2019-04-16T13:00:00Z">
        <w:r w:rsidRPr="002B6F18" w:rsidDel="0059722F">
          <w:rPr>
            <w:rFonts w:ascii="Times New Roman" w:eastAsia="STHupo" w:hAnsi="Times New Roman" w:cs="Times New Roman"/>
          </w:rPr>
          <w:delText xml:space="preserve">a </w:delText>
        </w:r>
      </w:del>
      <w:r w:rsidRPr="002B6F18">
        <w:rPr>
          <w:rFonts w:ascii="Times New Roman" w:eastAsia="STHupo" w:hAnsi="Times New Roman" w:cs="Times New Roman"/>
        </w:rPr>
        <w:t xml:space="preserve">Wolman Pebble </w:t>
      </w:r>
      <w:r w:rsidRPr="002B6F18">
        <w:rPr>
          <w:rFonts w:ascii="Times New Roman" w:eastAsia="STHupo" w:hAnsi="Times New Roman" w:cs="Times New Roman"/>
        </w:rPr>
        <w:lastRenderedPageBreak/>
        <w:t>Count</w:t>
      </w:r>
      <w:r w:rsidR="00C2612B">
        <w:rPr>
          <w:rFonts w:ascii="Times New Roman" w:eastAsia="STHupo" w:hAnsi="Times New Roman" w:cs="Times New Roman"/>
        </w:rPr>
        <w:t xml:space="preserve"> </w:t>
      </w:r>
      <w:r w:rsidR="00C2612B">
        <w:rPr>
          <w:rFonts w:ascii="Times New Roman" w:eastAsia="STHupo" w:hAnsi="Times New Roman" w:cs="Times New Roman"/>
        </w:rPr>
        <w:fldChar w:fldCharType="begin"/>
      </w:r>
      <w:r w:rsidR="00C2612B">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Pr>
          <w:rFonts w:ascii="Times New Roman" w:eastAsia="STHupo" w:hAnsi="Times New Roman" w:cs="Times New Roman"/>
        </w:rPr>
        <w:fldChar w:fldCharType="separate"/>
      </w:r>
      <w:r w:rsidR="00C2612B" w:rsidRPr="00C70BDB">
        <w:rPr>
          <w:rFonts w:ascii="Times New Roman" w:hAnsi="Times New Roman" w:cs="Times New Roman"/>
        </w:rPr>
        <w:t>(Wolman 1954)</w:t>
      </w:r>
      <w:r w:rsidR="00C2612B">
        <w:rPr>
          <w:rFonts w:ascii="Times New Roman" w:eastAsia="STHupo" w:hAnsi="Times New Roman" w:cs="Times New Roman"/>
        </w:rPr>
        <w:fldChar w:fldCharType="end"/>
      </w:r>
      <w:r w:rsidR="00C2612B">
        <w:rPr>
          <w:rFonts w:ascii="Times New Roman" w:eastAsia="STHupo" w:hAnsi="Times New Roman" w:cs="Times New Roman"/>
        </w:rPr>
        <w:t xml:space="preserve"> </w:t>
      </w:r>
      <w:r w:rsidRPr="002B6F18">
        <w:rPr>
          <w:rFonts w:ascii="Times New Roman" w:eastAsia="STHupo" w:hAnsi="Times New Roman" w:cs="Times New Roman"/>
        </w:rPr>
        <w:t xml:space="preserve">with 50 pebbles </w:t>
      </w:r>
      <w:del w:id="199" w:author="Clay Arango" w:date="2019-04-16T13:00:00Z">
        <w:r w:rsidR="00EA5460" w:rsidRPr="002B6F18" w:rsidDel="0059722F">
          <w:rPr>
            <w:rFonts w:ascii="Times New Roman" w:eastAsia="STHupo" w:hAnsi="Times New Roman" w:cs="Times New Roman"/>
          </w:rPr>
          <w:delText>measured</w:delText>
        </w:r>
        <w:r w:rsidRPr="002B6F18" w:rsidDel="0059722F">
          <w:rPr>
            <w:rFonts w:ascii="Times New Roman" w:eastAsia="STHupo" w:hAnsi="Times New Roman" w:cs="Times New Roman"/>
          </w:rPr>
          <w:delText xml:space="preserve"> </w:delText>
        </w:r>
      </w:del>
      <w:r w:rsidRPr="002B6F18">
        <w:rPr>
          <w:rFonts w:ascii="Times New Roman" w:eastAsia="STHupo" w:hAnsi="Times New Roman" w:cs="Times New Roman"/>
        </w:rPr>
        <w:t xml:space="preserve">per </w:t>
      </w:r>
      <w:commentRangeStart w:id="200"/>
      <w:r w:rsidRPr="002B6F18">
        <w:rPr>
          <w:rFonts w:ascii="Times New Roman" w:eastAsia="STHupo" w:hAnsi="Times New Roman" w:cs="Times New Roman"/>
        </w:rPr>
        <w:t>stream</w:t>
      </w:r>
      <w:r w:rsidR="00985B07" w:rsidRPr="002B6F18">
        <w:rPr>
          <w:rFonts w:ascii="Times New Roman" w:eastAsia="STHupo" w:hAnsi="Times New Roman" w:cs="Times New Roman"/>
        </w:rPr>
        <w:t xml:space="preserve"> </w:t>
      </w:r>
      <w:commentRangeEnd w:id="200"/>
      <w:r w:rsidR="0059722F">
        <w:rPr>
          <w:rStyle w:val="CommentReference"/>
        </w:rPr>
        <w:commentReference w:id="200"/>
      </w:r>
      <w:del w:id="201" w:author="Clay Arango" w:date="2019-04-16T13:00:00Z">
        <w:r w:rsidR="00985B07" w:rsidRPr="002B6F18" w:rsidDel="0059722F">
          <w:rPr>
            <w:rFonts w:ascii="Times New Roman" w:eastAsia="STHupo" w:hAnsi="Times New Roman" w:cs="Times New Roman"/>
          </w:rPr>
          <w:delText>where</w:delText>
        </w:r>
        <w:r w:rsidR="00EA5460" w:rsidRPr="002B6F18" w:rsidDel="0059722F">
          <w:rPr>
            <w:rFonts w:ascii="Times New Roman" w:eastAsia="STHupo" w:hAnsi="Times New Roman" w:cs="Times New Roman"/>
          </w:rPr>
          <w:delText xml:space="preserve"> median p</w:delText>
        </w:r>
        <w:r w:rsidR="00985B07" w:rsidRPr="002B6F18" w:rsidDel="0059722F">
          <w:rPr>
            <w:rFonts w:ascii="Times New Roman" w:eastAsia="STHupo" w:hAnsi="Times New Roman" w:cs="Times New Roman"/>
          </w:rPr>
          <w:delText>ebble widths ranged</w:delText>
        </w:r>
        <w:r w:rsidR="007900BA" w:rsidRPr="002B6F18" w:rsidDel="0059722F">
          <w:rPr>
            <w:rFonts w:ascii="Times New Roman" w:eastAsia="STHupo" w:hAnsi="Times New Roman" w:cs="Times New Roman"/>
          </w:rPr>
          <w:delText xml:space="preserve"> from 35.5</w:delText>
        </w:r>
        <w:r w:rsidR="00EA5460" w:rsidRPr="002B6F18" w:rsidDel="0059722F">
          <w:rPr>
            <w:rFonts w:ascii="Times New Roman" w:eastAsia="STHupo" w:hAnsi="Times New Roman" w:cs="Times New Roman"/>
          </w:rPr>
          <w:delText xml:space="preserve"> to 92mm</w:delText>
        </w:r>
        <w:r w:rsidR="00751E96" w:rsidDel="0059722F">
          <w:rPr>
            <w:rFonts w:ascii="Times New Roman" w:eastAsia="STHupo" w:hAnsi="Times New Roman" w:cs="Times New Roman"/>
          </w:rPr>
          <w:delText xml:space="preserve"> </w:delText>
        </w:r>
      </w:del>
      <w:r w:rsidR="00751E96">
        <w:rPr>
          <w:rFonts w:ascii="Times New Roman" w:eastAsia="STHupo" w:hAnsi="Times New Roman" w:cs="Times New Roman"/>
        </w:rPr>
        <w:t>(</w:t>
      </w:r>
      <w:r w:rsidR="00751E96">
        <w:rPr>
          <w:rFonts w:ascii="Times New Roman" w:eastAsia="STHupo" w:hAnsi="Times New Roman" w:cs="Times New Roman"/>
        </w:rPr>
        <w:fldChar w:fldCharType="begin"/>
      </w:r>
      <w:r w:rsidR="00751E96">
        <w:rPr>
          <w:rFonts w:ascii="Times New Roman" w:eastAsia="STHupo" w:hAnsi="Times New Roman" w:cs="Times New Roman"/>
        </w:rPr>
        <w:instrText xml:space="preserve"> REF _Ref5791022 \h </w:instrText>
      </w:r>
      <w:r w:rsidR="00751E96">
        <w:rPr>
          <w:rFonts w:ascii="Times New Roman" w:eastAsia="STHupo" w:hAnsi="Times New Roman" w:cs="Times New Roman"/>
        </w:rPr>
      </w:r>
      <w:r w:rsidR="00751E96">
        <w:rPr>
          <w:rFonts w:ascii="Times New Roman" w:eastAsia="STHupo" w:hAnsi="Times New Roman" w:cs="Times New Roman"/>
        </w:rPr>
        <w:fldChar w:fldCharType="separate"/>
      </w:r>
      <w:r w:rsidR="00751E96">
        <w:t xml:space="preserve">Table </w:t>
      </w:r>
      <w:r w:rsidR="00751E96">
        <w:rPr>
          <w:noProof/>
        </w:rPr>
        <w:t>1</w:t>
      </w:r>
      <w:r w:rsidR="00751E96">
        <w:rPr>
          <w:rFonts w:ascii="Times New Roman" w:eastAsia="STHupo" w:hAnsi="Times New Roman" w:cs="Times New Roman"/>
        </w:rPr>
        <w:fldChar w:fldCharType="end"/>
      </w:r>
      <w:r w:rsidR="00751E96">
        <w:rPr>
          <w:rFonts w:ascii="Times New Roman" w:eastAsia="STHupo" w:hAnsi="Times New Roman" w:cs="Times New Roman"/>
        </w:rPr>
        <w:t>)</w:t>
      </w:r>
      <w:r w:rsidR="00985B07" w:rsidRPr="002B6F18">
        <w:rPr>
          <w:rFonts w:ascii="Times New Roman" w:eastAsia="STHupo" w:hAnsi="Times New Roman" w:cs="Times New Roman"/>
        </w:rPr>
        <w:t>.</w:t>
      </w:r>
    </w:p>
    <w:p w14:paraId="4D8ECB17" w14:textId="1AEC8198" w:rsidR="00751E96" w:rsidRPr="003D61DC" w:rsidRDefault="00751E96" w:rsidP="003D61DC">
      <w:pPr>
        <w:pStyle w:val="Caption"/>
        <w:keepNext/>
        <w:rPr>
          <w:rFonts w:ascii="Times New Roman" w:hAnsi="Times New Roman" w:cs="Times New Roman"/>
          <w:b w:val="0"/>
          <w:color w:val="auto"/>
          <w:sz w:val="24"/>
          <w:szCs w:val="24"/>
        </w:rPr>
      </w:pPr>
      <w:bookmarkStart w:id="202" w:name="_Ref5791022"/>
      <w:r w:rsidRPr="003D61DC">
        <w:rPr>
          <w:rFonts w:ascii="Times New Roman" w:hAnsi="Times New Roman" w:cs="Times New Roman"/>
          <w:color w:val="auto"/>
          <w:sz w:val="24"/>
          <w:szCs w:val="24"/>
        </w:rPr>
        <w:t xml:space="preserve">Table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Table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1</w:t>
      </w:r>
      <w:r w:rsidRPr="003D61DC">
        <w:rPr>
          <w:rFonts w:ascii="Times New Roman" w:hAnsi="Times New Roman" w:cs="Times New Roman"/>
          <w:color w:val="auto"/>
          <w:sz w:val="24"/>
          <w:szCs w:val="24"/>
        </w:rPr>
        <w:fldChar w:fldCharType="end"/>
      </w:r>
      <w:bookmarkEnd w:id="202"/>
      <w:r w:rsidRPr="003D61DC">
        <w:rPr>
          <w:rFonts w:ascii="Times New Roman" w:hAnsi="Times New Roman" w:cs="Times New Roman"/>
          <w:color w:val="auto"/>
          <w:sz w:val="24"/>
          <w:szCs w:val="24"/>
        </w:rPr>
        <w:t>.</w:t>
      </w:r>
      <w:r w:rsidRPr="003D61DC">
        <w:rPr>
          <w:rFonts w:ascii="Times New Roman" w:hAnsi="Times New Roman" w:cs="Times New Roman"/>
          <w:b w:val="0"/>
          <w:color w:val="auto"/>
          <w:sz w:val="24"/>
          <w:szCs w:val="24"/>
        </w:rPr>
        <w:t xml:space="preserve"> Site </w:t>
      </w:r>
      <w:del w:id="203" w:author="Clay Arango" w:date="2019-04-16T13:00:00Z">
        <w:r w:rsidRPr="003D61DC" w:rsidDel="0059722F">
          <w:rPr>
            <w:rFonts w:ascii="Times New Roman" w:hAnsi="Times New Roman" w:cs="Times New Roman"/>
            <w:b w:val="0"/>
            <w:color w:val="auto"/>
            <w:sz w:val="24"/>
            <w:szCs w:val="24"/>
          </w:rPr>
          <w:delText>specific variables</w:delText>
        </w:r>
      </w:del>
      <w:ins w:id="204" w:author="Clay Arango" w:date="2019-04-16T13:00:00Z">
        <w:r w:rsidR="0059722F">
          <w:rPr>
            <w:rFonts w:ascii="Times New Roman" w:hAnsi="Times New Roman" w:cs="Times New Roman"/>
            <w:b w:val="0"/>
            <w:color w:val="auto"/>
            <w:sz w:val="24"/>
            <w:szCs w:val="24"/>
          </w:rPr>
          <w:t>characteristics</w:t>
        </w:r>
      </w:ins>
      <w:r w:rsidRPr="003D61DC">
        <w:rPr>
          <w:rFonts w:ascii="Times New Roman" w:hAnsi="Times New Roman" w:cs="Times New Roman"/>
          <w:b w:val="0"/>
          <w:color w:val="auto"/>
          <w:sz w:val="24"/>
          <w:szCs w:val="24"/>
        </w:rPr>
        <w:t>.</w:t>
      </w:r>
    </w:p>
    <w:tbl>
      <w:tblPr>
        <w:tblW w:w="8714" w:type="dxa"/>
        <w:jc w:val="center"/>
        <w:tblLook w:val="04A0" w:firstRow="1" w:lastRow="0" w:firstColumn="1" w:lastColumn="0" w:noHBand="0" w:noVBand="1"/>
      </w:tblPr>
      <w:tblGrid>
        <w:gridCol w:w="1343"/>
        <w:gridCol w:w="1097"/>
        <w:gridCol w:w="1329"/>
        <w:gridCol w:w="1226"/>
        <w:gridCol w:w="864"/>
        <w:gridCol w:w="1259"/>
        <w:gridCol w:w="1738"/>
      </w:tblGrid>
      <w:tr w:rsidR="00193647" w:rsidRPr="003D61DC" w14:paraId="3A91629E" w14:textId="77777777" w:rsidTr="003D61DC">
        <w:trPr>
          <w:trHeight w:val="300"/>
          <w:jc w:val="center"/>
        </w:trPr>
        <w:tc>
          <w:tcPr>
            <w:tcW w:w="1376" w:type="dxa"/>
            <w:tcBorders>
              <w:top w:val="nil"/>
              <w:left w:val="nil"/>
              <w:bottom w:val="nil"/>
              <w:right w:val="nil"/>
            </w:tcBorders>
            <w:shd w:val="clear" w:color="auto" w:fill="auto"/>
            <w:noWrap/>
            <w:vAlign w:val="bottom"/>
            <w:hideMark/>
          </w:tcPr>
          <w:p w14:paraId="27479DC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Catchment</w:t>
            </w:r>
          </w:p>
        </w:tc>
        <w:tc>
          <w:tcPr>
            <w:tcW w:w="1123" w:type="dxa"/>
            <w:tcBorders>
              <w:top w:val="nil"/>
              <w:left w:val="nil"/>
              <w:bottom w:val="nil"/>
              <w:right w:val="nil"/>
            </w:tcBorders>
            <w:shd w:val="clear" w:color="auto" w:fill="auto"/>
            <w:noWrap/>
            <w:vAlign w:val="bottom"/>
            <w:hideMark/>
          </w:tcPr>
          <w:p w14:paraId="017DAB2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Stream</w:t>
            </w:r>
          </w:p>
        </w:tc>
        <w:tc>
          <w:tcPr>
            <w:tcW w:w="1003" w:type="dxa"/>
            <w:tcBorders>
              <w:top w:val="nil"/>
              <w:left w:val="nil"/>
              <w:bottom w:val="nil"/>
              <w:right w:val="nil"/>
            </w:tcBorders>
            <w:shd w:val="clear" w:color="auto" w:fill="auto"/>
            <w:noWrap/>
            <w:vAlign w:val="bottom"/>
            <w:hideMark/>
          </w:tcPr>
          <w:p w14:paraId="4D1AA272" w14:textId="77777777" w:rsidR="00193647" w:rsidRPr="003D61DC" w:rsidRDefault="00193647" w:rsidP="003D61DC">
            <w:pPr>
              <w:jc w:val="center"/>
              <w:rPr>
                <w:rFonts w:ascii="Times New Roman" w:eastAsia="Times New Roman" w:hAnsi="Times New Roman" w:cs="Times New Roman"/>
                <w:color w:val="000000"/>
              </w:rPr>
            </w:pPr>
            <w:commentRangeStart w:id="205"/>
            <w:r w:rsidRPr="003D61DC">
              <w:rPr>
                <w:rFonts w:ascii="Times New Roman" w:eastAsia="Times New Roman" w:hAnsi="Times New Roman" w:cs="Times New Roman"/>
                <w:color w:val="000000"/>
              </w:rPr>
              <w:t>Aspect</w:t>
            </w:r>
            <w:commentRangeEnd w:id="205"/>
            <w:r w:rsidR="0059722F">
              <w:rPr>
                <w:rStyle w:val="CommentReference"/>
              </w:rPr>
              <w:commentReference w:id="205"/>
            </w:r>
          </w:p>
        </w:tc>
        <w:tc>
          <w:tcPr>
            <w:tcW w:w="1256" w:type="dxa"/>
            <w:tcBorders>
              <w:top w:val="nil"/>
              <w:left w:val="nil"/>
              <w:bottom w:val="nil"/>
              <w:right w:val="nil"/>
            </w:tcBorders>
            <w:shd w:val="clear" w:color="auto" w:fill="auto"/>
            <w:noWrap/>
            <w:vAlign w:val="bottom"/>
            <w:hideMark/>
          </w:tcPr>
          <w:p w14:paraId="11D6D59F"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Elevation</w:t>
            </w:r>
          </w:p>
        </w:tc>
        <w:tc>
          <w:tcPr>
            <w:tcW w:w="883" w:type="dxa"/>
            <w:tcBorders>
              <w:top w:val="nil"/>
              <w:left w:val="nil"/>
              <w:bottom w:val="nil"/>
              <w:right w:val="nil"/>
            </w:tcBorders>
            <w:shd w:val="clear" w:color="auto" w:fill="auto"/>
            <w:noWrap/>
            <w:vAlign w:val="bottom"/>
            <w:hideMark/>
          </w:tcPr>
          <w:p w14:paraId="79CDEA6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Slope</w:t>
            </w:r>
          </w:p>
        </w:tc>
        <w:tc>
          <w:tcPr>
            <w:tcW w:w="1290" w:type="dxa"/>
            <w:tcBorders>
              <w:top w:val="nil"/>
              <w:left w:val="nil"/>
              <w:bottom w:val="nil"/>
              <w:right w:val="nil"/>
            </w:tcBorders>
            <w:shd w:val="clear" w:color="auto" w:fill="auto"/>
            <w:noWrap/>
            <w:vAlign w:val="bottom"/>
            <w:hideMark/>
          </w:tcPr>
          <w:p w14:paraId="6BA69A1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Bank Full</w:t>
            </w:r>
          </w:p>
        </w:tc>
        <w:tc>
          <w:tcPr>
            <w:tcW w:w="1783" w:type="dxa"/>
            <w:tcBorders>
              <w:top w:val="nil"/>
              <w:left w:val="nil"/>
              <w:bottom w:val="nil"/>
              <w:right w:val="nil"/>
            </w:tcBorders>
            <w:shd w:val="clear" w:color="auto" w:fill="auto"/>
            <w:noWrap/>
            <w:vAlign w:val="bottom"/>
            <w:hideMark/>
          </w:tcPr>
          <w:p w14:paraId="7171ECA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Pebble Median</w:t>
            </w:r>
          </w:p>
        </w:tc>
      </w:tr>
      <w:tr w:rsidR="00193647" w:rsidRPr="003D61DC" w14:paraId="698E7660" w14:textId="77777777" w:rsidTr="003D61DC">
        <w:trPr>
          <w:trHeight w:val="300"/>
          <w:jc w:val="center"/>
        </w:trPr>
        <w:tc>
          <w:tcPr>
            <w:tcW w:w="1376" w:type="dxa"/>
            <w:tcBorders>
              <w:top w:val="nil"/>
              <w:left w:val="nil"/>
              <w:bottom w:val="single" w:sz="4" w:space="0" w:color="auto"/>
              <w:right w:val="nil"/>
            </w:tcBorders>
            <w:shd w:val="clear" w:color="auto" w:fill="auto"/>
            <w:noWrap/>
            <w:vAlign w:val="bottom"/>
            <w:hideMark/>
          </w:tcPr>
          <w:p w14:paraId="76812308" w14:textId="77777777" w:rsidR="00193647" w:rsidRPr="003D61DC" w:rsidRDefault="00193647" w:rsidP="003D61DC">
            <w:pPr>
              <w:jc w:val="center"/>
              <w:rPr>
                <w:rFonts w:ascii="Times New Roman" w:eastAsia="Times New Roman" w:hAnsi="Times New Roman" w:cs="Times New Roman"/>
                <w:color w:val="000000"/>
              </w:rPr>
            </w:pPr>
          </w:p>
        </w:tc>
        <w:tc>
          <w:tcPr>
            <w:tcW w:w="1123" w:type="dxa"/>
            <w:tcBorders>
              <w:top w:val="nil"/>
              <w:left w:val="nil"/>
              <w:bottom w:val="single" w:sz="4" w:space="0" w:color="auto"/>
              <w:right w:val="nil"/>
            </w:tcBorders>
            <w:shd w:val="clear" w:color="auto" w:fill="auto"/>
            <w:noWrap/>
            <w:vAlign w:val="bottom"/>
            <w:hideMark/>
          </w:tcPr>
          <w:p w14:paraId="5329EFBA" w14:textId="77777777" w:rsidR="00193647" w:rsidRPr="003D61DC" w:rsidRDefault="00193647" w:rsidP="003D61DC">
            <w:pPr>
              <w:jc w:val="center"/>
              <w:rPr>
                <w:rFonts w:ascii="Times New Roman" w:eastAsia="Times New Roman" w:hAnsi="Times New Roman" w:cs="Times New Roman"/>
              </w:rPr>
            </w:pPr>
          </w:p>
        </w:tc>
        <w:tc>
          <w:tcPr>
            <w:tcW w:w="1003" w:type="dxa"/>
            <w:tcBorders>
              <w:top w:val="nil"/>
              <w:left w:val="nil"/>
              <w:bottom w:val="single" w:sz="4" w:space="0" w:color="auto"/>
              <w:right w:val="nil"/>
            </w:tcBorders>
            <w:shd w:val="clear" w:color="auto" w:fill="auto"/>
            <w:noWrap/>
            <w:vAlign w:val="bottom"/>
            <w:hideMark/>
          </w:tcPr>
          <w:p w14:paraId="0ADE9C4C" w14:textId="77777777" w:rsidR="00193647" w:rsidRPr="003D61DC" w:rsidRDefault="00193647" w:rsidP="003D61DC">
            <w:pPr>
              <w:jc w:val="center"/>
              <w:rPr>
                <w:rFonts w:ascii="Times New Roman" w:eastAsia="Times New Roman" w:hAnsi="Times New Roman" w:cs="Times New Roman"/>
              </w:rPr>
            </w:pPr>
          </w:p>
        </w:tc>
        <w:tc>
          <w:tcPr>
            <w:tcW w:w="1256" w:type="dxa"/>
            <w:tcBorders>
              <w:top w:val="nil"/>
              <w:left w:val="nil"/>
              <w:bottom w:val="single" w:sz="4" w:space="0" w:color="auto"/>
              <w:right w:val="nil"/>
            </w:tcBorders>
            <w:shd w:val="clear" w:color="auto" w:fill="auto"/>
            <w:noWrap/>
            <w:vAlign w:val="bottom"/>
            <w:hideMark/>
          </w:tcPr>
          <w:p w14:paraId="191ECE6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w:t>
            </w:r>
          </w:p>
        </w:tc>
        <w:tc>
          <w:tcPr>
            <w:tcW w:w="883" w:type="dxa"/>
            <w:tcBorders>
              <w:top w:val="nil"/>
              <w:left w:val="nil"/>
              <w:bottom w:val="single" w:sz="4" w:space="0" w:color="auto"/>
              <w:right w:val="nil"/>
            </w:tcBorders>
            <w:shd w:val="clear" w:color="auto" w:fill="auto"/>
            <w:noWrap/>
            <w:vAlign w:val="bottom"/>
            <w:hideMark/>
          </w:tcPr>
          <w:p w14:paraId="4DE1012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t>
            </w:r>
          </w:p>
        </w:tc>
        <w:tc>
          <w:tcPr>
            <w:tcW w:w="1290" w:type="dxa"/>
            <w:tcBorders>
              <w:top w:val="nil"/>
              <w:left w:val="nil"/>
              <w:bottom w:val="single" w:sz="4" w:space="0" w:color="auto"/>
              <w:right w:val="nil"/>
            </w:tcBorders>
            <w:shd w:val="clear" w:color="auto" w:fill="auto"/>
            <w:noWrap/>
            <w:vAlign w:val="bottom"/>
            <w:hideMark/>
          </w:tcPr>
          <w:p w14:paraId="4BF56CA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w:t>
            </w:r>
          </w:p>
        </w:tc>
        <w:tc>
          <w:tcPr>
            <w:tcW w:w="1783" w:type="dxa"/>
            <w:tcBorders>
              <w:top w:val="nil"/>
              <w:left w:val="nil"/>
              <w:bottom w:val="single" w:sz="4" w:space="0" w:color="auto"/>
              <w:right w:val="nil"/>
            </w:tcBorders>
            <w:shd w:val="clear" w:color="auto" w:fill="auto"/>
            <w:noWrap/>
            <w:vAlign w:val="bottom"/>
            <w:hideMark/>
          </w:tcPr>
          <w:p w14:paraId="215589A6"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t>
            </w:r>
            <w:commentRangeStart w:id="206"/>
            <w:r w:rsidRPr="003D61DC">
              <w:rPr>
                <w:rFonts w:ascii="Times New Roman" w:eastAsia="Times New Roman" w:hAnsi="Times New Roman" w:cs="Times New Roman"/>
                <w:color w:val="000000"/>
              </w:rPr>
              <w:t>mm</w:t>
            </w:r>
            <w:commentRangeEnd w:id="206"/>
            <w:r w:rsidR="0059722F">
              <w:rPr>
                <w:rStyle w:val="CommentReference"/>
              </w:rPr>
              <w:commentReference w:id="206"/>
            </w:r>
            <w:r w:rsidRPr="003D61DC">
              <w:rPr>
                <w:rFonts w:ascii="Times New Roman" w:eastAsia="Times New Roman" w:hAnsi="Times New Roman" w:cs="Times New Roman"/>
                <w:color w:val="000000"/>
              </w:rPr>
              <w:t>)</w:t>
            </w:r>
          </w:p>
        </w:tc>
      </w:tr>
      <w:tr w:rsidR="00193647" w:rsidRPr="003D61DC" w14:paraId="1857EC5A"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02F3F"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Taneum</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14CB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First</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8F7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F90B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880</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0423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B0C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5.07</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2FE7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42</w:t>
            </w:r>
          </w:p>
        </w:tc>
      </w:tr>
      <w:tr w:rsidR="00193647" w:rsidRPr="003D61DC" w14:paraId="30F0A58B"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2EE2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Taneum</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5E24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Frost</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7389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N</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26B7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904</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0BA8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10</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1674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12.74</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4B1A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60</w:t>
            </w:r>
          </w:p>
        </w:tc>
      </w:tr>
      <w:tr w:rsidR="00193647" w:rsidRPr="003D61DC" w14:paraId="61051B4D"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B96B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6C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Hurley</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F93F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C80F6"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932</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C3E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A5916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3.32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725E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66</w:t>
            </w:r>
          </w:p>
        </w:tc>
      </w:tr>
      <w:tr w:rsidR="00193647" w:rsidRPr="003D61DC" w14:paraId="68DECCFD"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54EC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B56FF"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Hovey</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54B6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A954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905</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E473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F1B8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3.44</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A0621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62</w:t>
            </w:r>
          </w:p>
        </w:tc>
      </w:tr>
      <w:tr w:rsidR="00193647" w:rsidRPr="003D61DC" w14:paraId="3891DA9F"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6AE33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AD4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Blue</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601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803A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869</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1ED6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E1F7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5.20</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9691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35.5</w:t>
            </w:r>
          </w:p>
        </w:tc>
      </w:tr>
      <w:tr w:rsidR="00193647" w:rsidRPr="003D61DC" w14:paraId="07FA227E"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CC6E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6534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64ED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C86B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1071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31A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5CF7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4.82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44B5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39</w:t>
            </w:r>
          </w:p>
        </w:tc>
      </w:tr>
      <w:tr w:rsidR="00193647" w:rsidRPr="003D61DC" w14:paraId="64A2F463"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9FAD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Swauk</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E9C7E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Iron</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5C32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D774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950</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5C82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2</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BF5E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5.16</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57D4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43.5</w:t>
            </w:r>
          </w:p>
        </w:tc>
      </w:tr>
      <w:tr w:rsidR="00193647" w:rsidRPr="003D61DC" w14:paraId="297B1F2B"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668A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68F38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Jack</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46D3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EE71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954</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35C5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9E4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3.62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3929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68.5</w:t>
            </w:r>
          </w:p>
        </w:tc>
      </w:tr>
      <w:tr w:rsidR="00193647" w:rsidRPr="003D61DC" w14:paraId="09A99E34"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7819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2ACC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Miller</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B60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110C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981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D375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12CB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6.08</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E65F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55</w:t>
            </w:r>
          </w:p>
        </w:tc>
      </w:tr>
      <w:tr w:rsidR="00193647" w:rsidRPr="003D61DC" w14:paraId="284BA3BC"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6E7A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2362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Standup</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373D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0EA5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871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B95A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9E7E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4.42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2BC3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92</w:t>
            </w:r>
          </w:p>
        </w:tc>
      </w:tr>
    </w:tbl>
    <w:p w14:paraId="0FF1877B" w14:textId="77777777" w:rsidR="00C65A5C" w:rsidRDefault="00C65A5C" w:rsidP="003D61DC">
      <w:pPr>
        <w:spacing w:line="480" w:lineRule="auto"/>
        <w:rPr>
          <w:rFonts w:ascii="Times New Roman" w:eastAsia="STHupo" w:hAnsi="Times New Roman" w:cs="Times New Roman"/>
        </w:rPr>
      </w:pPr>
    </w:p>
    <w:p w14:paraId="1B83DB4C" w14:textId="053F20F8" w:rsidR="0062256C" w:rsidRPr="002B6F18" w:rsidRDefault="00AA10C1" w:rsidP="003D61DC">
      <w:pPr>
        <w:spacing w:line="480" w:lineRule="auto"/>
        <w:rPr>
          <w:rFonts w:ascii="Times New Roman" w:eastAsia="STHupo" w:hAnsi="Times New Roman" w:cs="Times New Roman"/>
        </w:rPr>
      </w:pPr>
      <w:r>
        <w:rPr>
          <w:rFonts w:ascii="Times New Roman" w:eastAsia="STHupo" w:hAnsi="Times New Roman" w:cs="Times New Roman"/>
        </w:rPr>
        <w:tab/>
      </w:r>
      <w:r w:rsidR="003C049C" w:rsidRPr="002B6F18">
        <w:rPr>
          <w:rFonts w:ascii="Times New Roman" w:eastAsia="STHupo" w:hAnsi="Times New Roman" w:cs="Times New Roman"/>
        </w:rPr>
        <w:t>For each s</w:t>
      </w:r>
      <w:r w:rsidR="0062256C" w:rsidRPr="002B6F18">
        <w:rPr>
          <w:rFonts w:ascii="Times New Roman" w:eastAsia="STHupo" w:hAnsi="Times New Roman" w:cs="Times New Roman"/>
        </w:rPr>
        <w:t xml:space="preserve">ampling period </w:t>
      </w:r>
      <w:ins w:id="207" w:author="Clay Arango" w:date="2019-04-16T13:03:00Z">
        <w:r w:rsidR="008A374A">
          <w:rPr>
            <w:rFonts w:ascii="Times New Roman" w:eastAsia="STHupo" w:hAnsi="Times New Roman" w:cs="Times New Roman"/>
          </w:rPr>
          <w:t xml:space="preserve">(n=3) </w:t>
        </w:r>
      </w:ins>
      <w:r w:rsidR="0062256C" w:rsidRPr="002B6F18">
        <w:rPr>
          <w:rFonts w:ascii="Times New Roman" w:eastAsia="STHupo" w:hAnsi="Times New Roman" w:cs="Times New Roman"/>
        </w:rPr>
        <w:t>I</w:t>
      </w:r>
      <w:r w:rsidR="00FD216B" w:rsidRPr="002B6F18">
        <w:rPr>
          <w:rFonts w:ascii="Times New Roman" w:eastAsia="STHupo" w:hAnsi="Times New Roman" w:cs="Times New Roman"/>
        </w:rPr>
        <w:t xml:space="preserve"> </w:t>
      </w:r>
      <w:r w:rsidR="003030F2">
        <w:rPr>
          <w:rFonts w:ascii="Times New Roman" w:eastAsia="STHupo" w:hAnsi="Times New Roman" w:cs="Times New Roman"/>
        </w:rPr>
        <w:t xml:space="preserve">measured </w:t>
      </w:r>
      <w:r w:rsidR="00FD216B" w:rsidRPr="002B6F18">
        <w:rPr>
          <w:rFonts w:ascii="Times New Roman" w:eastAsia="STHupo" w:hAnsi="Times New Roman" w:cs="Times New Roman"/>
        </w:rPr>
        <w:t>the following variables</w:t>
      </w:r>
      <w:del w:id="208" w:author="Clay Arango" w:date="2019-04-16T13:03:00Z">
        <w:r w:rsidR="00FD216B" w:rsidRPr="002B6F18" w:rsidDel="008A374A">
          <w:rPr>
            <w:rFonts w:ascii="Times New Roman" w:eastAsia="STHupo" w:hAnsi="Times New Roman" w:cs="Times New Roman"/>
          </w:rPr>
          <w:delText xml:space="preserve">; </w:delText>
        </w:r>
      </w:del>
      <w:ins w:id="209" w:author="Clay Arango" w:date="2019-04-16T13:03:00Z">
        <w:r w:rsidR="008A374A">
          <w:rPr>
            <w:rFonts w:ascii="Times New Roman" w:eastAsia="STHupo" w:hAnsi="Times New Roman" w:cs="Times New Roman"/>
          </w:rPr>
          <w:t>:</w:t>
        </w:r>
        <w:r w:rsidR="008A374A" w:rsidRPr="002B6F18">
          <w:rPr>
            <w:rFonts w:ascii="Times New Roman" w:eastAsia="STHupo" w:hAnsi="Times New Roman" w:cs="Times New Roman"/>
          </w:rPr>
          <w:t xml:space="preserve"> </w:t>
        </w:r>
      </w:ins>
      <w:r w:rsidR="00C97B30">
        <w:rPr>
          <w:rFonts w:ascii="Times New Roman" w:eastAsia="STHupo" w:hAnsi="Times New Roman" w:cs="Times New Roman"/>
        </w:rPr>
        <w:t xml:space="preserve">stream discharge, </w:t>
      </w:r>
      <w:r w:rsidR="0062256C" w:rsidRPr="002B6F18">
        <w:rPr>
          <w:rFonts w:ascii="Times New Roman" w:eastAsia="STHupo" w:hAnsi="Times New Roman" w:cs="Times New Roman"/>
        </w:rPr>
        <w:t xml:space="preserve">riparian </w:t>
      </w:r>
      <w:del w:id="210" w:author="Clay Arango" w:date="2019-04-16T13:04:00Z">
        <w:r w:rsidR="00877CE4" w:rsidRPr="002B6F18" w:rsidDel="008A374A">
          <w:rPr>
            <w:rFonts w:ascii="Times New Roman" w:eastAsia="STHupo" w:hAnsi="Times New Roman" w:cs="Times New Roman"/>
          </w:rPr>
          <w:delText>overstory density (</w:delText>
        </w:r>
      </w:del>
      <w:r w:rsidR="00877CE4" w:rsidRPr="002B6F18">
        <w:rPr>
          <w:rFonts w:ascii="Times New Roman" w:eastAsia="STHupo" w:hAnsi="Times New Roman" w:cs="Times New Roman"/>
        </w:rPr>
        <w:t>canopy openness</w:t>
      </w:r>
      <w:del w:id="211" w:author="Clay Arango" w:date="2019-04-16T13:04:00Z">
        <w:r w:rsidR="00877CE4" w:rsidRPr="002B6F18" w:rsidDel="008A374A">
          <w:rPr>
            <w:rFonts w:ascii="Times New Roman" w:eastAsia="STHupo" w:hAnsi="Times New Roman" w:cs="Times New Roman"/>
          </w:rPr>
          <w:delText>)</w:delText>
        </w:r>
      </w:del>
      <w:r w:rsidR="00C97B30">
        <w:rPr>
          <w:rFonts w:ascii="Times New Roman" w:eastAsia="STHupo" w:hAnsi="Times New Roman" w:cs="Times New Roman"/>
        </w:rPr>
        <w:t xml:space="preserve">, </w:t>
      </w:r>
      <w:del w:id="212" w:author="Clay Arango" w:date="2019-04-16T13:04:00Z">
        <w:r w:rsidR="00C97B30" w:rsidDel="008A374A">
          <w:rPr>
            <w:rFonts w:ascii="Times New Roman" w:eastAsia="STHupo" w:hAnsi="Times New Roman" w:cs="Times New Roman"/>
          </w:rPr>
          <w:delText xml:space="preserve">light as </w:delText>
        </w:r>
      </w:del>
      <w:r w:rsidR="00C97B30">
        <w:rPr>
          <w:rFonts w:ascii="Times New Roman" w:eastAsia="STHupo" w:hAnsi="Times New Roman" w:cs="Times New Roman"/>
        </w:rPr>
        <w:t>photosynthetically active radiation (PAR)</w:t>
      </w:r>
      <w:r w:rsidR="000A0485">
        <w:rPr>
          <w:rFonts w:ascii="Times New Roman" w:eastAsia="STHupo" w:hAnsi="Times New Roman" w:cs="Times New Roman"/>
        </w:rPr>
        <w:t xml:space="preserve">, stream temperature, </w:t>
      </w:r>
      <w:commentRangeStart w:id="213"/>
      <w:r w:rsidR="000A0485">
        <w:rPr>
          <w:rFonts w:ascii="Times New Roman" w:eastAsia="STHupo" w:hAnsi="Times New Roman" w:cs="Times New Roman"/>
        </w:rPr>
        <w:t>stream nutrients</w:t>
      </w:r>
      <w:commentRangeEnd w:id="213"/>
      <w:r w:rsidR="008A374A">
        <w:rPr>
          <w:rStyle w:val="CommentReference"/>
        </w:rPr>
        <w:commentReference w:id="213"/>
      </w:r>
      <w:r w:rsidR="000A0485">
        <w:rPr>
          <w:rFonts w:ascii="Times New Roman" w:eastAsia="STHupo" w:hAnsi="Times New Roman" w:cs="Times New Roman"/>
        </w:rPr>
        <w:t xml:space="preserve">, and </w:t>
      </w:r>
      <w:ins w:id="214" w:author="Clay Arango" w:date="2019-04-16T13:04:00Z">
        <w:r w:rsidR="008A374A">
          <w:rPr>
            <w:rFonts w:ascii="Times New Roman" w:eastAsia="STHupo" w:hAnsi="Times New Roman" w:cs="Times New Roman"/>
          </w:rPr>
          <w:t xml:space="preserve">I </w:t>
        </w:r>
      </w:ins>
      <w:r w:rsidR="000A0485">
        <w:rPr>
          <w:rFonts w:ascii="Times New Roman" w:eastAsia="STHupo" w:hAnsi="Times New Roman" w:cs="Times New Roman"/>
        </w:rPr>
        <w:t>estimated fish biomass</w:t>
      </w:r>
      <w:del w:id="215" w:author="Clay Arango" w:date="2019-04-16T13:04:00Z">
        <w:r w:rsidR="000A0485" w:rsidDel="008A374A">
          <w:rPr>
            <w:rFonts w:ascii="Times New Roman" w:eastAsia="STHupo" w:hAnsi="Times New Roman" w:cs="Times New Roman"/>
          </w:rPr>
          <w:delText>,</w:delText>
        </w:r>
      </w:del>
      <w:r w:rsidR="000A0485">
        <w:rPr>
          <w:rFonts w:ascii="Times New Roman" w:eastAsia="STHupo" w:hAnsi="Times New Roman" w:cs="Times New Roman"/>
        </w:rPr>
        <w:t xml:space="preserve"> and stream metabolism.  </w:t>
      </w:r>
      <w:commentRangeStart w:id="216"/>
      <w:r w:rsidR="000A0485">
        <w:rPr>
          <w:rFonts w:ascii="Times New Roman" w:eastAsia="STHupo" w:hAnsi="Times New Roman" w:cs="Times New Roman"/>
        </w:rPr>
        <w:t xml:space="preserve">I measured canopy openness </w:t>
      </w:r>
      <w:r w:rsidR="00FE3545" w:rsidRPr="002B6F18">
        <w:rPr>
          <w:rFonts w:ascii="Times New Roman" w:eastAsia="STHupo" w:hAnsi="Times New Roman" w:cs="Times New Roman"/>
        </w:rPr>
        <w:t>with a densitometer (</w:t>
      </w:r>
      <w:r w:rsidR="00877CE4" w:rsidRPr="002B6F18">
        <w:rPr>
          <w:rFonts w:ascii="Times New Roman" w:eastAsia="STHupo" w:hAnsi="Times New Roman" w:cs="Times New Roman"/>
        </w:rPr>
        <w:t>Spherical Crown Densiometer, Convex Model A, Forestry Suppliers)</w:t>
      </w:r>
      <w:r w:rsidR="00751E96">
        <w:rPr>
          <w:rFonts w:ascii="Times New Roman" w:eastAsia="STHupo" w:hAnsi="Times New Roman" w:cs="Times New Roman"/>
        </w:rPr>
        <w:t>.</w:t>
      </w:r>
      <w:r w:rsidR="00BC0F95" w:rsidRPr="002B6F18">
        <w:rPr>
          <w:rFonts w:ascii="Times New Roman" w:eastAsia="STHupo" w:hAnsi="Times New Roman" w:cs="Times New Roman"/>
        </w:rPr>
        <w:t xml:space="preserve">  I </w:t>
      </w:r>
      <w:r w:rsidR="00FF0345" w:rsidRPr="002B6F18">
        <w:rPr>
          <w:rFonts w:ascii="Times New Roman" w:eastAsia="STHupo" w:hAnsi="Times New Roman" w:cs="Times New Roman"/>
        </w:rPr>
        <w:t>measured s</w:t>
      </w:r>
      <w:r w:rsidR="006254C1" w:rsidRPr="002B6F18">
        <w:rPr>
          <w:rFonts w:ascii="Times New Roman" w:eastAsia="STHupo" w:hAnsi="Times New Roman" w:cs="Times New Roman"/>
        </w:rPr>
        <w:t>tream discharge</w:t>
      </w:r>
      <w:r w:rsidR="00FF0345" w:rsidRPr="002B6F18">
        <w:rPr>
          <w:rFonts w:ascii="Times New Roman" w:eastAsia="STHupo" w:hAnsi="Times New Roman" w:cs="Times New Roman"/>
        </w:rPr>
        <w:t xml:space="preserve"> </w:t>
      </w:r>
      <w:r w:rsidR="00FE3545" w:rsidRPr="002B6F18">
        <w:rPr>
          <w:rFonts w:ascii="Times New Roman" w:eastAsia="STHupo" w:hAnsi="Times New Roman" w:cs="Times New Roman"/>
        </w:rPr>
        <w:t>with a portable flow meter</w:t>
      </w:r>
      <w:r w:rsidR="00DA5A21" w:rsidRPr="002B6F18">
        <w:rPr>
          <w:rFonts w:ascii="Times New Roman" w:eastAsia="STHupo" w:hAnsi="Times New Roman" w:cs="Times New Roman"/>
        </w:rPr>
        <w:t xml:space="preserve"> (Flo-Mate 2000, Marsh-McBirney)</w:t>
      </w:r>
      <w:r w:rsidR="00854009" w:rsidRPr="002B6F18">
        <w:rPr>
          <w:rFonts w:ascii="Times New Roman" w:eastAsia="STHupo" w:hAnsi="Times New Roman" w:cs="Times New Roman"/>
        </w:rPr>
        <w:t xml:space="preserve"> according to </w:t>
      </w:r>
      <w:r w:rsidR="0026520C">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0026520C">
        <w:rPr>
          <w:rFonts w:ascii="Times New Roman" w:eastAsia="STHupo" w:hAnsi="Times New Roman" w:cs="Times New Roman"/>
        </w:rPr>
        <w:fldChar w:fldCharType="separate"/>
      </w:r>
      <w:r w:rsidR="0026520C" w:rsidRPr="00C70BDB">
        <w:rPr>
          <w:rFonts w:ascii="Times New Roman" w:hAnsi="Times New Roman" w:cs="Times New Roman"/>
        </w:rPr>
        <w:t xml:space="preserve">Rantz </w:t>
      </w:r>
      <w:r w:rsidR="0026520C">
        <w:rPr>
          <w:rFonts w:ascii="Times New Roman" w:hAnsi="Times New Roman" w:cs="Times New Roman"/>
        </w:rPr>
        <w:t>(</w:t>
      </w:r>
      <w:r w:rsidR="0026520C" w:rsidRPr="00C70BDB">
        <w:rPr>
          <w:rFonts w:ascii="Times New Roman" w:hAnsi="Times New Roman" w:cs="Times New Roman"/>
        </w:rPr>
        <w:t>1982)</w:t>
      </w:r>
      <w:r w:rsidR="0026520C">
        <w:rPr>
          <w:rFonts w:ascii="Times New Roman" w:eastAsia="STHupo" w:hAnsi="Times New Roman" w:cs="Times New Roman"/>
        </w:rPr>
        <w:fldChar w:fldCharType="end"/>
      </w:r>
      <w:r w:rsidR="000A0485">
        <w:rPr>
          <w:rFonts w:ascii="Times New Roman" w:eastAsia="STHupo" w:hAnsi="Times New Roman" w:cs="Times New Roman"/>
        </w:rPr>
        <w:t xml:space="preserve">.  </w:t>
      </w:r>
      <w:commentRangeEnd w:id="216"/>
      <w:r w:rsidR="008A374A">
        <w:rPr>
          <w:rStyle w:val="CommentReference"/>
        </w:rPr>
        <w:commentReference w:id="216"/>
      </w:r>
      <w:r w:rsidR="000A0485">
        <w:rPr>
          <w:rFonts w:ascii="Times New Roman" w:eastAsia="STHupo" w:hAnsi="Times New Roman" w:cs="Times New Roman"/>
        </w:rPr>
        <w:t>I conducted n</w:t>
      </w:r>
      <w:r w:rsidR="001E555C" w:rsidRPr="002B6F18">
        <w:rPr>
          <w:rFonts w:ascii="Times New Roman" w:eastAsia="STHupo" w:hAnsi="Times New Roman" w:cs="Times New Roman"/>
        </w:rPr>
        <w:t>utrient analysis, fish population/biomass estimates</w:t>
      </w:r>
      <w:r w:rsidR="000A0485">
        <w:rPr>
          <w:rFonts w:ascii="Times New Roman" w:eastAsia="STHupo" w:hAnsi="Times New Roman" w:cs="Times New Roman"/>
        </w:rPr>
        <w:t xml:space="preserve">, and </w:t>
      </w:r>
      <w:r w:rsidR="001E555C" w:rsidRPr="002B6F18">
        <w:rPr>
          <w:rFonts w:ascii="Times New Roman" w:eastAsia="STHupo" w:hAnsi="Times New Roman" w:cs="Times New Roman"/>
        </w:rPr>
        <w:t xml:space="preserve">stream metabolism </w:t>
      </w:r>
      <w:ins w:id="217" w:author="Clay Arango" w:date="2019-04-16T13:07:00Z">
        <w:r w:rsidR="008A374A">
          <w:rPr>
            <w:rFonts w:ascii="Times New Roman" w:eastAsia="STHupo" w:hAnsi="Times New Roman" w:cs="Times New Roman"/>
          </w:rPr>
          <w:t xml:space="preserve">including PAR measurement </w:t>
        </w:r>
      </w:ins>
      <w:r w:rsidR="001E555C" w:rsidRPr="002B6F18">
        <w:rPr>
          <w:rFonts w:ascii="Times New Roman" w:eastAsia="STHupo" w:hAnsi="Times New Roman" w:cs="Times New Roman"/>
        </w:rPr>
        <w:t xml:space="preserve">according to the methods </w:t>
      </w:r>
      <w:ins w:id="218" w:author="Clay Arango" w:date="2019-04-16T13:05:00Z">
        <w:r w:rsidR="008A374A">
          <w:rPr>
            <w:rFonts w:ascii="Times New Roman" w:eastAsia="STHupo" w:hAnsi="Times New Roman" w:cs="Times New Roman"/>
          </w:rPr>
          <w:t xml:space="preserve">described in detail </w:t>
        </w:r>
      </w:ins>
      <w:r w:rsidR="001E555C" w:rsidRPr="002B6F18">
        <w:rPr>
          <w:rFonts w:ascii="Times New Roman" w:eastAsia="STHupo" w:hAnsi="Times New Roman" w:cs="Times New Roman"/>
        </w:rPr>
        <w:t>below.</w:t>
      </w:r>
    </w:p>
    <w:p w14:paraId="66B46B67" w14:textId="77777777"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Nutrients</w:t>
      </w:r>
    </w:p>
    <w:p w14:paraId="32894166" w14:textId="69DFE553" w:rsidR="004455A0" w:rsidRPr="002B6F18" w:rsidRDefault="004455A0">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t xml:space="preserve">I collected stream water in acid washed HDPE bottles using 1 µm glass fiber syringe filters (Type A/E Glass Fiber Filter, Pall Corporation).  </w:t>
      </w:r>
      <w:ins w:id="219" w:author="Clay Arango" w:date="2019-04-16T13:07:00Z">
        <w:r w:rsidR="008A374A">
          <w:rPr>
            <w:rFonts w:ascii="Times New Roman" w:eastAsia="STHupo" w:hAnsi="Times New Roman" w:cs="Times New Roman"/>
            <w:noProof/>
          </w:rPr>
          <w:t xml:space="preserve">In the field, </w:t>
        </w:r>
      </w:ins>
      <w:r w:rsidRPr="002B6F18">
        <w:rPr>
          <w:rFonts w:ascii="Times New Roman" w:eastAsia="STHupo" w:hAnsi="Times New Roman" w:cs="Times New Roman"/>
          <w:noProof/>
        </w:rPr>
        <w:t>I acidified one of these samples intended for dissolved organic carbon (DOC) analysis with 100</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µL </w:t>
      </w:r>
      <w:r w:rsidRPr="002B6F18">
        <w:rPr>
          <w:rFonts w:ascii="Times New Roman" w:eastAsia="STHupo" w:hAnsi="Times New Roman" w:cs="Times New Roman"/>
          <w:noProof/>
        </w:rPr>
        <w:lastRenderedPageBreak/>
        <w:t xml:space="preserve">of 0.5N HCl to ensure pH </w:t>
      </w:r>
      <w:r w:rsidR="00B15399">
        <w:rPr>
          <w:rFonts w:ascii="Times New Roman" w:eastAsia="STHupo" w:hAnsi="Times New Roman" w:cs="Times New Roman"/>
          <w:noProof/>
        </w:rPr>
        <w:t>≤</w:t>
      </w:r>
      <w:r w:rsidR="00751E96">
        <w:rPr>
          <w:rFonts w:ascii="Times New Roman" w:eastAsia="STHupo" w:hAnsi="Times New Roman" w:cs="Times New Roman"/>
          <w:noProof/>
        </w:rPr>
        <w:t xml:space="preserve"> </w:t>
      </w:r>
      <w:r w:rsidRPr="002B6F18">
        <w:rPr>
          <w:rFonts w:ascii="Times New Roman" w:eastAsia="STHupo" w:hAnsi="Times New Roman" w:cs="Times New Roman"/>
          <w:noProof/>
        </w:rPr>
        <w:t xml:space="preserve">2.  </w:t>
      </w:r>
      <w:ins w:id="220" w:author="Clay Arango" w:date="2019-04-16T13:08:00Z">
        <w:r w:rsidR="008A374A">
          <w:rPr>
            <w:rFonts w:ascii="Times New Roman" w:eastAsia="STHupo" w:hAnsi="Times New Roman" w:cs="Times New Roman"/>
            <w:noProof/>
          </w:rPr>
          <w:t xml:space="preserve">All </w:t>
        </w:r>
      </w:ins>
      <w:del w:id="221" w:author="Clay Arango" w:date="2019-04-16T13:08:00Z">
        <w:r w:rsidRPr="002B6F18" w:rsidDel="008A374A">
          <w:rPr>
            <w:rFonts w:ascii="Times New Roman" w:eastAsia="STHupo" w:hAnsi="Times New Roman" w:cs="Times New Roman"/>
            <w:noProof/>
          </w:rPr>
          <w:delText xml:space="preserve">These </w:delText>
        </w:r>
      </w:del>
      <w:r w:rsidRPr="002B6F18">
        <w:rPr>
          <w:rFonts w:ascii="Times New Roman" w:eastAsia="STHupo" w:hAnsi="Times New Roman" w:cs="Times New Roman"/>
          <w:noProof/>
        </w:rPr>
        <w:t xml:space="preserve">samples were transported in a cooler out of the field and stored in a freezer </w:t>
      </w:r>
      <w:ins w:id="222" w:author="Clay Arango" w:date="2019-04-16T13:08:00Z">
        <w:r w:rsidR="008A374A">
          <w:rPr>
            <w:rFonts w:ascii="Times New Roman" w:eastAsia="STHupo" w:hAnsi="Times New Roman" w:cs="Times New Roman"/>
            <w:noProof/>
          </w:rPr>
          <w:t xml:space="preserve">within 24 h </w:t>
        </w:r>
      </w:ins>
      <w:r w:rsidRPr="002B6F18">
        <w:rPr>
          <w:rFonts w:ascii="Times New Roman" w:eastAsia="STHupo" w:hAnsi="Times New Roman" w:cs="Times New Roman"/>
          <w:noProof/>
        </w:rPr>
        <w:t xml:space="preserve">until </w:t>
      </w:r>
      <w:del w:id="223" w:author="Clay Arango" w:date="2019-04-16T13:08:00Z">
        <w:r w:rsidRPr="002B6F18" w:rsidDel="008A374A">
          <w:rPr>
            <w:rFonts w:ascii="Times New Roman" w:eastAsia="STHupo" w:hAnsi="Times New Roman" w:cs="Times New Roman"/>
            <w:noProof/>
          </w:rPr>
          <w:delText>analysis</w:delText>
        </w:r>
      </w:del>
      <w:ins w:id="224" w:author="Clay Arango" w:date="2019-04-16T13:08:00Z">
        <w:r w:rsidR="008A374A" w:rsidRPr="002B6F18">
          <w:rPr>
            <w:rFonts w:ascii="Times New Roman" w:eastAsia="STHupo" w:hAnsi="Times New Roman" w:cs="Times New Roman"/>
            <w:noProof/>
          </w:rPr>
          <w:t>analys</w:t>
        </w:r>
        <w:r w:rsidR="008A374A">
          <w:rPr>
            <w:rFonts w:ascii="Times New Roman" w:eastAsia="STHupo" w:hAnsi="Times New Roman" w:cs="Times New Roman"/>
            <w:noProof/>
          </w:rPr>
          <w:t>e</w:t>
        </w:r>
        <w:r w:rsidR="008A374A" w:rsidRPr="002B6F18">
          <w:rPr>
            <w:rFonts w:ascii="Times New Roman" w:eastAsia="STHupo" w:hAnsi="Times New Roman" w:cs="Times New Roman"/>
            <w:noProof/>
          </w:rPr>
          <w:t>s</w:t>
        </w:r>
        <w:r w:rsidR="008A374A">
          <w:rPr>
            <w:rFonts w:ascii="Times New Roman" w:eastAsia="STHupo" w:hAnsi="Times New Roman" w:cs="Times New Roman"/>
            <w:noProof/>
          </w:rPr>
          <w:t xml:space="preserve"> could be performed</w:t>
        </w:r>
      </w:ins>
      <w:r w:rsidRPr="002B6F18">
        <w:rPr>
          <w:rFonts w:ascii="Times New Roman" w:eastAsia="STHupo" w:hAnsi="Times New Roman" w:cs="Times New Roman"/>
          <w:noProof/>
        </w:rPr>
        <w:t>.</w:t>
      </w:r>
    </w:p>
    <w:p w14:paraId="569EA24C" w14:textId="2F57BF51" w:rsidR="004455A0" w:rsidRPr="002B6F18" w:rsidRDefault="004455A0">
      <w:pPr>
        <w:spacing w:line="480" w:lineRule="auto"/>
        <w:rPr>
          <w:rFonts w:ascii="Times New Roman" w:eastAsia="STHupo" w:hAnsi="Times New Roman" w:cs="Times New Roman"/>
          <w:b/>
          <w:noProof/>
        </w:rPr>
      </w:pPr>
      <w:r w:rsidRPr="002B6F18">
        <w:rPr>
          <w:rFonts w:ascii="Times New Roman" w:eastAsia="STHupo" w:hAnsi="Times New Roman" w:cs="Times New Roman"/>
          <w:noProof/>
        </w:rPr>
        <w:tab/>
        <w:t>I analyzed the samples for ammonium (NH</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w:t>
      </w:r>
      <w:ins w:id="225" w:author="Clay Arango" w:date="2019-04-16T13:09:00Z">
        <w:r w:rsidR="008A374A">
          <w:rPr>
            <w:rFonts w:ascii="Times New Roman" w:eastAsia="STHupo" w:hAnsi="Times New Roman" w:cs="Times New Roman"/>
            <w:noProof/>
          </w:rPr>
          <w:t>-N</w:t>
        </w:r>
      </w:ins>
      <w:r w:rsidRPr="002B6F18">
        <w:rPr>
          <w:rFonts w:ascii="Times New Roman" w:eastAsia="STHupo" w:hAnsi="Times New Roman" w:cs="Times New Roman"/>
          <w:noProof/>
        </w:rPr>
        <w:t xml:space="preserve">) using </w:t>
      </w:r>
      <w:ins w:id="226" w:author="Clay Arango" w:date="2019-04-16T13:11:00Z">
        <w:r w:rsidR="008A374A">
          <w:rPr>
            <w:rFonts w:ascii="Times New Roman" w:eastAsia="STHupo" w:hAnsi="Times New Roman" w:cs="Times New Roman"/>
            <w:noProof/>
          </w:rPr>
          <w:t xml:space="preserve">the phenol hypchlorite method (Citation) in a </w:t>
        </w:r>
      </w:ins>
      <w:commentRangeStart w:id="227"/>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Pr>
          <w:rFonts w:ascii="Times New Roman" w:eastAsia="STHupo" w:hAnsi="Times New Roman" w:cs="Times New Roman"/>
          <w:noProof/>
        </w:rPr>
        <w:fldChar w:fldCharType="separate"/>
      </w:r>
      <w:r w:rsidR="0026520C">
        <w:rPr>
          <w:rFonts w:ascii="Times New Roman" w:hAnsi="Times New Roman" w:cs="Times New Roman"/>
        </w:rPr>
        <w:t xml:space="preserve">methodology </w:t>
      </w:r>
      <w:del w:id="228" w:author="Clay Arango" w:date="2019-04-16T13:11:00Z">
        <w:r w:rsidR="0026520C" w:rsidDel="008A374A">
          <w:rPr>
            <w:rFonts w:ascii="Times New Roman" w:hAnsi="Times New Roman" w:cs="Times New Roman"/>
          </w:rPr>
          <w:delText xml:space="preserve">according </w:delText>
        </w:r>
      </w:del>
      <w:ins w:id="229" w:author="Clay Arango" w:date="2019-04-16T13:11:00Z">
        <w:r w:rsidR="008A374A">
          <w:rPr>
            <w:rFonts w:ascii="Times New Roman" w:hAnsi="Times New Roman" w:cs="Times New Roman"/>
          </w:rPr>
          <w:t xml:space="preserve">adapted from </w:t>
        </w:r>
      </w:ins>
      <w:del w:id="230" w:author="Clay Arango" w:date="2019-04-16T13:11:00Z">
        <w:r w:rsidR="0026520C" w:rsidDel="008A374A">
          <w:rPr>
            <w:rFonts w:ascii="Times New Roman" w:hAnsi="Times New Roman" w:cs="Times New Roman"/>
          </w:rPr>
          <w:delText xml:space="preserve">to </w:delText>
        </w:r>
      </w:del>
      <w:r w:rsidR="0026520C" w:rsidRPr="00C70BDB">
        <w:rPr>
          <w:rFonts w:ascii="Times New Roman" w:hAnsi="Times New Roman" w:cs="Times New Roman"/>
        </w:rPr>
        <w:t xml:space="preserve">EPA-103-B Rev. 1 </w:t>
      </w:r>
      <w:r w:rsidR="0026520C">
        <w:rPr>
          <w:rFonts w:ascii="Times New Roman" w:hAnsi="Times New Roman" w:cs="Times New Roman"/>
        </w:rPr>
        <w:t>(</w:t>
      </w:r>
      <w:r w:rsidR="0026520C" w:rsidRPr="00C70BDB">
        <w:rPr>
          <w:rFonts w:ascii="Times New Roman" w:hAnsi="Times New Roman" w:cs="Times New Roman"/>
        </w:rPr>
        <w:t>2012)</w:t>
      </w:r>
      <w:r w:rsidR="0026520C">
        <w:rPr>
          <w:rFonts w:ascii="Times New Roman" w:eastAsia="STHupo" w:hAnsi="Times New Roman" w:cs="Times New Roman"/>
          <w:noProof/>
        </w:rPr>
        <w:fldChar w:fldCharType="end"/>
      </w:r>
      <w:commentRangeEnd w:id="227"/>
      <w:r w:rsidR="008A374A">
        <w:rPr>
          <w:rStyle w:val="CommentReference"/>
        </w:rPr>
        <w:commentReference w:id="227"/>
      </w:r>
      <w:r w:rsidR="0026520C">
        <w:rPr>
          <w:rFonts w:ascii="Times New Roman" w:eastAsia="STHupo" w:hAnsi="Times New Roman" w:cs="Times New Roman"/>
          <w:noProof/>
        </w:rPr>
        <w:t xml:space="preserve"> </w:t>
      </w:r>
      <w:r w:rsidR="00D84D26" w:rsidRPr="002B6F18">
        <w:rPr>
          <w:rFonts w:ascii="Times New Roman" w:eastAsia="STHupo" w:hAnsi="Times New Roman" w:cs="Times New Roman"/>
          <w:noProof/>
        </w:rPr>
        <w:t>with the exception that 0.025 mg</w:t>
      </w:r>
      <w:r w:rsidR="00492BD9" w:rsidRPr="002B6F18">
        <w:rPr>
          <w:rFonts w:ascii="Times New Roman" w:eastAsia="STHupo" w:hAnsi="Times New Roman" w:cs="Times New Roman"/>
          <w:noProof/>
        </w:rPr>
        <w:t>/L</w:t>
      </w:r>
      <w:r w:rsidR="00D84D26" w:rsidRPr="002B6F18">
        <w:rPr>
          <w:rFonts w:ascii="Times New Roman" w:eastAsia="STHupo" w:hAnsi="Times New Roman" w:cs="Times New Roman"/>
          <w:noProof/>
        </w:rPr>
        <w:t xml:space="preserve"> </w:t>
      </w:r>
      <w:ins w:id="231" w:author="Clay Arango" w:date="2019-04-16T13:10:00Z">
        <w:r w:rsidR="008A374A" w:rsidRPr="002B6F18">
          <w:rPr>
            <w:rFonts w:ascii="Times New Roman" w:eastAsia="STHupo" w:hAnsi="Times New Roman" w:cs="Times New Roman"/>
            <w:noProof/>
          </w:rPr>
          <w:t>NH</w:t>
        </w:r>
        <w:r w:rsidR="008A374A" w:rsidRPr="002B6F18">
          <w:rPr>
            <w:rFonts w:ascii="Times New Roman" w:eastAsia="STHupo" w:hAnsi="Times New Roman" w:cs="Times New Roman"/>
            <w:noProof/>
            <w:vertAlign w:val="subscript"/>
          </w:rPr>
          <w:t>4</w:t>
        </w:r>
        <w:r w:rsidR="008A374A" w:rsidRPr="002B6F18">
          <w:rPr>
            <w:rFonts w:ascii="Times New Roman" w:eastAsia="STHupo" w:hAnsi="Times New Roman" w:cs="Times New Roman"/>
            <w:noProof/>
            <w:vertAlign w:val="superscript"/>
          </w:rPr>
          <w:t>+</w:t>
        </w:r>
        <w:r w:rsidR="008A374A">
          <w:rPr>
            <w:rFonts w:ascii="Times New Roman" w:eastAsia="STHupo" w:hAnsi="Times New Roman" w:cs="Times New Roman"/>
            <w:noProof/>
          </w:rPr>
          <w:t>-N</w:t>
        </w:r>
        <w:r w:rsidR="008A374A" w:rsidRPr="002B6F18" w:rsidDel="008A374A">
          <w:rPr>
            <w:rFonts w:ascii="Times New Roman" w:eastAsia="STHupo" w:hAnsi="Times New Roman" w:cs="Times New Roman"/>
            <w:noProof/>
          </w:rPr>
          <w:t xml:space="preserve"> </w:t>
        </w:r>
      </w:ins>
      <w:del w:id="232" w:author="Clay Arango" w:date="2019-04-16T13:10:00Z">
        <w:r w:rsidR="00D84D26" w:rsidRPr="002B6F18" w:rsidDel="008A374A">
          <w:rPr>
            <w:rFonts w:ascii="Times New Roman" w:eastAsia="STHupo" w:hAnsi="Times New Roman" w:cs="Times New Roman"/>
            <w:noProof/>
          </w:rPr>
          <w:delText xml:space="preserve">ammonium </w:delText>
        </w:r>
      </w:del>
      <w:r w:rsidR="00D84D26" w:rsidRPr="002B6F18">
        <w:rPr>
          <w:rFonts w:ascii="Times New Roman" w:eastAsia="STHupo" w:hAnsi="Times New Roman" w:cs="Times New Roman"/>
          <w:noProof/>
        </w:rPr>
        <w:t xml:space="preserve">was added to the sample to ensure concentrations </w:t>
      </w:r>
      <w:r w:rsidR="00492BD9" w:rsidRPr="002B6F18">
        <w:rPr>
          <w:rFonts w:ascii="Times New Roman" w:eastAsia="STHupo" w:hAnsi="Times New Roman" w:cs="Times New Roman"/>
          <w:noProof/>
        </w:rPr>
        <w:t xml:space="preserve">were </w:t>
      </w:r>
      <w:del w:id="233" w:author="Clay Arango" w:date="2019-04-16T13:09:00Z">
        <w:r w:rsidR="00D84D26" w:rsidRPr="002B6F18" w:rsidDel="008A374A">
          <w:rPr>
            <w:rFonts w:ascii="Times New Roman" w:eastAsia="STHupo" w:hAnsi="Times New Roman" w:cs="Times New Roman"/>
            <w:noProof/>
          </w:rPr>
          <w:delText xml:space="preserve">within </w:delText>
        </w:r>
      </w:del>
      <w:ins w:id="234" w:author="Clay Arango" w:date="2019-04-16T13:09:00Z">
        <w:r w:rsidR="008A374A">
          <w:rPr>
            <w:rFonts w:ascii="Times New Roman" w:eastAsia="STHupo" w:hAnsi="Times New Roman" w:cs="Times New Roman"/>
            <w:noProof/>
          </w:rPr>
          <w:t>above</w:t>
        </w:r>
        <w:r w:rsidR="008A374A" w:rsidRPr="002B6F18">
          <w:rPr>
            <w:rFonts w:ascii="Times New Roman" w:eastAsia="STHupo" w:hAnsi="Times New Roman" w:cs="Times New Roman"/>
            <w:noProof/>
          </w:rPr>
          <w:t xml:space="preserve"> </w:t>
        </w:r>
      </w:ins>
      <w:r w:rsidR="00D84D26" w:rsidRPr="002B6F18">
        <w:rPr>
          <w:rFonts w:ascii="Times New Roman" w:eastAsia="STHupo" w:hAnsi="Times New Roman" w:cs="Times New Roman"/>
          <w:noProof/>
        </w:rPr>
        <w:t>the detection limit</w:t>
      </w:r>
      <w:ins w:id="235" w:author="Clay Arango" w:date="2019-04-16T13:09:00Z">
        <w:r w:rsidR="008A374A">
          <w:rPr>
            <w:rFonts w:ascii="Times New Roman" w:eastAsia="STHupo" w:hAnsi="Times New Roman" w:cs="Times New Roman"/>
            <w:noProof/>
          </w:rPr>
          <w:t xml:space="preserve">.  The added </w:t>
        </w:r>
      </w:ins>
      <w:ins w:id="236" w:author="Clay Arango" w:date="2019-04-16T13:10:00Z">
        <w:r w:rsidR="008A374A" w:rsidRPr="002B6F18">
          <w:rPr>
            <w:rFonts w:ascii="Times New Roman" w:eastAsia="STHupo" w:hAnsi="Times New Roman" w:cs="Times New Roman"/>
            <w:noProof/>
          </w:rPr>
          <w:t>NH</w:t>
        </w:r>
        <w:r w:rsidR="008A374A" w:rsidRPr="002B6F18">
          <w:rPr>
            <w:rFonts w:ascii="Times New Roman" w:eastAsia="STHupo" w:hAnsi="Times New Roman" w:cs="Times New Roman"/>
            <w:noProof/>
            <w:vertAlign w:val="subscript"/>
          </w:rPr>
          <w:t>4</w:t>
        </w:r>
        <w:r w:rsidR="008A374A" w:rsidRPr="002B6F18">
          <w:rPr>
            <w:rFonts w:ascii="Times New Roman" w:eastAsia="STHupo" w:hAnsi="Times New Roman" w:cs="Times New Roman"/>
            <w:noProof/>
            <w:vertAlign w:val="superscript"/>
          </w:rPr>
          <w:t>+</w:t>
        </w:r>
        <w:r w:rsidR="008A374A">
          <w:rPr>
            <w:rFonts w:ascii="Times New Roman" w:eastAsia="STHupo" w:hAnsi="Times New Roman" w:cs="Times New Roman"/>
            <w:noProof/>
          </w:rPr>
          <w:t>-N</w:t>
        </w:r>
      </w:ins>
      <w:ins w:id="237" w:author="Clay Arango" w:date="2019-04-16T13:09:00Z">
        <w:r w:rsidR="008A374A">
          <w:rPr>
            <w:rFonts w:ascii="Times New Roman" w:eastAsia="STHupo" w:hAnsi="Times New Roman" w:cs="Times New Roman"/>
            <w:noProof/>
          </w:rPr>
          <w:t xml:space="preserve"> was</w:t>
        </w:r>
      </w:ins>
      <w:r w:rsidR="00D84D26" w:rsidRPr="002B6F18">
        <w:rPr>
          <w:rFonts w:ascii="Times New Roman" w:eastAsia="STHupo" w:hAnsi="Times New Roman" w:cs="Times New Roman"/>
          <w:noProof/>
        </w:rPr>
        <w:t xml:space="preserve"> </w:t>
      </w:r>
      <w:del w:id="238" w:author="Clay Arango" w:date="2019-04-16T13:09:00Z">
        <w:r w:rsidR="00D84D26" w:rsidRPr="002B6F18" w:rsidDel="008A374A">
          <w:rPr>
            <w:rFonts w:ascii="Times New Roman" w:eastAsia="STHupo" w:hAnsi="Times New Roman" w:cs="Times New Roman"/>
            <w:noProof/>
          </w:rPr>
          <w:delText xml:space="preserve">and </w:delText>
        </w:r>
        <w:r w:rsidR="00492BD9" w:rsidRPr="002B6F18" w:rsidDel="008A374A">
          <w:rPr>
            <w:rFonts w:ascii="Times New Roman" w:eastAsia="STHupo" w:hAnsi="Times New Roman" w:cs="Times New Roman"/>
            <w:noProof/>
          </w:rPr>
          <w:delText xml:space="preserve">later </w:delText>
        </w:r>
      </w:del>
      <w:r w:rsidR="00D84D26" w:rsidRPr="002B6F18">
        <w:rPr>
          <w:rFonts w:ascii="Times New Roman" w:eastAsia="STHupo" w:hAnsi="Times New Roman" w:cs="Times New Roman"/>
          <w:noProof/>
        </w:rPr>
        <w:t>subtr</w:t>
      </w:r>
      <w:r w:rsidR="00492BD9" w:rsidRPr="002B6F18">
        <w:rPr>
          <w:rFonts w:ascii="Times New Roman" w:eastAsia="STHupo" w:hAnsi="Times New Roman" w:cs="Times New Roman"/>
          <w:noProof/>
        </w:rPr>
        <w:t>acted</w:t>
      </w:r>
      <w:ins w:id="239" w:author="Clay Arango" w:date="2019-04-16T13:09:00Z">
        <w:r w:rsidR="008A374A">
          <w:rPr>
            <w:rFonts w:ascii="Times New Roman" w:eastAsia="STHupo" w:hAnsi="Times New Roman" w:cs="Times New Roman"/>
            <w:noProof/>
          </w:rPr>
          <w:t xml:space="preserve"> </w:t>
        </w:r>
      </w:ins>
      <w:ins w:id="240" w:author="Clay Arango" w:date="2019-04-16T13:10:00Z">
        <w:r w:rsidR="008A374A">
          <w:rPr>
            <w:rFonts w:ascii="Times New Roman" w:eastAsia="STHupo" w:hAnsi="Times New Roman" w:cs="Times New Roman"/>
            <w:noProof/>
          </w:rPr>
          <w:t>before data analysis</w:t>
        </w:r>
      </w:ins>
      <w:r w:rsidR="00492BD9" w:rsidRPr="002B6F18">
        <w:rPr>
          <w:rFonts w:ascii="Times New Roman" w:eastAsia="STHupo" w:hAnsi="Times New Roman" w:cs="Times New Roman"/>
          <w:noProof/>
        </w:rPr>
        <w:t xml:space="preserve">.  </w:t>
      </w:r>
      <w:r w:rsidR="00D97521" w:rsidRPr="002B6F18">
        <w:rPr>
          <w:rFonts w:ascii="Times New Roman" w:eastAsia="STHupo" w:hAnsi="Times New Roman" w:cs="Times New Roman"/>
          <w:noProof/>
        </w:rPr>
        <w:t>I analyzed n</w:t>
      </w:r>
      <w:r w:rsidRPr="002B6F18">
        <w:rPr>
          <w:rFonts w:ascii="Times New Roman" w:eastAsia="STHupo" w:hAnsi="Times New Roman" w:cs="Times New Roman"/>
          <w:noProof/>
        </w:rPr>
        <w:t>itrate + nitrite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w:t>
      </w:r>
      <w:ins w:id="241" w:author="Clay Arango" w:date="2019-04-16T13:12:00Z">
        <w:r w:rsidR="008A374A">
          <w:rPr>
            <w:rFonts w:ascii="Times New Roman" w:eastAsia="STHupo" w:hAnsi="Times New Roman" w:cs="Times New Roman"/>
            <w:noProof/>
          </w:rPr>
          <w:t>-N</w:t>
        </w:r>
      </w:ins>
      <w:r w:rsidRPr="002B6F18">
        <w:rPr>
          <w:rFonts w:ascii="Times New Roman" w:eastAsia="STHupo" w:hAnsi="Times New Roman" w:cs="Times New Roman"/>
          <w:noProof/>
          <w:vertAlign w:val="superscript"/>
        </w:rPr>
        <w:t xml:space="preserve"> </w:t>
      </w:r>
      <w:r w:rsidRPr="002B6F18">
        <w:rPr>
          <w:rFonts w:ascii="Times New Roman" w:eastAsia="STHupo" w:hAnsi="Times New Roman" w:cs="Times New Roman"/>
          <w:noProof/>
        </w:rPr>
        <w:t>+ NO</w:t>
      </w:r>
      <w:r w:rsidRPr="002B6F18">
        <w:rPr>
          <w:rFonts w:ascii="Times New Roman" w:eastAsia="STHupo" w:hAnsi="Times New Roman" w:cs="Times New Roman"/>
          <w:noProof/>
          <w:vertAlign w:val="subscript"/>
        </w:rPr>
        <w:t>2</w:t>
      </w:r>
      <w:r w:rsidRPr="002B6F18">
        <w:rPr>
          <w:rFonts w:ascii="Times New Roman" w:eastAsia="STHupo" w:hAnsi="Times New Roman" w:cs="Times New Roman"/>
          <w:noProof/>
          <w:vertAlign w:val="superscript"/>
        </w:rPr>
        <w:t>-</w:t>
      </w:r>
      <w:ins w:id="242" w:author="Clay Arango" w:date="2019-04-16T13:12:00Z">
        <w:r w:rsidR="008A374A">
          <w:rPr>
            <w:rFonts w:ascii="Times New Roman" w:eastAsia="STHupo" w:hAnsi="Times New Roman" w:cs="Times New Roman"/>
            <w:noProof/>
          </w:rPr>
          <w:t>-N</w:t>
        </w:r>
      </w:ins>
      <w:r w:rsidRPr="002B6F18">
        <w:rPr>
          <w:rFonts w:ascii="Times New Roman" w:eastAsia="STHupo" w:hAnsi="Times New Roman" w:cs="Times New Roman"/>
          <w:noProof/>
        </w:rPr>
        <w:t>; hereafter referred to as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w:t>
      </w:r>
      <w:ins w:id="243" w:author="Clay Arango" w:date="2019-04-16T13:13:00Z">
        <w:r w:rsidR="008A374A">
          <w:rPr>
            <w:rFonts w:ascii="Times New Roman" w:eastAsia="STHupo" w:hAnsi="Times New Roman" w:cs="Times New Roman"/>
            <w:noProof/>
          </w:rPr>
          <w:t>-N</w:t>
        </w:r>
      </w:ins>
      <w:r w:rsidRPr="002B6F18">
        <w:rPr>
          <w:rFonts w:ascii="Times New Roman" w:eastAsia="STHupo" w:hAnsi="Times New Roman" w:cs="Times New Roman"/>
          <w:noProof/>
        </w:rPr>
        <w:t>)</w:t>
      </w:r>
      <w:r w:rsidR="00492BD9" w:rsidRPr="002B6F18">
        <w:rPr>
          <w:rFonts w:ascii="Times New Roman" w:eastAsia="STHupo" w:hAnsi="Times New Roman" w:cs="Times New Roman"/>
          <w:noProof/>
        </w:rPr>
        <w:t xml:space="preserve"> </w:t>
      </w:r>
      <w:ins w:id="244" w:author="Clay Arango" w:date="2019-04-16T13:11:00Z">
        <w:r w:rsidR="008A374A">
          <w:rPr>
            <w:rFonts w:ascii="Times New Roman" w:eastAsia="STHupo" w:hAnsi="Times New Roman" w:cs="Times New Roman"/>
            <w:noProof/>
          </w:rPr>
          <w:t xml:space="preserve">using the </w:t>
        </w:r>
        <w:commentRangeStart w:id="245"/>
        <w:r w:rsidR="008A374A">
          <w:rPr>
            <w:rFonts w:ascii="Times New Roman" w:eastAsia="STHupo" w:hAnsi="Times New Roman" w:cs="Times New Roman"/>
            <w:noProof/>
          </w:rPr>
          <w:t>cadmium reduction method</w:t>
        </w:r>
      </w:ins>
      <w:r w:rsidRPr="002B6F18">
        <w:rPr>
          <w:rFonts w:ascii="Times New Roman" w:eastAsia="STHupo" w:hAnsi="Times New Roman" w:cs="Times New Roman"/>
          <w:noProof/>
        </w:rPr>
        <w:t xml:space="preserve"> </w:t>
      </w:r>
      <w:commentRangeEnd w:id="245"/>
      <w:r w:rsidR="008A374A">
        <w:rPr>
          <w:rStyle w:val="CommentReference"/>
        </w:rPr>
        <w:commentReference w:id="245"/>
      </w:r>
      <w:r w:rsidR="0026520C">
        <w:rPr>
          <w:rFonts w:ascii="Times New Roman" w:eastAsia="STHupo" w:hAnsi="Times New Roman" w:cs="Times New Roman"/>
          <w:noProof/>
        </w:rPr>
        <w:t>according to</w:t>
      </w:r>
      <w:ins w:id="246" w:author="Clay Arango" w:date="2019-04-16T13:12:00Z">
        <w:r w:rsidR="008A374A">
          <w:rPr>
            <w:rFonts w:ascii="Times New Roman" w:eastAsia="STHupo" w:hAnsi="Times New Roman" w:cs="Times New Roman"/>
            <w:noProof/>
          </w:rPr>
          <w:t xml:space="preserve"> a methodology adapted from</w:t>
        </w:r>
      </w:ins>
      <w:r w:rsidR="0026520C">
        <w:rPr>
          <w:rFonts w:ascii="Times New Roman" w:eastAsia="STHupo" w:hAnsi="Times New Roman" w:cs="Times New Roman"/>
          <w:noProof/>
        </w:rPr>
        <w:t xml:space="preserve"> </w:t>
      </w:r>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EPA-127-B Rev. 1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ins w:id="247" w:author="Clay Arango" w:date="2019-04-16T13:12:00Z">
        <w:r w:rsidR="008A374A">
          <w:rPr>
            <w:rFonts w:ascii="Times New Roman" w:eastAsia="STHupo" w:hAnsi="Times New Roman" w:cs="Times New Roman"/>
            <w:noProof/>
          </w:rPr>
          <w:t xml:space="preserve">.  I ultimately </w:t>
        </w:r>
      </w:ins>
      <w:del w:id="248" w:author="Clay Arango" w:date="2019-04-16T13:12:00Z">
        <w:r w:rsidR="0026520C" w:rsidDel="008A374A">
          <w:rPr>
            <w:rFonts w:ascii="Times New Roman" w:eastAsia="STHupo" w:hAnsi="Times New Roman" w:cs="Times New Roman"/>
            <w:noProof/>
          </w:rPr>
          <w:delText xml:space="preserve"> </w:delText>
        </w:r>
        <w:r w:rsidR="00AC2A73" w:rsidRPr="002B6F18" w:rsidDel="008A374A">
          <w:rPr>
            <w:rFonts w:ascii="Times New Roman" w:eastAsia="STHupo" w:hAnsi="Times New Roman" w:cs="Times New Roman"/>
            <w:noProof/>
          </w:rPr>
          <w:delText xml:space="preserve">and </w:delText>
        </w:r>
      </w:del>
      <w:r w:rsidR="00AC2A73" w:rsidRPr="002B6F18">
        <w:rPr>
          <w:rFonts w:ascii="Times New Roman" w:eastAsia="STHupo" w:hAnsi="Times New Roman" w:cs="Times New Roman"/>
          <w:noProof/>
        </w:rPr>
        <w:t xml:space="preserve">added the ammonium and nitrate concentrations together to obtain a concentration of total dissolved inorganic nitrogen (DIN).  I </w:t>
      </w:r>
      <w:del w:id="249" w:author="Clay Arango" w:date="2019-04-16T13:29:00Z">
        <w:r w:rsidR="00AC2A73" w:rsidRPr="002B6F18" w:rsidDel="00A23E9E">
          <w:rPr>
            <w:rFonts w:ascii="Times New Roman" w:eastAsia="STHupo" w:hAnsi="Times New Roman" w:cs="Times New Roman"/>
            <w:noProof/>
          </w:rPr>
          <w:delText>analyzed the sample for</w:delText>
        </w:r>
      </w:del>
      <w:ins w:id="250" w:author="Clay Arango" w:date="2019-04-16T13:29:00Z">
        <w:r w:rsidR="00A23E9E">
          <w:rPr>
            <w:rFonts w:ascii="Times New Roman" w:eastAsia="STHupo" w:hAnsi="Times New Roman" w:cs="Times New Roman"/>
            <w:noProof/>
          </w:rPr>
          <w:t xml:space="preserve">meausured </w:t>
        </w:r>
      </w:ins>
      <w:del w:id="251" w:author="Clay Arango" w:date="2019-04-16T13:29:00Z">
        <w:r w:rsidR="00AC2A73" w:rsidRPr="002B6F18" w:rsidDel="00A23E9E">
          <w:rPr>
            <w:rFonts w:ascii="Times New Roman" w:eastAsia="STHupo" w:hAnsi="Times New Roman" w:cs="Times New Roman"/>
            <w:noProof/>
          </w:rPr>
          <w:delText xml:space="preserve"> </w:delText>
        </w:r>
      </w:del>
      <w:r w:rsidRPr="002B6F18">
        <w:rPr>
          <w:rFonts w:ascii="Times New Roman" w:eastAsia="STHupo" w:hAnsi="Times New Roman" w:cs="Times New Roman"/>
          <w:noProof/>
        </w:rPr>
        <w:t>phosphate (PO</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3-</w:t>
      </w:r>
      <w:r w:rsidRPr="002B6F18">
        <w:rPr>
          <w:rFonts w:ascii="Times New Roman" w:eastAsia="STHupo" w:hAnsi="Times New Roman" w:cs="Times New Roman"/>
          <w:noProof/>
        </w:rPr>
        <w:t>)</w:t>
      </w:r>
      <w:ins w:id="252" w:author="Clay Arango" w:date="2019-04-16T13:29:00Z">
        <w:r w:rsidR="00A23E9E">
          <w:rPr>
            <w:rFonts w:ascii="Times New Roman" w:eastAsia="STHupo" w:hAnsi="Times New Roman" w:cs="Times New Roman"/>
            <w:noProof/>
          </w:rPr>
          <w:t>,</w:t>
        </w:r>
      </w:ins>
      <w:r w:rsidR="0026520C">
        <w:rPr>
          <w:rFonts w:ascii="Times New Roman" w:eastAsia="STHupo" w:hAnsi="Times New Roman" w:cs="Times New Roman"/>
          <w:noProof/>
        </w:rPr>
        <w:t xml:space="preserve"> </w:t>
      </w:r>
      <w:r w:rsidR="0026520C" w:rsidRPr="002B6F18">
        <w:rPr>
          <w:rFonts w:ascii="Times New Roman" w:eastAsia="STHupo" w:hAnsi="Times New Roman" w:cs="Times New Roman"/>
          <w:noProof/>
        </w:rPr>
        <w:t>referred to here as soluble reactive phosphorus (SRP)</w:t>
      </w:r>
      <w:r w:rsidR="0026520C">
        <w:rPr>
          <w:rFonts w:ascii="Times New Roman" w:eastAsia="STHupo" w:hAnsi="Times New Roman" w:cs="Times New Roman"/>
          <w:noProof/>
        </w:rPr>
        <w:t xml:space="preserve"> </w:t>
      </w:r>
      <w:ins w:id="253" w:author="Clay Arango" w:date="2019-04-16T13:29:00Z">
        <w:r w:rsidR="00A23E9E">
          <w:rPr>
            <w:rFonts w:ascii="Times New Roman" w:eastAsia="STHupo" w:hAnsi="Times New Roman" w:cs="Times New Roman"/>
            <w:noProof/>
          </w:rPr>
          <w:t xml:space="preserve">using the </w:t>
        </w:r>
        <w:commentRangeStart w:id="254"/>
        <w:r w:rsidR="00A23E9E">
          <w:rPr>
            <w:rFonts w:ascii="Times New Roman" w:eastAsia="STHupo" w:hAnsi="Times New Roman" w:cs="Times New Roman"/>
            <w:noProof/>
          </w:rPr>
          <w:t>molybdate method</w:t>
        </w:r>
        <w:commentRangeEnd w:id="254"/>
        <w:r w:rsidR="00A23E9E">
          <w:rPr>
            <w:rStyle w:val="CommentReference"/>
          </w:rPr>
          <w:commentReference w:id="254"/>
        </w:r>
        <w:r w:rsidR="00A23E9E">
          <w:rPr>
            <w:rFonts w:ascii="Times New Roman" w:eastAsia="STHupo" w:hAnsi="Times New Roman" w:cs="Times New Roman"/>
            <w:noProof/>
          </w:rPr>
          <w:t xml:space="preserve"> </w:t>
        </w:r>
      </w:ins>
      <w:r w:rsidR="0026520C">
        <w:rPr>
          <w:rFonts w:ascii="Times New Roman" w:eastAsia="STHupo" w:hAnsi="Times New Roman" w:cs="Times New Roman"/>
          <w:noProof/>
        </w:rPr>
        <w:t xml:space="preserve">according to </w:t>
      </w:r>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EPA-155-B Rev. 0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r w:rsidR="0026520C">
        <w:rPr>
          <w:rFonts w:ascii="Times New Roman" w:eastAsia="STHupo" w:hAnsi="Times New Roman" w:cs="Times New Roman"/>
          <w:noProof/>
        </w:rPr>
        <w:t xml:space="preserve"> </w:t>
      </w:r>
      <w:r w:rsidRPr="002B6F18">
        <w:rPr>
          <w:rFonts w:ascii="Times New Roman" w:eastAsia="STHupo" w:hAnsi="Times New Roman" w:cs="Times New Roman"/>
          <w:noProof/>
        </w:rPr>
        <w:t xml:space="preserve">.  </w:t>
      </w:r>
      <w:ins w:id="255" w:author="Clay Arango" w:date="2019-04-16T13:30:00Z">
        <w:r w:rsidR="00A23E9E">
          <w:rPr>
            <w:rFonts w:ascii="Times New Roman" w:eastAsia="STHupo" w:hAnsi="Times New Roman" w:cs="Times New Roman"/>
            <w:noProof/>
          </w:rPr>
          <w:t xml:space="preserve">Ammonium, nitrate, and SRP </w:t>
        </w:r>
      </w:ins>
      <w:del w:id="256" w:author="Clay Arango" w:date="2019-04-16T13:30:00Z">
        <w:r w:rsidR="00CC1AC8" w:rsidRPr="002B6F18" w:rsidDel="00A23E9E">
          <w:rPr>
            <w:rFonts w:ascii="Times New Roman" w:eastAsia="STHupo" w:hAnsi="Times New Roman" w:cs="Times New Roman"/>
            <w:noProof/>
          </w:rPr>
          <w:delText xml:space="preserve">These </w:delText>
        </w:r>
      </w:del>
      <w:r w:rsidR="00CC1AC8" w:rsidRPr="002B6F18">
        <w:rPr>
          <w:rFonts w:ascii="Times New Roman" w:eastAsia="STHupo" w:hAnsi="Times New Roman" w:cs="Times New Roman"/>
          <w:noProof/>
        </w:rPr>
        <w:t xml:space="preserve">samples </w:t>
      </w:r>
      <w:r w:rsidRPr="002B6F18">
        <w:rPr>
          <w:rFonts w:ascii="Times New Roman" w:eastAsia="STHupo" w:hAnsi="Times New Roman" w:cs="Times New Roman"/>
          <w:noProof/>
        </w:rPr>
        <w:t xml:space="preserve">were </w:t>
      </w:r>
      <w:ins w:id="257" w:author="Clay Arango" w:date="2019-04-16T13:30:00Z">
        <w:r w:rsidR="00A23E9E">
          <w:rPr>
            <w:rFonts w:ascii="Times New Roman" w:eastAsia="STHupo" w:hAnsi="Times New Roman" w:cs="Times New Roman"/>
            <w:noProof/>
          </w:rPr>
          <w:t xml:space="preserve">all </w:t>
        </w:r>
      </w:ins>
      <w:r w:rsidRPr="002B6F18">
        <w:rPr>
          <w:rFonts w:ascii="Times New Roman" w:eastAsia="STHupo" w:hAnsi="Times New Roman" w:cs="Times New Roman"/>
          <w:noProof/>
        </w:rPr>
        <w:t>run on an AQ1 Discrete Analyzer (Seal Analytical)</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The acidified DOC sample was </w:t>
      </w:r>
      <w:ins w:id="258" w:author="Clay Arango" w:date="2019-04-16T13:31:00Z">
        <w:r w:rsidR="00A23E9E">
          <w:rPr>
            <w:rFonts w:ascii="Times New Roman" w:eastAsia="STHupo" w:hAnsi="Times New Roman" w:cs="Times New Roman"/>
            <w:noProof/>
          </w:rPr>
          <w:t xml:space="preserve">measured using the </w:t>
        </w:r>
        <w:commentRangeStart w:id="259"/>
        <w:r w:rsidR="00A23E9E">
          <w:rPr>
            <w:rFonts w:ascii="Times New Roman" w:eastAsia="STHupo" w:hAnsi="Times New Roman" w:cs="Times New Roman"/>
            <w:noProof/>
          </w:rPr>
          <w:t xml:space="preserve">infrared method </w:t>
        </w:r>
        <w:commentRangeEnd w:id="259"/>
        <w:r w:rsidR="00A23E9E">
          <w:rPr>
            <w:rStyle w:val="CommentReference"/>
          </w:rPr>
          <w:commentReference w:id="259"/>
        </w:r>
      </w:ins>
      <w:del w:id="260" w:author="Clay Arango" w:date="2019-04-16T13:31:00Z">
        <w:r w:rsidRPr="002B6F18" w:rsidDel="00A23E9E">
          <w:rPr>
            <w:rFonts w:ascii="Times New Roman" w:eastAsia="STHupo" w:hAnsi="Times New Roman" w:cs="Times New Roman"/>
            <w:noProof/>
          </w:rPr>
          <w:delText xml:space="preserve">analyzed on </w:delText>
        </w:r>
      </w:del>
      <w:ins w:id="261" w:author="Clay Arango" w:date="2019-04-16T13:31:00Z">
        <w:r w:rsidR="00A23E9E">
          <w:rPr>
            <w:rFonts w:ascii="Times New Roman" w:eastAsia="STHupo" w:hAnsi="Times New Roman" w:cs="Times New Roman"/>
            <w:noProof/>
          </w:rPr>
          <w:t xml:space="preserve">using </w:t>
        </w:r>
      </w:ins>
      <w:r w:rsidRPr="002B6F18">
        <w:rPr>
          <w:rFonts w:ascii="Times New Roman" w:eastAsia="STHupo" w:hAnsi="Times New Roman" w:cs="Times New Roman"/>
          <w:noProof/>
        </w:rPr>
        <w:t>a Shimadzu TOC-L (TOC-L Total Organic Carbon Analyzer, Shimadzu) with techniques outlined in the administrators manual.</w:t>
      </w:r>
      <w:r w:rsidR="00D617F4" w:rsidRPr="002B6F18">
        <w:rPr>
          <w:rFonts w:ascii="Times New Roman" w:eastAsia="STHupo" w:hAnsi="Times New Roman" w:cs="Times New Roman"/>
          <w:noProof/>
        </w:rPr>
        <w:t xml:space="preserve">  </w:t>
      </w:r>
    </w:p>
    <w:p w14:paraId="1EC518F3" w14:textId="4ECE3806"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Fish</w:t>
      </w:r>
      <w:ins w:id="262" w:author="Clay Arango" w:date="2019-04-16T13:31:00Z">
        <w:r w:rsidR="00A23E9E">
          <w:rPr>
            <w:rFonts w:ascii="Times New Roman" w:eastAsia="STHupo" w:hAnsi="Times New Roman" w:cs="Times New Roman"/>
            <w:u w:val="single"/>
          </w:rPr>
          <w:t xml:space="preserve"> Population Estimates</w:t>
        </w:r>
      </w:ins>
    </w:p>
    <w:p w14:paraId="0A5AE5DE" w14:textId="3A69944F" w:rsidR="004455A0" w:rsidRPr="002B6F18" w:rsidRDefault="004455A0">
      <w:pPr>
        <w:spacing w:line="480" w:lineRule="auto"/>
        <w:rPr>
          <w:rFonts w:ascii="Times New Roman" w:eastAsia="STHupo" w:hAnsi="Times New Roman" w:cs="Times New Roman"/>
        </w:rPr>
      </w:pPr>
      <w:r w:rsidRPr="002B6F18">
        <w:rPr>
          <w:rFonts w:ascii="Times New Roman" w:eastAsia="STHupo" w:hAnsi="Times New Roman" w:cs="Times New Roman"/>
        </w:rPr>
        <w:tab/>
        <w:t>I conducted a population estimate of stream salmonids</w:t>
      </w:r>
      <w:r w:rsidR="009F7824" w:rsidRPr="002B6F18">
        <w:rPr>
          <w:rFonts w:ascii="Times New Roman" w:eastAsia="STHupo" w:hAnsi="Times New Roman" w:cs="Times New Roman"/>
        </w:rPr>
        <w:t xml:space="preserve"> (Family Salmonidae)</w:t>
      </w:r>
      <w:r w:rsidRPr="002B6F18">
        <w:rPr>
          <w:rFonts w:ascii="Times New Roman" w:eastAsia="STHupo" w:hAnsi="Times New Roman" w:cs="Times New Roman"/>
        </w:rPr>
        <w:t xml:space="preserve"> </w:t>
      </w:r>
      <w:r w:rsidR="00C93C3B">
        <w:rPr>
          <w:rFonts w:ascii="Times New Roman" w:eastAsia="STHupo" w:hAnsi="Times New Roman" w:cs="Times New Roman"/>
        </w:rPr>
        <w:t xml:space="preserve">25 m </w:t>
      </w:r>
      <w:r w:rsidRPr="002B6F18">
        <w:rPr>
          <w:rFonts w:ascii="Times New Roman" w:eastAsia="STHupo" w:hAnsi="Times New Roman" w:cs="Times New Roman"/>
        </w:rPr>
        <w:t>immediately upstream</w:t>
      </w:r>
      <w:r w:rsidR="00C93C3B">
        <w:rPr>
          <w:rFonts w:ascii="Times New Roman" w:eastAsia="STHupo" w:hAnsi="Times New Roman" w:cs="Times New Roman"/>
        </w:rPr>
        <w:t xml:space="preserve"> (35 m for Standup and 50 m for First 2017) </w:t>
      </w:r>
      <w:r w:rsidRPr="002B6F18">
        <w:rPr>
          <w:rFonts w:ascii="Times New Roman" w:eastAsia="STHupo" w:hAnsi="Times New Roman" w:cs="Times New Roman"/>
        </w:rPr>
        <w:t xml:space="preserve">of each site where </w:t>
      </w:r>
      <w:ins w:id="263" w:author="Clay Arango" w:date="2019-04-16T13:32:00Z">
        <w:r w:rsidR="00A23E9E" w:rsidRPr="002B6F18">
          <w:rPr>
            <w:rFonts w:ascii="Times New Roman" w:eastAsia="STHupo" w:hAnsi="Times New Roman" w:cs="Times New Roman"/>
          </w:rPr>
          <w:t xml:space="preserve">water samples were taken </w:t>
        </w:r>
        <w:r w:rsidR="00A23E9E">
          <w:rPr>
            <w:rFonts w:ascii="Times New Roman" w:eastAsia="STHupo" w:hAnsi="Times New Roman" w:cs="Times New Roman"/>
          </w:rPr>
          <w:t xml:space="preserve">and </w:t>
        </w:r>
      </w:ins>
      <w:r w:rsidRPr="002B6F18">
        <w:rPr>
          <w:rFonts w:ascii="Times New Roman" w:eastAsia="STHupo" w:hAnsi="Times New Roman" w:cs="Times New Roman"/>
        </w:rPr>
        <w:t xml:space="preserve">DO probes were deployed </w:t>
      </w:r>
      <w:del w:id="264" w:author="Clay Arango" w:date="2019-04-16T13:32:00Z">
        <w:r w:rsidRPr="002B6F18" w:rsidDel="00A23E9E">
          <w:rPr>
            <w:rFonts w:ascii="Times New Roman" w:eastAsia="STHupo" w:hAnsi="Times New Roman" w:cs="Times New Roman"/>
          </w:rPr>
          <w:delText xml:space="preserve">and </w:delText>
        </w:r>
      </w:del>
      <w:ins w:id="265" w:author="Clay Arango" w:date="2019-04-16T13:32:00Z">
        <w:r w:rsidR="00A23E9E">
          <w:rPr>
            <w:rFonts w:ascii="Times New Roman" w:eastAsia="STHupo" w:hAnsi="Times New Roman" w:cs="Times New Roman"/>
          </w:rPr>
          <w:t>for metabolism estimates</w:t>
        </w:r>
      </w:ins>
      <w:del w:id="266" w:author="Clay Arango" w:date="2019-04-16T13:32:00Z">
        <w:r w:rsidRPr="002B6F18" w:rsidDel="00A23E9E">
          <w:rPr>
            <w:rFonts w:ascii="Times New Roman" w:eastAsia="STHupo" w:hAnsi="Times New Roman" w:cs="Times New Roman"/>
          </w:rPr>
          <w:delText>water samples were taken</w:delText>
        </w:r>
      </w:del>
      <w:r w:rsidRPr="002B6F18">
        <w:rPr>
          <w:rFonts w:ascii="Times New Roman" w:eastAsia="STHupo" w:hAnsi="Times New Roman" w:cs="Times New Roman"/>
        </w:rPr>
        <w:t xml:space="preserve">.  The </w:t>
      </w:r>
      <w:r w:rsidR="00B15399">
        <w:rPr>
          <w:rFonts w:ascii="Times New Roman" w:eastAsia="STHupo" w:hAnsi="Times New Roman" w:cs="Times New Roman"/>
        </w:rPr>
        <w:t xml:space="preserve">collected </w:t>
      </w:r>
      <w:r w:rsidRPr="002B6F18">
        <w:rPr>
          <w:rFonts w:ascii="Times New Roman" w:eastAsia="STHupo" w:hAnsi="Times New Roman" w:cs="Times New Roman"/>
        </w:rPr>
        <w:t>fish included</w:t>
      </w:r>
      <w:r w:rsidR="0049592D" w:rsidRPr="002B6F18">
        <w:rPr>
          <w:rFonts w:ascii="Times New Roman" w:eastAsia="STHupo" w:hAnsi="Times New Roman" w:cs="Times New Roman"/>
        </w:rPr>
        <w:t xml:space="preserve"> </w:t>
      </w:r>
      <w:del w:id="267" w:author="Clay Arango" w:date="2019-04-16T13:32:00Z">
        <w:r w:rsidR="00B15399" w:rsidDel="00A23E9E">
          <w:rPr>
            <w:rFonts w:ascii="Times New Roman" w:eastAsia="STHupo" w:hAnsi="Times New Roman" w:cs="Times New Roman"/>
          </w:rPr>
          <w:delText xml:space="preserve">mostly </w:delText>
        </w:r>
      </w:del>
      <w:r w:rsidRPr="002B6F18">
        <w:rPr>
          <w:rFonts w:ascii="Times New Roman" w:eastAsia="STHupo" w:hAnsi="Times New Roman" w:cs="Times New Roman"/>
        </w:rPr>
        <w:t>native westslope cutthroat trout (</w:t>
      </w:r>
      <w:r w:rsidRPr="002B6F18">
        <w:rPr>
          <w:rFonts w:ascii="Times New Roman" w:eastAsia="STHupo" w:hAnsi="Times New Roman" w:cs="Times New Roman"/>
          <w:i/>
        </w:rPr>
        <w:t>Oncorhynchus clarkii lewisi</w:t>
      </w:r>
      <w:r w:rsidRPr="002B6F18">
        <w:rPr>
          <w:rFonts w:ascii="Times New Roman" w:eastAsia="STHupo" w:hAnsi="Times New Roman" w:cs="Times New Roman"/>
        </w:rPr>
        <w:t xml:space="preserve">) with some </w:t>
      </w:r>
      <w:del w:id="268" w:author="Clay Arango" w:date="2019-04-16T13:32:00Z">
        <w:r w:rsidRPr="002B6F18" w:rsidDel="00A23E9E">
          <w:rPr>
            <w:rFonts w:ascii="Times New Roman" w:eastAsia="STHupo" w:hAnsi="Times New Roman" w:cs="Times New Roman"/>
          </w:rPr>
          <w:delText xml:space="preserve">fish </w:delText>
        </w:r>
      </w:del>
      <w:r w:rsidRPr="002B6F18">
        <w:rPr>
          <w:rFonts w:ascii="Times New Roman" w:eastAsia="STHupo" w:hAnsi="Times New Roman" w:cs="Times New Roman"/>
        </w:rPr>
        <w:t xml:space="preserve">displaying signs of </w:t>
      </w:r>
      <w:r w:rsidRPr="002B6F18">
        <w:rPr>
          <w:rFonts w:ascii="Times New Roman" w:eastAsia="STHupo" w:hAnsi="Times New Roman" w:cs="Times New Roman"/>
        </w:rPr>
        <w:lastRenderedPageBreak/>
        <w:t xml:space="preserve">hybridization with the native </w:t>
      </w:r>
      <w:r w:rsidR="00F54EEC">
        <w:rPr>
          <w:rFonts w:ascii="Times New Roman" w:eastAsia="STHupo" w:hAnsi="Times New Roman" w:cs="Times New Roman"/>
        </w:rPr>
        <w:t xml:space="preserve">Columbia </w:t>
      </w:r>
      <w:r w:rsidR="00022ABF">
        <w:rPr>
          <w:rFonts w:ascii="Times New Roman" w:eastAsia="STHupo" w:hAnsi="Times New Roman" w:cs="Times New Roman"/>
        </w:rPr>
        <w:t>B</w:t>
      </w:r>
      <w:r w:rsidR="00F54EEC">
        <w:rPr>
          <w:rFonts w:ascii="Times New Roman" w:eastAsia="STHupo" w:hAnsi="Times New Roman" w:cs="Times New Roman"/>
        </w:rPr>
        <w:t xml:space="preserve">asin </w:t>
      </w:r>
      <w:r w:rsidRPr="002B6F18">
        <w:rPr>
          <w:rFonts w:ascii="Times New Roman" w:eastAsia="STHupo" w:hAnsi="Times New Roman" w:cs="Times New Roman"/>
        </w:rPr>
        <w:t>redband rainbow trout (</w:t>
      </w:r>
      <w:r w:rsidRPr="002B6F18">
        <w:rPr>
          <w:rFonts w:ascii="Times New Roman" w:eastAsia="STHupo" w:hAnsi="Times New Roman" w:cs="Times New Roman"/>
          <w:i/>
        </w:rPr>
        <w:t>Oncorhynchus mykiss gairdneri</w:t>
      </w:r>
      <w:r w:rsidRPr="002B6F18">
        <w:rPr>
          <w:rFonts w:ascii="Times New Roman" w:eastAsia="STHupo" w:hAnsi="Times New Roman" w:cs="Times New Roman"/>
        </w:rPr>
        <w:t>)</w:t>
      </w:r>
      <w:r w:rsidR="00F54EEC">
        <w:rPr>
          <w:rFonts w:ascii="Times New Roman" w:eastAsia="STHupo" w:hAnsi="Times New Roman" w:cs="Times New Roman"/>
        </w:rPr>
        <w:t xml:space="preserve"> </w:t>
      </w:r>
      <w:r w:rsidR="00F54EEC">
        <w:rPr>
          <w:rFonts w:ascii="Times New Roman" w:eastAsia="STHupo" w:hAnsi="Times New Roman" w:cs="Times New Roman"/>
        </w:rPr>
        <w:fldChar w:fldCharType="begin"/>
      </w:r>
      <w:r w:rsidR="00F54EEC">
        <w:rPr>
          <w:rFonts w:ascii="Times New Roman" w:eastAsia="STHupo" w:hAnsi="Times New Roman" w:cs="Times New Roman"/>
        </w:rPr>
        <w:instrText xml:space="preserve"> ADDIN ZOTERO_ITEM CSL_CITATION {"citationID":"pm7s9679","properties":{"formattedCitation":"(Weigel et al. 2002)","plainCitation":"(Weigel et al. 2002)","noteIndex":0},"citationItems":[{"id":162,"uris":["http://zotero.org/users/local/WH62bQVK/items/CDLGTB39"],"uri":["http://zotero.org/users/local/WH62bQVK/items/CDLGTB39"],"itemData":{"id":162,"type":"book","title":"A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Pr>
          <w:rFonts w:ascii="Times New Roman" w:eastAsia="STHupo" w:hAnsi="Times New Roman" w:cs="Times New Roman"/>
        </w:rPr>
        <w:fldChar w:fldCharType="separate"/>
      </w:r>
      <w:r w:rsidR="00F54EEC" w:rsidRPr="00C70BDB">
        <w:rPr>
          <w:rFonts w:ascii="Times New Roman" w:hAnsi="Times New Roman" w:cs="Times New Roman"/>
        </w:rPr>
        <w:t>(Weigel et al. 2002)</w:t>
      </w:r>
      <w:r w:rsidR="00F54EEC">
        <w:rPr>
          <w:rFonts w:ascii="Times New Roman" w:eastAsia="STHupo" w:hAnsi="Times New Roman" w:cs="Times New Roman"/>
        </w:rPr>
        <w:fldChar w:fldCharType="end"/>
      </w:r>
      <w:r w:rsidRPr="002B6F18">
        <w:rPr>
          <w:rFonts w:ascii="Times New Roman" w:eastAsia="STHupo" w:hAnsi="Times New Roman" w:cs="Times New Roman"/>
        </w:rPr>
        <w:t>.  A few non-native eastern brook trout (</w:t>
      </w:r>
      <w:r w:rsidRPr="002B6F18">
        <w:rPr>
          <w:rFonts w:ascii="Times New Roman" w:eastAsia="STHupo" w:hAnsi="Times New Roman" w:cs="Times New Roman"/>
          <w:i/>
        </w:rPr>
        <w:t>Salvelinus fontinalis</w:t>
      </w:r>
      <w:r w:rsidRPr="002B6F18">
        <w:rPr>
          <w:rFonts w:ascii="Times New Roman" w:eastAsia="STHupo" w:hAnsi="Times New Roman" w:cs="Times New Roman"/>
        </w:rPr>
        <w:t>) were</w:t>
      </w:r>
      <w:ins w:id="269" w:author="Clay Arango" w:date="2019-04-16T13:34:00Z">
        <w:r w:rsidR="00D824F0">
          <w:rPr>
            <w:rFonts w:ascii="Times New Roman" w:eastAsia="STHupo" w:hAnsi="Times New Roman" w:cs="Times New Roman"/>
          </w:rPr>
          <w:t xml:space="preserve"> collected</w:t>
        </w:r>
      </w:ins>
      <w:r w:rsidRPr="002B6F18">
        <w:rPr>
          <w:rFonts w:ascii="Times New Roman" w:eastAsia="STHupo" w:hAnsi="Times New Roman" w:cs="Times New Roman"/>
        </w:rPr>
        <w:t xml:space="preserve"> </w:t>
      </w:r>
      <w:del w:id="270" w:author="Clay Arango" w:date="2019-04-16T13:34:00Z">
        <w:r w:rsidRPr="002B6F18" w:rsidDel="00D824F0">
          <w:rPr>
            <w:rFonts w:ascii="Times New Roman" w:eastAsia="STHupo" w:hAnsi="Times New Roman" w:cs="Times New Roman"/>
          </w:rPr>
          <w:delText xml:space="preserve">included </w:delText>
        </w:r>
      </w:del>
      <w:r w:rsidRPr="002B6F18">
        <w:rPr>
          <w:rFonts w:ascii="Times New Roman" w:eastAsia="STHupo" w:hAnsi="Times New Roman" w:cs="Times New Roman"/>
        </w:rPr>
        <w:t xml:space="preserve">in </w:t>
      </w:r>
      <w:del w:id="271" w:author="Clay Arango" w:date="2019-04-16T13:35:00Z">
        <w:r w:rsidRPr="002B6F18" w:rsidDel="00D824F0">
          <w:rPr>
            <w:rFonts w:ascii="Times New Roman" w:eastAsia="STHupo" w:hAnsi="Times New Roman" w:cs="Times New Roman"/>
          </w:rPr>
          <w:delText xml:space="preserve">the </w:delText>
        </w:r>
      </w:del>
      <w:r w:rsidRPr="002B6F18">
        <w:rPr>
          <w:rFonts w:ascii="Times New Roman" w:eastAsia="STHupo" w:hAnsi="Times New Roman" w:cs="Times New Roman"/>
        </w:rPr>
        <w:t>Jack Cr. 2018</w:t>
      </w:r>
      <w:ins w:id="272" w:author="Clay Arango" w:date="2019-04-16T13:35:00Z">
        <w:r w:rsidR="00D824F0">
          <w:rPr>
            <w:rFonts w:ascii="Times New Roman" w:eastAsia="STHupo" w:hAnsi="Times New Roman" w:cs="Times New Roman"/>
          </w:rPr>
          <w:t>,</w:t>
        </w:r>
      </w:ins>
      <w:r w:rsidRPr="002B6F18">
        <w:rPr>
          <w:rFonts w:ascii="Times New Roman" w:eastAsia="STHupo" w:hAnsi="Times New Roman" w:cs="Times New Roman"/>
        </w:rPr>
        <w:t xml:space="preserve"> </w:t>
      </w:r>
      <w:ins w:id="273" w:author="Clay Arango" w:date="2019-04-16T13:35:00Z">
        <w:r w:rsidR="00D824F0">
          <w:rPr>
            <w:rFonts w:ascii="Times New Roman" w:eastAsia="STHupo" w:hAnsi="Times New Roman" w:cs="Times New Roman"/>
          </w:rPr>
          <w:t xml:space="preserve">and they were included in the </w:t>
        </w:r>
      </w:ins>
      <w:r w:rsidRPr="002B6F18">
        <w:rPr>
          <w:rFonts w:ascii="Times New Roman" w:eastAsia="STHupo" w:hAnsi="Times New Roman" w:cs="Times New Roman"/>
        </w:rPr>
        <w:t>population and biomass estimate</w:t>
      </w:r>
      <w:del w:id="274" w:author="Clay Arango" w:date="2019-04-16T13:35:00Z">
        <w:r w:rsidRPr="002B6F18" w:rsidDel="00D824F0">
          <w:rPr>
            <w:rFonts w:ascii="Times New Roman" w:eastAsia="STHupo" w:hAnsi="Times New Roman" w:cs="Times New Roman"/>
          </w:rPr>
          <w:delText xml:space="preserve"> as well</w:delText>
        </w:r>
      </w:del>
      <w:r w:rsidRPr="002B6F18">
        <w:rPr>
          <w:rFonts w:ascii="Times New Roman" w:eastAsia="STHupo" w:hAnsi="Times New Roman" w:cs="Times New Roman"/>
        </w:rPr>
        <w:t>.</w:t>
      </w:r>
      <w:r w:rsidR="0049592D" w:rsidRPr="002B6F18">
        <w:rPr>
          <w:rFonts w:ascii="Times New Roman" w:eastAsia="STHupo" w:hAnsi="Times New Roman" w:cs="Times New Roman"/>
        </w:rPr>
        <w:t xml:space="preserve">  Some young-of-the-year (YOY) salmonids and </w:t>
      </w:r>
      <w:r w:rsidRPr="002B6F18">
        <w:rPr>
          <w:rFonts w:ascii="Times New Roman" w:eastAsia="STHupo" w:hAnsi="Times New Roman" w:cs="Times New Roman"/>
        </w:rPr>
        <w:t>sculpin (</w:t>
      </w:r>
      <w:r w:rsidRPr="002B6F18">
        <w:rPr>
          <w:rFonts w:ascii="Times New Roman" w:eastAsia="STHupo" w:hAnsi="Times New Roman" w:cs="Times New Roman"/>
          <w:i/>
        </w:rPr>
        <w:t>Cottus spp.</w:t>
      </w:r>
      <w:r w:rsidRPr="002B6F18">
        <w:rPr>
          <w:rFonts w:ascii="Times New Roman" w:eastAsia="STHupo" w:hAnsi="Times New Roman" w:cs="Times New Roman"/>
        </w:rPr>
        <w:t>) were also encountered but not included in the estimates.</w:t>
      </w:r>
    </w:p>
    <w:p w14:paraId="5C3122FB" w14:textId="0F4D7030" w:rsidR="004455A0" w:rsidRPr="002B6F18" w:rsidRDefault="004455A0">
      <w:pPr>
        <w:spacing w:line="480" w:lineRule="auto"/>
        <w:ind w:firstLine="720"/>
        <w:rPr>
          <w:rFonts w:ascii="Times New Roman" w:eastAsia="STHupo" w:hAnsi="Times New Roman" w:cs="Times New Roman"/>
        </w:rPr>
      </w:pPr>
      <w:r w:rsidRPr="002B6F18">
        <w:rPr>
          <w:rFonts w:ascii="Times New Roman" w:eastAsia="STHupo" w:hAnsi="Times New Roman" w:cs="Times New Roman"/>
        </w:rPr>
        <w:t>I used a backpack electrofisher (LR-20B Electrofisher, Smith Root) to collect fish from a 25 m length of stream</w:t>
      </w:r>
      <w:ins w:id="275" w:author="Clay Arango" w:date="2019-04-16T13:35:00Z">
        <w:r w:rsidR="00D824F0">
          <w:rPr>
            <w:rFonts w:ascii="Times New Roman" w:eastAsia="STHupo" w:hAnsi="Times New Roman" w:cs="Times New Roman"/>
          </w:rPr>
          <w:t xml:space="preserve"> (35 m for Standup and 50 m for First 2017)</w:t>
        </w:r>
      </w:ins>
      <w:r w:rsidR="00B15399">
        <w:rPr>
          <w:rFonts w:ascii="Times New Roman" w:eastAsia="STHupo" w:hAnsi="Times New Roman" w:cs="Times New Roman"/>
        </w:rPr>
        <w:t xml:space="preserve">, </w:t>
      </w:r>
      <w:r w:rsidR="00B15399" w:rsidRPr="002B6F18">
        <w:rPr>
          <w:rFonts w:ascii="Times New Roman" w:eastAsia="STHupo" w:hAnsi="Times New Roman" w:cs="Times New Roman"/>
        </w:rPr>
        <w:t>assist</w:t>
      </w:r>
      <w:r w:rsidR="00B15399">
        <w:rPr>
          <w:rFonts w:ascii="Times New Roman" w:eastAsia="STHupo" w:hAnsi="Times New Roman" w:cs="Times New Roman"/>
        </w:rPr>
        <w:t>ed by a person</w:t>
      </w:r>
      <w:r w:rsidR="00B15399" w:rsidRPr="002B6F18">
        <w:rPr>
          <w:rFonts w:ascii="Times New Roman" w:eastAsia="STHupo" w:hAnsi="Times New Roman" w:cs="Times New Roman"/>
        </w:rPr>
        <w:t xml:space="preserve"> </w:t>
      </w:r>
      <w:r w:rsidRPr="002B6F18">
        <w:rPr>
          <w:rFonts w:ascii="Times New Roman" w:eastAsia="STHupo" w:hAnsi="Times New Roman" w:cs="Times New Roman"/>
        </w:rPr>
        <w:t>who caught the salmonids 50 mm or more in length with a dip net and placed them in a 5 gallon bucket.  I used the two-pass depletion method</w:t>
      </w:r>
      <w:r w:rsidR="0034439D">
        <w:rPr>
          <w:rFonts w:ascii="Times New Roman" w:eastAsia="STHupo" w:hAnsi="Times New Roman" w:cs="Times New Roman"/>
        </w:rPr>
        <w:t xml:space="preserve"> </w:t>
      </w:r>
      <w:r w:rsidR="0034439D">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34439D">
        <w:rPr>
          <w:rFonts w:ascii="Times New Roman" w:eastAsia="STHupo" w:hAnsi="Times New Roman" w:cs="Times New Roman"/>
        </w:rPr>
        <w:fldChar w:fldCharType="separate"/>
      </w:r>
      <w:r w:rsidR="0034439D" w:rsidRPr="00C70BDB">
        <w:rPr>
          <w:rFonts w:ascii="Times New Roman" w:hAnsi="Times New Roman" w:cs="Times New Roman"/>
        </w:rPr>
        <w:t>(Lockwood and Schneider 2000)</w:t>
      </w:r>
      <w:r w:rsidR="0034439D">
        <w:rPr>
          <w:rFonts w:ascii="Times New Roman" w:eastAsia="STHupo" w:hAnsi="Times New Roman" w:cs="Times New Roman"/>
        </w:rPr>
        <w:fldChar w:fldCharType="end"/>
      </w:r>
      <w:r w:rsidR="00022ABF">
        <w:rPr>
          <w:rFonts w:ascii="Times New Roman" w:eastAsia="STHupo" w:hAnsi="Times New Roman" w:cs="Times New Roman"/>
        </w:rPr>
        <w:t xml:space="preserve"> to estimate population</w:t>
      </w:r>
      <w:del w:id="276" w:author="Clay Arango" w:date="2019-04-16T13:38:00Z">
        <w:r w:rsidR="00022ABF" w:rsidDel="00D824F0">
          <w:rPr>
            <w:rFonts w:ascii="Times New Roman" w:eastAsia="STHupo" w:hAnsi="Times New Roman" w:cs="Times New Roman"/>
          </w:rPr>
          <w:delText>s</w:delText>
        </w:r>
      </w:del>
      <w:r w:rsidR="0034439D">
        <w:rPr>
          <w:rFonts w:ascii="Times New Roman" w:eastAsia="STHupo" w:hAnsi="Times New Roman" w:cs="Times New Roman"/>
        </w:rPr>
        <w:t xml:space="preserve"> </w:t>
      </w:r>
      <w:r w:rsidRPr="002B6F18">
        <w:rPr>
          <w:rFonts w:ascii="Times New Roman" w:eastAsia="STHupo" w:hAnsi="Times New Roman" w:cs="Times New Roman"/>
        </w:rPr>
        <w:t xml:space="preserve">and did not include block-nets.  Block-nets to prevent migration were not used because these streams were relatively small and the time elapsed between the first and second pass was only a few minutes.  The assumptions are met for this estimate as long as migration is </w:t>
      </w:r>
      <w:commentRangeStart w:id="277"/>
      <w:r w:rsidRPr="002B6F18">
        <w:rPr>
          <w:rFonts w:ascii="Times New Roman" w:eastAsia="STHupo" w:hAnsi="Times New Roman" w:cs="Times New Roman"/>
        </w:rPr>
        <w:t>negligible</w:t>
      </w:r>
      <w:commentRangeEnd w:id="277"/>
      <w:r w:rsidR="00D824F0">
        <w:rPr>
          <w:rStyle w:val="CommentReference"/>
        </w:rPr>
        <w:commentReference w:id="277"/>
      </w:r>
      <w:r w:rsidRPr="002B6F18">
        <w:rPr>
          <w:rFonts w:ascii="Times New Roman" w:eastAsia="STHupo" w:hAnsi="Times New Roman" w:cs="Times New Roman"/>
        </w:rPr>
        <w:t xml:space="preserve">.  </w:t>
      </w:r>
      <w:r w:rsidR="00B15399">
        <w:rPr>
          <w:rFonts w:ascii="Times New Roman" w:eastAsia="STHupo" w:hAnsi="Times New Roman" w:cs="Times New Roman"/>
        </w:rPr>
        <w:t xml:space="preserve">To analyze my catch, </w:t>
      </w:r>
      <w:r w:rsidRPr="002B6F18">
        <w:rPr>
          <w:rFonts w:ascii="Times New Roman" w:eastAsia="STHupo" w:hAnsi="Times New Roman" w:cs="Times New Roman"/>
        </w:rPr>
        <w:t xml:space="preserve">I anesthetized </w:t>
      </w:r>
      <w:r w:rsidR="00B15399" w:rsidRPr="002B6F18">
        <w:rPr>
          <w:rFonts w:ascii="Times New Roman" w:eastAsia="STHupo" w:hAnsi="Times New Roman" w:cs="Times New Roman"/>
        </w:rPr>
        <w:t xml:space="preserve">the fish using Tricaine Methanesulfonate </w:t>
      </w:r>
      <w:r w:rsidRPr="002B6F18">
        <w:rPr>
          <w:rFonts w:ascii="Times New Roman" w:eastAsia="STHupo" w:hAnsi="Times New Roman" w:cs="Times New Roman"/>
        </w:rPr>
        <w:t>to measure and weigh them according to Central Washington University Institutional Animal Care and Use Committ</w:t>
      </w:r>
      <w:r w:rsidR="0049592D" w:rsidRPr="002B6F18">
        <w:rPr>
          <w:rFonts w:ascii="Times New Roman" w:eastAsia="STHupo" w:hAnsi="Times New Roman" w:cs="Times New Roman"/>
        </w:rPr>
        <w:t>ee (IACUC protocol #A041710).  I calculated</w:t>
      </w:r>
      <w:r w:rsidRPr="002B6F18">
        <w:rPr>
          <w:rFonts w:ascii="Times New Roman" w:eastAsia="STHupo" w:hAnsi="Times New Roman" w:cs="Times New Roman"/>
        </w:rPr>
        <w:t xml:space="preserve"> the fish population </w:t>
      </w:r>
      <w:del w:id="278" w:author="Clay Arango" w:date="2019-04-16T13:39:00Z">
        <w:r w:rsidRPr="002B6F18" w:rsidDel="00D824F0">
          <w:rPr>
            <w:rFonts w:ascii="Times New Roman" w:eastAsia="STHupo" w:hAnsi="Times New Roman" w:cs="Times New Roman"/>
          </w:rPr>
          <w:delText>with the two-pass depletion method from</w:delText>
        </w:r>
        <w:r w:rsidR="0034439D" w:rsidDel="00D824F0">
          <w:rPr>
            <w:rFonts w:ascii="Times New Roman" w:eastAsia="STHupo" w:hAnsi="Times New Roman" w:cs="Times New Roman"/>
          </w:rPr>
          <w:delText xml:space="preserve"> </w:delText>
        </w:r>
        <w:r w:rsidR="0034439D" w:rsidDel="00D824F0">
          <w:rPr>
            <w:rFonts w:ascii="Times New Roman" w:eastAsia="STHupo" w:hAnsi="Times New Roman" w:cs="Times New Roman"/>
          </w:rPr>
          <w:fldChar w:fldCharType="begin"/>
        </w:r>
        <w:r w:rsidR="00A36035" w:rsidDel="00D824F0">
          <w:rPr>
            <w:rFonts w:ascii="Times New Roman" w:eastAsia="STHupo" w:hAnsi="Times New Roman" w:cs="Times New Roman"/>
          </w:rPr>
          <w:del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delInstrText>
        </w:r>
        <w:r w:rsidR="0034439D" w:rsidDel="00D824F0">
          <w:rPr>
            <w:rFonts w:ascii="Times New Roman" w:eastAsia="STHupo" w:hAnsi="Times New Roman" w:cs="Times New Roman"/>
          </w:rPr>
          <w:fldChar w:fldCharType="separate"/>
        </w:r>
        <w:r w:rsidR="0034439D" w:rsidRPr="00C70BDB" w:rsidDel="00D824F0">
          <w:rPr>
            <w:rFonts w:ascii="Times New Roman" w:hAnsi="Times New Roman" w:cs="Times New Roman"/>
          </w:rPr>
          <w:delText xml:space="preserve">Lockwood and Schneider </w:delText>
        </w:r>
        <w:r w:rsidR="0034439D" w:rsidDel="00D824F0">
          <w:rPr>
            <w:rFonts w:ascii="Times New Roman" w:hAnsi="Times New Roman" w:cs="Times New Roman"/>
          </w:rPr>
          <w:delText>(</w:delText>
        </w:r>
        <w:r w:rsidR="0034439D" w:rsidRPr="00C70BDB" w:rsidDel="00D824F0">
          <w:rPr>
            <w:rFonts w:ascii="Times New Roman" w:hAnsi="Times New Roman" w:cs="Times New Roman"/>
          </w:rPr>
          <w:delText>2000)</w:delText>
        </w:r>
        <w:r w:rsidR="0034439D" w:rsidDel="00D824F0">
          <w:rPr>
            <w:rFonts w:ascii="Times New Roman" w:eastAsia="STHupo" w:hAnsi="Times New Roman" w:cs="Times New Roman"/>
          </w:rPr>
          <w:fldChar w:fldCharType="end"/>
        </w:r>
        <w:r w:rsidR="0034439D" w:rsidDel="00D824F0">
          <w:rPr>
            <w:rFonts w:ascii="Times New Roman" w:eastAsia="STHupo" w:hAnsi="Times New Roman" w:cs="Times New Roman"/>
          </w:rPr>
          <w:delText xml:space="preserve"> </w:delText>
        </w:r>
      </w:del>
      <w:r w:rsidRPr="002B6F18">
        <w:rPr>
          <w:rFonts w:ascii="Times New Roman" w:eastAsia="STHupo" w:hAnsi="Times New Roman" w:cs="Times New Roman"/>
        </w:rPr>
        <w:t>as follows:</w:t>
      </w:r>
    </w:p>
    <w:p w14:paraId="6417CCE6"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001C8BF8"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1E3AC1AB" w14:textId="28D5A9AC" w:rsidR="004455A0" w:rsidRPr="002B6F18" w:rsidRDefault="004455A0" w:rsidP="003D61DC">
      <w:pPr>
        <w:spacing w:line="480" w:lineRule="auto"/>
        <w:rPr>
          <w:rFonts w:ascii="Times New Roman" w:eastAsia="STHupo" w:hAnsi="Times New Roman" w:cs="Times New Roman"/>
        </w:rPr>
      </w:pPr>
      <w:r w:rsidRPr="002B6F18">
        <w:rPr>
          <w:rFonts w:ascii="Times New Roman" w:eastAsia="STHupo" w:hAnsi="Times New Roman" w:cs="Times New Roman"/>
        </w:rPr>
        <w:t>Where, C</w:t>
      </w:r>
      <w:r w:rsidRPr="00D824F0">
        <w:rPr>
          <w:rFonts w:ascii="Times New Roman" w:eastAsia="STHupo" w:hAnsi="Times New Roman" w:cs="Times New Roman"/>
          <w:vertAlign w:val="subscript"/>
          <w:rPrChange w:id="279" w:author="Clay Arango" w:date="2019-04-16T13:39:00Z">
            <w:rPr>
              <w:rFonts w:ascii="Times New Roman" w:eastAsia="STHupo" w:hAnsi="Times New Roman" w:cs="Times New Roman"/>
            </w:rPr>
          </w:rPrChange>
        </w:rPr>
        <w:t>1</w:t>
      </w:r>
      <w:r w:rsidRPr="002B6F18">
        <w:rPr>
          <w:rFonts w:ascii="Times New Roman" w:eastAsia="STHupo" w:hAnsi="Times New Roman" w:cs="Times New Roman"/>
        </w:rPr>
        <w:t xml:space="preserve"> is the number of </w:t>
      </w:r>
      <w:r w:rsidR="0049592D" w:rsidRPr="002B6F18">
        <w:rPr>
          <w:rFonts w:ascii="Times New Roman" w:eastAsia="STHupo" w:hAnsi="Times New Roman" w:cs="Times New Roman"/>
        </w:rPr>
        <w:t>fish removed in the first pass</w:t>
      </w:r>
      <w:r w:rsidRPr="002B6F18">
        <w:rPr>
          <w:rFonts w:ascii="Times New Roman" w:eastAsia="STHupo" w:hAnsi="Times New Roman" w:cs="Times New Roman"/>
        </w:rPr>
        <w:t>, C</w:t>
      </w:r>
      <w:r w:rsidRPr="00D824F0">
        <w:rPr>
          <w:rFonts w:ascii="Times New Roman" w:eastAsia="STHupo" w:hAnsi="Times New Roman" w:cs="Times New Roman"/>
          <w:vertAlign w:val="subscript"/>
          <w:rPrChange w:id="280" w:author="Clay Arango" w:date="2019-04-16T13:39:00Z">
            <w:rPr>
              <w:rFonts w:ascii="Times New Roman" w:eastAsia="STHupo" w:hAnsi="Times New Roman" w:cs="Times New Roman"/>
            </w:rPr>
          </w:rPrChange>
        </w:rPr>
        <w:t>2</w:t>
      </w:r>
      <w:r w:rsidRPr="002B6F18">
        <w:rPr>
          <w:rFonts w:ascii="Times New Roman" w:eastAsia="STHupo" w:hAnsi="Times New Roman" w:cs="Times New Roman"/>
        </w:rPr>
        <w:t xml:space="preserve"> is the number of fish</w:t>
      </w:r>
      <w:r w:rsidR="0034439D">
        <w:rPr>
          <w:rFonts w:ascii="Times New Roman" w:eastAsia="STHupo" w:hAnsi="Times New Roman" w:cs="Times New Roman"/>
        </w:rPr>
        <w:t xml:space="preserve"> </w:t>
      </w:r>
      <w:r w:rsidRPr="002B6F18">
        <w:rPr>
          <w:rFonts w:ascii="Times New Roman" w:eastAsia="STHupo" w:hAnsi="Times New Roman" w:cs="Times New Roman"/>
        </w:rPr>
        <w:t xml:space="preserve">removed in </w:t>
      </w:r>
      <w:r w:rsidR="0049592D" w:rsidRPr="002B6F18">
        <w:rPr>
          <w:rFonts w:ascii="Times New Roman" w:eastAsia="STHupo" w:hAnsi="Times New Roman" w:cs="Times New Roman"/>
        </w:rPr>
        <w:t>the second pass</w:t>
      </w:r>
      <w:r w:rsidRPr="002B6F18">
        <w:rPr>
          <w:rFonts w:ascii="Times New Roman" w:eastAsia="STHupo" w:hAnsi="Times New Roman" w:cs="Times New Roman"/>
        </w:rPr>
        <w:t>, N is the population estimate</w:t>
      </w:r>
      <w:r w:rsidR="0049592D" w:rsidRPr="002B6F18">
        <w:rPr>
          <w:rFonts w:ascii="Times New Roman" w:eastAsia="STHupo" w:hAnsi="Times New Roman" w:cs="Times New Roman"/>
        </w:rPr>
        <w:t xml:space="preserve"> in numbers of fish</w:t>
      </w:r>
      <w:r w:rsidRPr="002B6F18">
        <w:rPr>
          <w:rFonts w:ascii="Times New Roman" w:eastAsia="STHupo" w:hAnsi="Times New Roman" w:cs="Times New Roman"/>
        </w:rPr>
        <w:t xml:space="preserve"> and SE is the standard error of N</w:t>
      </w:r>
      <w:ins w:id="281" w:author="Clay Arango" w:date="2019-04-16T13:39:00Z">
        <w:r w:rsidR="00D824F0">
          <w:rPr>
            <w:rFonts w:ascii="Times New Roman" w:eastAsia="STHupo" w:hAnsi="Times New Roman" w:cs="Times New Roman"/>
          </w:rPr>
          <w:t xml:space="preserve"> (</w:t>
        </w:r>
        <w:r w:rsidR="00D824F0">
          <w:rPr>
            <w:rFonts w:ascii="Times New Roman" w:eastAsia="STHupo" w:hAnsi="Times New Roman" w:cs="Times New Roman"/>
          </w:rPr>
          <w:fldChar w:fldCharType="begin"/>
        </w:r>
        <w:r w:rsidR="00D824F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824F0">
          <w:rPr>
            <w:rFonts w:ascii="Times New Roman" w:eastAsia="STHupo" w:hAnsi="Times New Roman" w:cs="Times New Roman"/>
          </w:rPr>
          <w:fldChar w:fldCharType="separate"/>
        </w:r>
        <w:r w:rsidR="00D824F0" w:rsidRPr="00C70BDB">
          <w:rPr>
            <w:rFonts w:ascii="Times New Roman" w:hAnsi="Times New Roman" w:cs="Times New Roman"/>
          </w:rPr>
          <w:t>Lockwood and Schneider 2000)</w:t>
        </w:r>
        <w:r w:rsidR="00D824F0">
          <w:rPr>
            <w:rFonts w:ascii="Times New Roman" w:eastAsia="STHupo" w:hAnsi="Times New Roman" w:cs="Times New Roman"/>
          </w:rPr>
          <w:fldChar w:fldCharType="end"/>
        </w:r>
      </w:ins>
      <w:r w:rsidRPr="002B6F18">
        <w:rPr>
          <w:rFonts w:ascii="Times New Roman" w:eastAsia="STHupo" w:hAnsi="Times New Roman" w:cs="Times New Roman"/>
        </w:rPr>
        <w:t>.</w:t>
      </w:r>
      <w:r w:rsidR="00AB3AAD" w:rsidRPr="002B6F18">
        <w:rPr>
          <w:rFonts w:ascii="Times New Roman" w:eastAsia="STHupo" w:hAnsi="Times New Roman" w:cs="Times New Roman"/>
        </w:rPr>
        <w:t xml:space="preserve">  This population estimate was then </w:t>
      </w:r>
      <w:r w:rsidR="00AB3AAD" w:rsidRPr="002B6F18">
        <w:rPr>
          <w:rFonts w:ascii="Times New Roman" w:eastAsia="STHupo" w:hAnsi="Times New Roman" w:cs="Times New Roman"/>
        </w:rPr>
        <w:lastRenderedPageBreak/>
        <w:t xml:space="preserve">divided by the length of stream sampled to provide a measure of fish </w:t>
      </w:r>
      <w:r w:rsidR="00022ABF">
        <w:rPr>
          <w:rFonts w:ascii="Times New Roman" w:eastAsia="STHupo" w:hAnsi="Times New Roman" w:cs="Times New Roman"/>
        </w:rPr>
        <w:t>population</w:t>
      </w:r>
      <w:r w:rsidR="00022ABF" w:rsidRPr="002B6F18">
        <w:rPr>
          <w:rFonts w:ascii="Times New Roman" w:eastAsia="STHupo" w:hAnsi="Times New Roman" w:cs="Times New Roman"/>
        </w:rPr>
        <w:t xml:space="preserve"> </w:t>
      </w:r>
      <w:r w:rsidR="00AB3AAD" w:rsidRPr="002B6F18">
        <w:rPr>
          <w:rFonts w:ascii="Times New Roman" w:eastAsia="STHupo" w:hAnsi="Times New Roman" w:cs="Times New Roman"/>
        </w:rPr>
        <w:t>in fish m</w:t>
      </w:r>
      <w:r w:rsidR="00AB3AAD" w:rsidRPr="002B6F18">
        <w:rPr>
          <w:rFonts w:ascii="Times New Roman" w:eastAsia="STHupo" w:hAnsi="Times New Roman" w:cs="Times New Roman"/>
          <w:vertAlign w:val="superscript"/>
        </w:rPr>
        <w:t>-1</w:t>
      </w:r>
      <w:r w:rsidR="00AB3AAD" w:rsidRPr="002B6F18">
        <w:rPr>
          <w:rFonts w:ascii="Times New Roman" w:eastAsia="STHupo" w:hAnsi="Times New Roman" w:cs="Times New Roman"/>
        </w:rPr>
        <w:t>.</w:t>
      </w:r>
      <w:r w:rsidR="00C93C3B">
        <w:rPr>
          <w:rFonts w:ascii="Times New Roman" w:eastAsia="STHupo" w:hAnsi="Times New Roman" w:cs="Times New Roman"/>
        </w:rPr>
        <w:t xml:space="preserve">  </w:t>
      </w:r>
      <w:r w:rsidRPr="002B6F18">
        <w:rPr>
          <w:rFonts w:ascii="Times New Roman" w:eastAsia="STHupo" w:hAnsi="Times New Roman" w:cs="Times New Roman"/>
        </w:rPr>
        <w:t>I estimated fish biomass by multiplying the population estimate by the average mass of the fish and then divi</w:t>
      </w:r>
      <w:r w:rsidR="00AB3AAD" w:rsidRPr="002B6F18">
        <w:rPr>
          <w:rFonts w:ascii="Times New Roman" w:eastAsia="STHupo" w:hAnsi="Times New Roman" w:cs="Times New Roman"/>
        </w:rPr>
        <w:t xml:space="preserve">ding by the stream </w:t>
      </w:r>
      <w:r w:rsidR="00022ABF">
        <w:rPr>
          <w:rFonts w:ascii="Times New Roman" w:eastAsia="STHupo" w:hAnsi="Times New Roman" w:cs="Times New Roman"/>
        </w:rPr>
        <w:t>width</w:t>
      </w:r>
      <w:ins w:id="282" w:author="Clay Arango" w:date="2019-04-16T13:40:00Z">
        <w:r w:rsidR="00D824F0">
          <w:rPr>
            <w:rFonts w:ascii="Times New Roman" w:eastAsia="STHupo" w:hAnsi="Times New Roman" w:cs="Times New Roman"/>
          </w:rPr>
          <w:t xml:space="preserve"> (units)</w:t>
        </w:r>
      </w:ins>
      <w:r w:rsidRPr="002B6F18">
        <w:rPr>
          <w:rFonts w:ascii="Times New Roman" w:eastAsia="STHupo" w:hAnsi="Times New Roman" w:cs="Times New Roman"/>
        </w:rPr>
        <w:t>.  The average fish mass came from the combination of the fish caught in both passes.</w:t>
      </w:r>
    </w:p>
    <w:p w14:paraId="653930C3" w14:textId="2DB9C92A" w:rsidR="00983F66" w:rsidRPr="002B6F18" w:rsidRDefault="00702944">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Metabolism</w:t>
      </w:r>
    </w:p>
    <w:p w14:paraId="5620D1A0" w14:textId="44D94135" w:rsidR="00983F66" w:rsidRPr="002B6F18" w:rsidRDefault="00702944">
      <w:pPr>
        <w:spacing w:line="480" w:lineRule="auto"/>
        <w:rPr>
          <w:rFonts w:ascii="Times New Roman" w:eastAsia="STHupo" w:hAnsi="Times New Roman" w:cs="Times New Roman"/>
        </w:rPr>
      </w:pPr>
      <w:r w:rsidRPr="002B6F18">
        <w:rPr>
          <w:rFonts w:ascii="Times New Roman" w:eastAsia="STHupo" w:hAnsi="Times New Roman" w:cs="Times New Roman"/>
        </w:rPr>
        <w:tab/>
        <w:t xml:space="preserve">At each </w:t>
      </w:r>
      <w:r w:rsidR="00953A9C" w:rsidRPr="002B6F18">
        <w:rPr>
          <w:rFonts w:ascii="Times New Roman" w:eastAsia="STHupo" w:hAnsi="Times New Roman" w:cs="Times New Roman"/>
        </w:rPr>
        <w:t xml:space="preserve">site </w:t>
      </w:r>
      <w:r w:rsidR="0062256C" w:rsidRPr="002B6F18">
        <w:rPr>
          <w:rFonts w:ascii="Times New Roman" w:eastAsia="STHupo" w:hAnsi="Times New Roman" w:cs="Times New Roman"/>
        </w:rPr>
        <w:t>and for each sampling period</w:t>
      </w:r>
      <w:r w:rsidR="00B15399">
        <w:rPr>
          <w:rFonts w:ascii="Times New Roman" w:eastAsia="STHupo" w:hAnsi="Times New Roman" w:cs="Times New Roman"/>
        </w:rPr>
        <w:t>,</w:t>
      </w:r>
      <w:r w:rsidR="0062256C" w:rsidRPr="002B6F18">
        <w:rPr>
          <w:rFonts w:ascii="Times New Roman" w:eastAsia="STHupo" w:hAnsi="Times New Roman" w:cs="Times New Roman"/>
        </w:rPr>
        <w:t xml:space="preserve"> </w:t>
      </w:r>
      <w:r w:rsidRPr="002B6F18">
        <w:rPr>
          <w:rFonts w:ascii="Times New Roman" w:eastAsia="STHupo" w:hAnsi="Times New Roman" w:cs="Times New Roman"/>
        </w:rPr>
        <w:t>I deployed a dissolved oxygen (DO) probe (miniDOT</w:t>
      </w:r>
      <w:r w:rsidR="005A19B8" w:rsidRPr="002B6F18">
        <w:rPr>
          <w:rFonts w:ascii="Times New Roman" w:eastAsia="STHupo" w:hAnsi="Times New Roman" w:cs="Times New Roman"/>
        </w:rPr>
        <w:t xml:space="preserve"> Submersible Water L</w:t>
      </w:r>
      <w:r w:rsidRPr="002B6F18">
        <w:rPr>
          <w:rFonts w:ascii="Times New Roman" w:eastAsia="STHupo" w:hAnsi="Times New Roman" w:cs="Times New Roman"/>
        </w:rPr>
        <w:t>ogger</w:t>
      </w:r>
      <w:r w:rsidR="005A19B8" w:rsidRPr="002B6F18">
        <w:rPr>
          <w:rFonts w:ascii="Times New Roman" w:eastAsia="STHupo" w:hAnsi="Times New Roman" w:cs="Times New Roman"/>
        </w:rPr>
        <w:t>,</w:t>
      </w:r>
      <w:r w:rsidRPr="002B6F18">
        <w:rPr>
          <w:rFonts w:ascii="Times New Roman" w:eastAsia="STHupo" w:hAnsi="Times New Roman" w:cs="Times New Roman"/>
        </w:rPr>
        <w:t xml:space="preserve"> Precisi</w:t>
      </w:r>
      <w:r w:rsidR="005A19B8" w:rsidRPr="002B6F18">
        <w:rPr>
          <w:rFonts w:ascii="Times New Roman" w:eastAsia="STHupo" w:hAnsi="Times New Roman" w:cs="Times New Roman"/>
        </w:rPr>
        <w:t xml:space="preserve">on Measurement Engineering) </w:t>
      </w:r>
      <w:r w:rsidR="00953A9C" w:rsidRPr="002B6F18">
        <w:rPr>
          <w:rFonts w:ascii="Times New Roman" w:eastAsia="STHupo" w:hAnsi="Times New Roman" w:cs="Times New Roman"/>
        </w:rPr>
        <w:t>in the</w:t>
      </w:r>
      <w:r w:rsidR="00802B76" w:rsidRPr="002B6F18">
        <w:rPr>
          <w:rFonts w:ascii="Times New Roman" w:eastAsia="STHupo" w:hAnsi="Times New Roman" w:cs="Times New Roman"/>
        </w:rPr>
        <w:t xml:space="preserve"> </w:t>
      </w:r>
      <w:r w:rsidR="00953A9C" w:rsidRPr="002B6F18">
        <w:rPr>
          <w:rFonts w:ascii="Times New Roman" w:eastAsia="STHupo" w:hAnsi="Times New Roman" w:cs="Times New Roman"/>
        </w:rPr>
        <w:t xml:space="preserve">stream to measure DO </w:t>
      </w:r>
      <w:del w:id="283" w:author="Clay Arango" w:date="2019-04-16T13:40:00Z">
        <w:r w:rsidR="00953A9C" w:rsidRPr="002B6F18" w:rsidDel="00D824F0">
          <w:rPr>
            <w:rFonts w:ascii="Times New Roman" w:eastAsia="STHupo" w:hAnsi="Times New Roman" w:cs="Times New Roman"/>
          </w:rPr>
          <w:delText xml:space="preserve">in </w:delText>
        </w:r>
      </w:del>
      <w:ins w:id="284" w:author="Clay Arango" w:date="2019-04-16T13:40:00Z">
        <w:r w:rsidR="00D824F0">
          <w:rPr>
            <w:rFonts w:ascii="Times New Roman" w:eastAsia="STHupo" w:hAnsi="Times New Roman" w:cs="Times New Roman"/>
          </w:rPr>
          <w:t>(</w:t>
        </w:r>
      </w:ins>
      <w:r w:rsidR="00953A9C" w:rsidRPr="002B6F18">
        <w:rPr>
          <w:rFonts w:ascii="Times New Roman" w:eastAsia="STHupo" w:hAnsi="Times New Roman" w:cs="Times New Roman"/>
        </w:rPr>
        <w:t>mg</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L</w:t>
      </w:r>
      <w:r w:rsidR="000670B6" w:rsidRPr="002B6F18">
        <w:rPr>
          <w:rFonts w:ascii="Times New Roman" w:eastAsia="STHupo" w:hAnsi="Times New Roman" w:cs="Times New Roman"/>
          <w:vertAlign w:val="superscript"/>
        </w:rPr>
        <w:t>-1</w:t>
      </w:r>
      <w:ins w:id="285" w:author="Clay Arango" w:date="2019-04-16T13:41:00Z">
        <w:r w:rsidR="00D824F0">
          <w:rPr>
            <w:rFonts w:ascii="Times New Roman" w:eastAsia="STHupo" w:hAnsi="Times New Roman" w:cs="Times New Roman"/>
          </w:rPr>
          <w:t xml:space="preserve">) </w:t>
        </w:r>
      </w:ins>
      <w:del w:id="286" w:author="Clay Arango" w:date="2019-04-16T13:40:00Z">
        <w:r w:rsidR="002B1E96" w:rsidRPr="002B6F18" w:rsidDel="00D824F0">
          <w:rPr>
            <w:rFonts w:ascii="Times New Roman" w:eastAsia="STHupo" w:hAnsi="Times New Roman" w:cs="Times New Roman"/>
          </w:rPr>
          <w:delText xml:space="preserve"> </w:delText>
        </w:r>
      </w:del>
      <w:r w:rsidR="002B1E96" w:rsidRPr="002B6F18">
        <w:rPr>
          <w:rFonts w:ascii="Times New Roman" w:eastAsia="STHupo" w:hAnsi="Times New Roman" w:cs="Times New Roman"/>
        </w:rPr>
        <w:t>and temperature</w:t>
      </w:r>
      <w:ins w:id="287" w:author="Clay Arango" w:date="2019-04-16T13:41:00Z">
        <w:r w:rsidR="00D824F0">
          <w:rPr>
            <w:rFonts w:ascii="Times New Roman" w:eastAsia="STHupo" w:hAnsi="Times New Roman" w:cs="Times New Roman"/>
          </w:rPr>
          <w:t xml:space="preserve"> (°C)</w:t>
        </w:r>
      </w:ins>
      <w:r w:rsidR="00E56E9D" w:rsidRPr="002B6F18">
        <w:rPr>
          <w:rFonts w:ascii="Times New Roman" w:eastAsia="STHupo" w:hAnsi="Times New Roman" w:cs="Times New Roman"/>
        </w:rPr>
        <w:t xml:space="preserve">.  I also </w:t>
      </w:r>
      <w:r w:rsidR="0049592D" w:rsidRPr="002B6F18">
        <w:rPr>
          <w:rFonts w:ascii="Times New Roman" w:eastAsia="STHupo" w:hAnsi="Times New Roman" w:cs="Times New Roman"/>
        </w:rPr>
        <w:t>deployed a</w:t>
      </w:r>
      <w:r w:rsidR="00E56E9D" w:rsidRPr="002B6F18">
        <w:rPr>
          <w:rFonts w:ascii="Times New Roman" w:eastAsia="STHupo" w:hAnsi="Times New Roman" w:cs="Times New Roman"/>
        </w:rPr>
        <w:t xml:space="preserve"> </w:t>
      </w:r>
      <w:r w:rsidR="005A19B8" w:rsidRPr="002B6F18">
        <w:rPr>
          <w:rFonts w:ascii="Times New Roman" w:eastAsia="STHupo" w:hAnsi="Times New Roman" w:cs="Times New Roman"/>
        </w:rPr>
        <w:t>photosynthetically active radiation (PAR)</w:t>
      </w:r>
      <w:r w:rsidR="0049592D" w:rsidRPr="002B6F18">
        <w:rPr>
          <w:rFonts w:ascii="Times New Roman" w:eastAsia="STHupo" w:hAnsi="Times New Roman" w:cs="Times New Roman"/>
        </w:rPr>
        <w:t xml:space="preserve"> logger</w:t>
      </w:r>
      <w:r w:rsidR="005A19B8" w:rsidRPr="002B6F18">
        <w:rPr>
          <w:rFonts w:ascii="Times New Roman" w:eastAsia="STHupo" w:hAnsi="Times New Roman" w:cs="Times New Roman"/>
        </w:rPr>
        <w:t xml:space="preserve"> (Odyssey Photosynthetic Active Radiation Logger, Dataflow </w:t>
      </w:r>
      <w:commentRangeStart w:id="288"/>
      <w:r w:rsidR="005A19B8" w:rsidRPr="002B6F18">
        <w:rPr>
          <w:rFonts w:ascii="Times New Roman" w:eastAsia="STHupo" w:hAnsi="Times New Roman" w:cs="Times New Roman"/>
        </w:rPr>
        <w:t>Systems</w:t>
      </w:r>
      <w:commentRangeEnd w:id="288"/>
      <w:r w:rsidR="00D64712">
        <w:rPr>
          <w:rStyle w:val="CommentReference"/>
        </w:rPr>
        <w:commentReference w:id="288"/>
      </w:r>
      <w:r w:rsidR="005A19B8" w:rsidRPr="002B6F18">
        <w:rPr>
          <w:rFonts w:ascii="Times New Roman" w:eastAsia="STHupo" w:hAnsi="Times New Roman" w:cs="Times New Roman"/>
        </w:rPr>
        <w:t>)</w:t>
      </w:r>
      <w:r w:rsidR="00E13743" w:rsidRPr="002B6F18">
        <w:rPr>
          <w:rFonts w:ascii="Times New Roman" w:eastAsia="STHupo" w:hAnsi="Times New Roman" w:cs="Times New Roman"/>
        </w:rPr>
        <w:t xml:space="preserve"> on the stream bank within 2 meters of the DO probe</w:t>
      </w:r>
      <w:r w:rsidR="00953A9C" w:rsidRPr="002B6F18">
        <w:rPr>
          <w:rFonts w:ascii="Times New Roman" w:eastAsia="STHupo" w:hAnsi="Times New Roman" w:cs="Times New Roman"/>
        </w:rPr>
        <w:t xml:space="preserve"> to measure </w:t>
      </w:r>
      <w:del w:id="289" w:author="Clay Arango" w:date="2019-04-16T13:41:00Z">
        <w:r w:rsidR="00953A9C" w:rsidRPr="002B6F18" w:rsidDel="00D824F0">
          <w:rPr>
            <w:rFonts w:ascii="Times New Roman" w:eastAsia="STHupo" w:hAnsi="Times New Roman" w:cs="Times New Roman"/>
          </w:rPr>
          <w:delText>light</w:delText>
        </w:r>
      </w:del>
      <w:ins w:id="290" w:author="Clay Arango" w:date="2019-04-16T13:41:00Z">
        <w:r w:rsidR="00D824F0">
          <w:rPr>
            <w:rFonts w:ascii="Times New Roman" w:eastAsia="STHupo" w:hAnsi="Times New Roman" w:cs="Times New Roman"/>
          </w:rPr>
          <w:t>PAR as pulses s</w:t>
        </w:r>
        <w:r w:rsidR="00D824F0" w:rsidRPr="00D824F0">
          <w:rPr>
            <w:rFonts w:ascii="Times New Roman" w:eastAsia="STHupo" w:hAnsi="Times New Roman" w:cs="Times New Roman"/>
            <w:vertAlign w:val="superscript"/>
            <w:rPrChange w:id="291" w:author="Clay Arango" w:date="2019-04-16T13:41:00Z">
              <w:rPr>
                <w:rFonts w:ascii="Times New Roman" w:eastAsia="STHupo" w:hAnsi="Times New Roman" w:cs="Times New Roman"/>
              </w:rPr>
            </w:rPrChange>
          </w:rPr>
          <w:t>-1</w:t>
        </w:r>
      </w:ins>
      <w:ins w:id="292" w:author="Clay Arango" w:date="2019-04-16T13:45:00Z">
        <w:r w:rsidR="00D824F0">
          <w:rPr>
            <w:rFonts w:ascii="Times New Roman" w:eastAsia="STHupo" w:hAnsi="Times New Roman" w:cs="Times New Roman"/>
          </w:rPr>
          <w:t xml:space="preserve">, a proprietary measure </w:t>
        </w:r>
      </w:ins>
      <w:ins w:id="293" w:author="Clay Arango" w:date="2019-04-16T15:07:00Z">
        <w:r w:rsidR="00D43C79">
          <w:rPr>
            <w:rFonts w:ascii="Times New Roman" w:eastAsia="STHupo" w:hAnsi="Times New Roman" w:cs="Times New Roman"/>
          </w:rPr>
          <w:t xml:space="preserve">that can be converted to </w:t>
        </w:r>
      </w:ins>
      <w:del w:id="294" w:author="Clay Arango" w:date="2019-04-16T13:45:00Z">
        <w:r w:rsidR="00AA10C1" w:rsidDel="00D824F0">
          <w:rPr>
            <w:rFonts w:ascii="Times New Roman" w:eastAsia="STHupo" w:hAnsi="Times New Roman" w:cs="Times New Roman"/>
          </w:rPr>
          <w:delText>.</w:delText>
        </w:r>
      </w:del>
      <w:del w:id="295" w:author="Clay Arango" w:date="2019-04-16T15:08:00Z">
        <w:r w:rsidR="00953A9C" w:rsidRPr="002B6F18" w:rsidDel="00D43C79">
          <w:rPr>
            <w:rFonts w:ascii="Times New Roman" w:eastAsia="STHupo" w:hAnsi="Times New Roman" w:cs="Times New Roman"/>
          </w:rPr>
          <w:delText xml:space="preserve"> </w:delText>
        </w:r>
        <w:r w:rsidR="00AA10C1" w:rsidDel="00D43C79">
          <w:rPr>
            <w:rFonts w:ascii="Times New Roman" w:eastAsia="STHupo" w:hAnsi="Times New Roman" w:cs="Times New Roman"/>
          </w:rPr>
          <w:delText xml:space="preserve">The values obtained were then multiplied by a previously determined correction factor to yield </w:delText>
        </w:r>
      </w:del>
      <w:r w:rsidR="00953A9C" w:rsidRPr="002B6F18">
        <w:rPr>
          <w:rFonts w:ascii="Times New Roman" w:eastAsia="STHupo" w:hAnsi="Times New Roman" w:cs="Times New Roman"/>
        </w:rPr>
        <w:t xml:space="preserve">PAR </w:t>
      </w:r>
      <w:del w:id="296" w:author="Clay Arango" w:date="2019-04-16T15:08:00Z">
        <w:r w:rsidR="00953A9C" w:rsidRPr="002B6F18" w:rsidDel="00D43C79">
          <w:rPr>
            <w:rFonts w:ascii="Times New Roman" w:eastAsia="STHupo" w:hAnsi="Times New Roman" w:cs="Times New Roman"/>
          </w:rPr>
          <w:delText xml:space="preserve">in </w:delText>
        </w:r>
      </w:del>
      <w:ins w:id="297" w:author="Clay Arango" w:date="2019-04-16T15:08:00Z">
        <w:r w:rsidR="00D43C79">
          <w:rPr>
            <w:rFonts w:ascii="Times New Roman" w:eastAsia="STHupo" w:hAnsi="Times New Roman" w:cs="Times New Roman"/>
          </w:rPr>
          <w:t>(</w:t>
        </w:r>
      </w:ins>
      <w:commentRangeStart w:id="298"/>
      <w:r w:rsidR="007D0322" w:rsidRPr="002B6F18">
        <w:rPr>
          <w:rFonts w:ascii="Times New Roman" w:eastAsia="STHupo" w:hAnsi="Times New Roman" w:cs="Times New Roman"/>
        </w:rPr>
        <w:t>µ</w:t>
      </w:r>
      <w:r w:rsidR="00953A9C" w:rsidRPr="002B6F18">
        <w:rPr>
          <w:rFonts w:ascii="Times New Roman" w:eastAsia="STHupo" w:hAnsi="Times New Roman" w:cs="Times New Roman"/>
        </w:rPr>
        <w:t>mol</w:t>
      </w:r>
      <w:r w:rsidR="00854009" w:rsidRPr="002B6F18">
        <w:rPr>
          <w:rFonts w:ascii="Times New Roman" w:eastAsia="STHupo" w:hAnsi="Times New Roman" w:cs="Times New Roman"/>
        </w:rPr>
        <w:t xml:space="preserve"> photons</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m</w:t>
      </w:r>
      <w:r w:rsidR="000670B6" w:rsidRPr="002B6F18">
        <w:rPr>
          <w:rFonts w:ascii="Times New Roman" w:eastAsia="STHupo" w:hAnsi="Times New Roman" w:cs="Times New Roman"/>
          <w:vertAlign w:val="superscript"/>
        </w:rPr>
        <w:t>-</w:t>
      </w:r>
      <w:r w:rsidR="00953A9C" w:rsidRPr="002B6F18">
        <w:rPr>
          <w:rFonts w:ascii="Times New Roman" w:eastAsia="STHupo" w:hAnsi="Times New Roman" w:cs="Times New Roman"/>
          <w:vertAlign w:val="superscript"/>
        </w:rPr>
        <w:t>2</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s</w:t>
      </w:r>
      <w:commentRangeEnd w:id="298"/>
      <w:r w:rsidR="00D64712">
        <w:rPr>
          <w:rStyle w:val="CommentReference"/>
        </w:rPr>
        <w:commentReference w:id="298"/>
      </w:r>
      <w:r w:rsidR="000670B6" w:rsidRPr="002B6F18">
        <w:rPr>
          <w:rFonts w:ascii="Times New Roman" w:eastAsia="STHupo" w:hAnsi="Times New Roman" w:cs="Times New Roman"/>
          <w:vertAlign w:val="superscript"/>
        </w:rPr>
        <w:t>-1</w:t>
      </w:r>
      <w:ins w:id="299" w:author="Clay Arango" w:date="2019-04-16T15:08:00Z">
        <w:r w:rsidR="00D43C79">
          <w:rPr>
            <w:rFonts w:ascii="Times New Roman" w:eastAsia="STHupo" w:hAnsi="Times New Roman" w:cs="Times New Roman"/>
          </w:rPr>
          <w:t xml:space="preserve">) </w:t>
        </w:r>
      </w:ins>
      <w:ins w:id="300" w:author="Clay Arango" w:date="2019-04-16T15:09:00Z">
        <w:r w:rsidR="00D43C79">
          <w:rPr>
            <w:rFonts w:ascii="Times New Roman" w:eastAsia="STHupo" w:hAnsi="Times New Roman" w:cs="Times New Roman"/>
          </w:rPr>
          <w:t>(</w:t>
        </w:r>
        <w:commentRangeStart w:id="301"/>
        <w:r w:rsidR="00D43C79">
          <w:rPr>
            <w:rFonts w:ascii="Times New Roman" w:eastAsia="STHupo" w:hAnsi="Times New Roman" w:cs="Times New Roman"/>
          </w:rPr>
          <w:t>CITATION</w:t>
        </w:r>
        <w:commentRangeEnd w:id="301"/>
        <w:r w:rsidR="00D43C79">
          <w:rPr>
            <w:rStyle w:val="CommentReference"/>
          </w:rPr>
          <w:commentReference w:id="301"/>
        </w:r>
        <w:r w:rsidR="00D43C79">
          <w:rPr>
            <w:rFonts w:ascii="Times New Roman" w:eastAsia="STHupo" w:hAnsi="Times New Roman" w:cs="Times New Roman"/>
          </w:rPr>
          <w:t>)</w:t>
        </w:r>
      </w:ins>
      <w:del w:id="302" w:author="Clay Arango" w:date="2019-04-16T15:08:00Z">
        <w:r w:rsidR="00E13743" w:rsidRPr="002B6F18" w:rsidDel="00D43C79">
          <w:rPr>
            <w:rFonts w:ascii="Times New Roman" w:eastAsia="STHupo" w:hAnsi="Times New Roman" w:cs="Times New Roman"/>
          </w:rPr>
          <w:delText>.</w:delText>
        </w:r>
      </w:del>
      <w:r w:rsidR="00E13743" w:rsidRPr="002B6F18">
        <w:rPr>
          <w:rFonts w:ascii="Times New Roman" w:eastAsia="STHupo" w:hAnsi="Times New Roman" w:cs="Times New Roman"/>
        </w:rPr>
        <w:t xml:space="preserve">  These two instruments were synchronized to collect data every </w:t>
      </w:r>
      <w:r w:rsidR="00E56E9D" w:rsidRPr="002B6F18">
        <w:rPr>
          <w:rFonts w:ascii="Times New Roman" w:eastAsia="STHupo" w:hAnsi="Times New Roman" w:cs="Times New Roman"/>
        </w:rPr>
        <w:t>10 minutes (first sampl</w:t>
      </w:r>
      <w:r w:rsidR="004F208A" w:rsidRPr="002B6F18">
        <w:rPr>
          <w:rFonts w:ascii="Times New Roman" w:eastAsia="STHupo" w:hAnsi="Times New Roman" w:cs="Times New Roman"/>
        </w:rPr>
        <w:t>ing</w:t>
      </w:r>
      <w:r w:rsidR="00E56E9D" w:rsidRPr="002B6F18">
        <w:rPr>
          <w:rFonts w:ascii="Times New Roman" w:eastAsia="STHupo" w:hAnsi="Times New Roman" w:cs="Times New Roman"/>
        </w:rPr>
        <w:t xml:space="preserve"> period only) or every </w:t>
      </w:r>
      <w:r w:rsidR="00E13743" w:rsidRPr="002B6F18">
        <w:rPr>
          <w:rFonts w:ascii="Times New Roman" w:eastAsia="STHupo" w:hAnsi="Times New Roman" w:cs="Times New Roman"/>
        </w:rPr>
        <w:t>5 mi</w:t>
      </w:r>
      <w:r w:rsidR="00802B76" w:rsidRPr="002B6F18">
        <w:rPr>
          <w:rFonts w:ascii="Times New Roman" w:eastAsia="STHupo" w:hAnsi="Times New Roman" w:cs="Times New Roman"/>
        </w:rPr>
        <w:t>nutes for</w:t>
      </w:r>
      <w:r w:rsidR="00F2441B">
        <w:rPr>
          <w:rFonts w:ascii="Times New Roman" w:eastAsia="STHupo" w:hAnsi="Times New Roman" w:cs="Times New Roman"/>
        </w:rPr>
        <w:t xml:space="preserve"> (</w:t>
      </w:r>
      <w:del w:id="303" w:author="Clay Arango" w:date="2019-04-16T15:10:00Z">
        <w:r w:rsidR="00F2441B" w:rsidDel="00D43C79">
          <w:rPr>
            <w:rFonts w:ascii="Times New Roman" w:eastAsia="STHupo" w:hAnsi="Times New Roman" w:cs="Times New Roman"/>
          </w:rPr>
          <w:delText xml:space="preserve">successive </w:delText>
        </w:r>
      </w:del>
      <w:ins w:id="304" w:author="Clay Arango" w:date="2019-04-16T15:10:00Z">
        <w:r w:rsidR="00D43C79">
          <w:rPr>
            <w:rFonts w:ascii="Times New Roman" w:eastAsia="STHupo" w:hAnsi="Times New Roman" w:cs="Times New Roman"/>
          </w:rPr>
          <w:t xml:space="preserve">second and third </w:t>
        </w:r>
      </w:ins>
      <w:r w:rsidR="00F2441B">
        <w:rPr>
          <w:rFonts w:ascii="Times New Roman" w:eastAsia="STHupo" w:hAnsi="Times New Roman" w:cs="Times New Roman"/>
        </w:rPr>
        <w:t>samplings)</w:t>
      </w:r>
      <w:r w:rsidR="00063032">
        <w:rPr>
          <w:rFonts w:ascii="Times New Roman" w:eastAsia="STHupo" w:hAnsi="Times New Roman" w:cs="Times New Roman"/>
        </w:rPr>
        <w:t xml:space="preserve"> </w:t>
      </w:r>
      <w:r w:rsidR="00E56E9D" w:rsidRPr="002B6F18">
        <w:rPr>
          <w:rFonts w:ascii="Times New Roman" w:eastAsia="STHupo" w:hAnsi="Times New Roman" w:cs="Times New Roman"/>
        </w:rPr>
        <w:t xml:space="preserve">from </w:t>
      </w:r>
      <w:r w:rsidR="00420A49" w:rsidRPr="002B6F18">
        <w:rPr>
          <w:rFonts w:ascii="Times New Roman" w:eastAsia="STHupo" w:hAnsi="Times New Roman" w:cs="Times New Roman"/>
        </w:rPr>
        <w:t>4</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 p.m.</w:t>
      </w:r>
      <w:r w:rsidR="00EC5B05" w:rsidRPr="002B6F18">
        <w:rPr>
          <w:rFonts w:ascii="Times New Roman" w:eastAsia="STHupo" w:hAnsi="Times New Roman" w:cs="Times New Roman"/>
        </w:rPr>
        <w:t xml:space="preserve"> on </w:t>
      </w:r>
      <w:r w:rsidR="00E56E9D" w:rsidRPr="002B6F18">
        <w:rPr>
          <w:rFonts w:ascii="Times New Roman" w:eastAsia="STHupo" w:hAnsi="Times New Roman" w:cs="Times New Roman"/>
        </w:rPr>
        <w:t xml:space="preserve">day one to </w:t>
      </w:r>
      <w:r w:rsidR="00420A49" w:rsidRPr="002B6F18">
        <w:rPr>
          <w:rFonts w:ascii="Times New Roman" w:eastAsia="STHupo" w:hAnsi="Times New Roman" w:cs="Times New Roman"/>
        </w:rPr>
        <w:t>9</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w:t>
      </w:r>
      <w:r w:rsidR="00E56E9D" w:rsidRPr="002B6F18">
        <w:rPr>
          <w:rFonts w:ascii="Times New Roman" w:eastAsia="STHupo" w:hAnsi="Times New Roman" w:cs="Times New Roman"/>
        </w:rPr>
        <w:t xml:space="preserve"> </w:t>
      </w:r>
      <w:r w:rsidR="00EC5B05" w:rsidRPr="002B6F18">
        <w:rPr>
          <w:rFonts w:ascii="Times New Roman" w:eastAsia="STHupo" w:hAnsi="Times New Roman" w:cs="Times New Roman"/>
        </w:rPr>
        <w:t xml:space="preserve">a.m. </w:t>
      </w:r>
      <w:r w:rsidR="00E56E9D" w:rsidRPr="002B6F18">
        <w:rPr>
          <w:rFonts w:ascii="Times New Roman" w:eastAsia="STHupo" w:hAnsi="Times New Roman" w:cs="Times New Roman"/>
        </w:rPr>
        <w:t xml:space="preserve">on day </w:t>
      </w:r>
      <w:commentRangeStart w:id="305"/>
      <w:r w:rsidR="00E56E9D" w:rsidRPr="002B6F18">
        <w:rPr>
          <w:rFonts w:ascii="Times New Roman" w:eastAsia="STHupo" w:hAnsi="Times New Roman" w:cs="Times New Roman"/>
        </w:rPr>
        <w:t>three</w:t>
      </w:r>
      <w:commentRangeEnd w:id="305"/>
      <w:r w:rsidR="00D64712">
        <w:rPr>
          <w:rStyle w:val="CommentReference"/>
        </w:rPr>
        <w:commentReference w:id="305"/>
      </w:r>
      <w:r w:rsidR="00063032">
        <w:rPr>
          <w:rFonts w:ascii="Times New Roman" w:eastAsia="STHupo" w:hAnsi="Times New Roman" w:cs="Times New Roman"/>
        </w:rPr>
        <w:t xml:space="preserve"> </w:t>
      </w:r>
      <w:del w:id="306" w:author="Clay Arango" w:date="2019-04-16T15:10:00Z">
        <w:r w:rsidR="00063032" w:rsidDel="00D43C79">
          <w:rPr>
            <w:rFonts w:ascii="Times New Roman" w:eastAsia="STHupo" w:hAnsi="Times New Roman" w:cs="Times New Roman"/>
          </w:rPr>
          <w:delText>so that</w:delText>
        </w:r>
      </w:del>
      <w:ins w:id="307" w:author="Clay Arango" w:date="2019-04-16T15:10:00Z">
        <w:r w:rsidR="00D43C79">
          <w:rPr>
            <w:rFonts w:ascii="Times New Roman" w:eastAsia="STHupo" w:hAnsi="Times New Roman" w:cs="Times New Roman"/>
          </w:rPr>
          <w:t>(</w:t>
        </w:r>
      </w:ins>
      <w:del w:id="308" w:author="Clay Arango" w:date="2019-04-16T15:10:00Z">
        <w:r w:rsidR="00063032" w:rsidDel="00D43C79">
          <w:rPr>
            <w:rFonts w:ascii="Times New Roman" w:eastAsia="STHupo" w:hAnsi="Times New Roman" w:cs="Times New Roman"/>
          </w:rPr>
          <w:delText xml:space="preserve"> n </w:delText>
        </w:r>
      </w:del>
      <w:r w:rsidR="00063032">
        <w:rPr>
          <w:rFonts w:ascii="Times New Roman" w:eastAsia="STHupo" w:hAnsi="Times New Roman" w:cs="Times New Roman"/>
        </w:rPr>
        <w:t>≥ 41 h</w:t>
      </w:r>
      <w:ins w:id="309" w:author="Clay Arango" w:date="2019-04-16T15:10:00Z">
        <w:r w:rsidR="00D43C79">
          <w:rPr>
            <w:rFonts w:ascii="Times New Roman" w:eastAsia="STHupo" w:hAnsi="Times New Roman" w:cs="Times New Roman"/>
          </w:rPr>
          <w:t xml:space="preserve"> per deployment)</w:t>
        </w:r>
      </w:ins>
      <w:del w:id="310" w:author="Clay Arango" w:date="2019-04-16T15:10:00Z">
        <w:r w:rsidR="00063032" w:rsidDel="00D43C79">
          <w:rPr>
            <w:rFonts w:ascii="Times New Roman" w:eastAsia="STHupo" w:hAnsi="Times New Roman" w:cs="Times New Roman"/>
          </w:rPr>
          <w:delText>rs</w:delText>
        </w:r>
      </w:del>
      <w:r w:rsidR="00802B76" w:rsidRPr="002B6F18">
        <w:rPr>
          <w:rFonts w:ascii="Times New Roman" w:eastAsia="STHupo" w:hAnsi="Times New Roman" w:cs="Times New Roman"/>
        </w:rPr>
        <w:t xml:space="preserve">.  </w:t>
      </w:r>
    </w:p>
    <w:p w14:paraId="7C49495F" w14:textId="57EBDA50" w:rsidR="00F71DE9" w:rsidRPr="002B6F18" w:rsidRDefault="00D47A4A">
      <w:pPr>
        <w:spacing w:line="480" w:lineRule="auto"/>
        <w:rPr>
          <w:rFonts w:ascii="Times New Roman" w:eastAsia="STHupo" w:hAnsi="Times New Roman" w:cs="Times New Roman"/>
          <w:noProof/>
        </w:rPr>
      </w:pPr>
      <w:r w:rsidRPr="002B6F18">
        <w:rPr>
          <w:rFonts w:ascii="Times New Roman" w:eastAsia="STHupo" w:hAnsi="Times New Roman" w:cs="Times New Roman"/>
        </w:rPr>
        <w:tab/>
        <w:t xml:space="preserve">I used the diel DO and PAR </w:t>
      </w:r>
      <w:r w:rsidR="00561869" w:rsidRPr="002B6F18">
        <w:rPr>
          <w:rFonts w:ascii="Times New Roman" w:eastAsia="STHupo" w:hAnsi="Times New Roman" w:cs="Times New Roman"/>
        </w:rPr>
        <w:t xml:space="preserve">curves </w:t>
      </w:r>
      <w:r w:rsidRPr="002B6F18">
        <w:rPr>
          <w:rFonts w:ascii="Times New Roman" w:eastAsia="STHupo" w:hAnsi="Times New Roman" w:cs="Times New Roman"/>
        </w:rPr>
        <w:t>to estimate s</w:t>
      </w:r>
      <w:r w:rsidR="006D2E25" w:rsidRPr="002B6F18">
        <w:rPr>
          <w:rFonts w:ascii="Times New Roman" w:eastAsia="STHupo" w:hAnsi="Times New Roman" w:cs="Times New Roman"/>
        </w:rPr>
        <w:t xml:space="preserve">tream metabolism </w:t>
      </w:r>
      <w:ins w:id="311" w:author="Clay Arango" w:date="2019-04-16T15:11:00Z">
        <w:r w:rsidR="00D43C79">
          <w:rPr>
            <w:rFonts w:ascii="Times New Roman" w:eastAsia="STHupo" w:hAnsi="Times New Roman" w:cs="Times New Roman"/>
          </w:rPr>
          <w:t>us</w:t>
        </w:r>
        <w:r w:rsidR="00D43C79" w:rsidRPr="002B6F18">
          <w:rPr>
            <w:rFonts w:ascii="Times New Roman" w:eastAsia="STHupo" w:hAnsi="Times New Roman" w:cs="Times New Roman"/>
          </w:rPr>
          <w:t xml:space="preserve">ing the supplemental R script </w:t>
        </w:r>
      </w:ins>
      <w:ins w:id="312" w:author="Clay Arango" w:date="2019-04-16T15:12:00Z">
        <w:r w:rsidR="00D43C79">
          <w:rPr>
            <w:rFonts w:ascii="Times New Roman" w:eastAsia="STHupo" w:hAnsi="Times New Roman" w:cs="Times New Roman"/>
          </w:rPr>
          <w:t xml:space="preserve">for </w:t>
        </w:r>
        <w:r w:rsidR="00D43C79" w:rsidRPr="002B6F18">
          <w:rPr>
            <w:rFonts w:ascii="Times New Roman" w:eastAsia="STHupo" w:hAnsi="Times New Roman" w:cs="Times New Roman"/>
          </w:rPr>
          <w:t>the single station open-channel method with inverse modeling</w:t>
        </w:r>
        <w:r w:rsidR="00D43C79">
          <w:rPr>
            <w:rFonts w:ascii="Times New Roman" w:eastAsia="STHupo" w:hAnsi="Times New Roman" w:cs="Times New Roman"/>
          </w:rPr>
          <w:t xml:space="preserve"> </w:t>
        </w:r>
      </w:ins>
      <w:ins w:id="313" w:author="Clay Arango" w:date="2019-04-16T15:11:00Z">
        <w:r w:rsidR="00D43C79" w:rsidRPr="002B6F18">
          <w:rPr>
            <w:rFonts w:ascii="Times New Roman" w:eastAsia="STHupo" w:hAnsi="Times New Roman" w:cs="Times New Roman"/>
          </w:rPr>
          <w:t>from Supplemental File 34.3</w:t>
        </w:r>
        <w:r w:rsidR="00D43C79">
          <w:rPr>
            <w:rFonts w:ascii="Times New Roman" w:eastAsia="STHupo" w:hAnsi="Times New Roman" w:cs="Times New Roman"/>
          </w:rPr>
          <w:t xml:space="preserve"> from </w:t>
        </w:r>
        <w:r w:rsidR="00D43C79">
          <w:rPr>
            <w:rFonts w:ascii="Times New Roman" w:eastAsia="STHupo" w:hAnsi="Times New Roman" w:cs="Times New Roman"/>
          </w:rPr>
          <w:fldChar w:fldCharType="begin"/>
        </w:r>
        <w:r w:rsidR="00D43C7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D43C79">
          <w:rPr>
            <w:rFonts w:ascii="Times New Roman" w:eastAsia="STHupo" w:hAnsi="Times New Roman" w:cs="Times New Roman"/>
          </w:rPr>
          <w:fldChar w:fldCharType="separate"/>
        </w:r>
        <w:r w:rsidR="00D43C79" w:rsidRPr="00C70BDB">
          <w:rPr>
            <w:rFonts w:ascii="Times New Roman" w:hAnsi="Times New Roman" w:cs="Times New Roman"/>
          </w:rPr>
          <w:t>Hall</w:t>
        </w:r>
        <w:r w:rsidR="00D43C79">
          <w:rPr>
            <w:rFonts w:ascii="Times New Roman" w:hAnsi="Times New Roman" w:cs="Times New Roman"/>
          </w:rPr>
          <w:t xml:space="preserve"> </w:t>
        </w:r>
        <w:r w:rsidR="00D43C79" w:rsidRPr="00C70BDB">
          <w:rPr>
            <w:rFonts w:ascii="Times New Roman" w:hAnsi="Times New Roman" w:cs="Times New Roman"/>
          </w:rPr>
          <w:t>and Hotchkiss</w:t>
        </w:r>
        <w:r w:rsidR="00D43C79">
          <w:rPr>
            <w:rFonts w:ascii="Times New Roman" w:hAnsi="Times New Roman" w:cs="Times New Roman"/>
          </w:rPr>
          <w:t xml:space="preserve"> (</w:t>
        </w:r>
        <w:r w:rsidR="00D43C79" w:rsidRPr="00C70BDB">
          <w:rPr>
            <w:rFonts w:ascii="Times New Roman" w:hAnsi="Times New Roman" w:cs="Times New Roman"/>
          </w:rPr>
          <w:t>2017)</w:t>
        </w:r>
        <w:r w:rsidR="00D43C79">
          <w:rPr>
            <w:rFonts w:ascii="Times New Roman" w:eastAsia="STHupo" w:hAnsi="Times New Roman" w:cs="Times New Roman"/>
          </w:rPr>
          <w:fldChar w:fldCharType="end"/>
        </w:r>
        <w:r w:rsidR="00D43C79">
          <w:rPr>
            <w:rFonts w:ascii="Times New Roman" w:eastAsia="STHupo" w:hAnsi="Times New Roman" w:cs="Times New Roman"/>
          </w:rPr>
          <w:t xml:space="preserve"> in </w:t>
        </w:r>
      </w:ins>
      <w:del w:id="314" w:author="Clay Arango" w:date="2019-04-16T15:11:00Z">
        <w:r w:rsidR="00FE5AA0" w:rsidRPr="002B6F18" w:rsidDel="00D43C79">
          <w:rPr>
            <w:rFonts w:ascii="Times New Roman" w:eastAsia="STHupo" w:hAnsi="Times New Roman" w:cs="Times New Roman"/>
          </w:rPr>
          <w:delText xml:space="preserve">with </w:delText>
        </w:r>
      </w:del>
      <w:r w:rsidR="00FE5AA0" w:rsidRPr="002B6F18">
        <w:rPr>
          <w:rFonts w:ascii="Times New Roman" w:eastAsia="STHupo" w:hAnsi="Times New Roman" w:cs="Times New Roman"/>
        </w:rPr>
        <w:t>the statistical program R</w:t>
      </w:r>
      <w:r w:rsidR="00492BD9" w:rsidRPr="002B6F18">
        <w:rPr>
          <w:rFonts w:ascii="Times New Roman" w:eastAsia="STHupo" w:hAnsi="Times New Roman" w:cs="Times New Roman"/>
        </w:rPr>
        <w:t xml:space="preserve"> </w:t>
      </w:r>
      <w:commentRangeStart w:id="315"/>
      <w:r w:rsidR="00492BD9" w:rsidRPr="002B6F18">
        <w:rPr>
          <w:rFonts w:ascii="Times New Roman" w:eastAsia="STHupo" w:hAnsi="Times New Roman" w:cs="Times New Roman"/>
        </w:rPr>
        <w:t>Version 3.</w:t>
      </w:r>
      <w:r w:rsidR="007C4828">
        <w:rPr>
          <w:rFonts w:ascii="Times New Roman" w:eastAsia="STHupo" w:hAnsi="Times New Roman" w:cs="Times New Roman"/>
        </w:rPr>
        <w:t>5</w:t>
      </w:r>
      <w:r w:rsidR="00492BD9" w:rsidRPr="002B6F18">
        <w:rPr>
          <w:rFonts w:ascii="Times New Roman" w:eastAsia="STHupo" w:hAnsi="Times New Roman" w:cs="Times New Roman"/>
        </w:rPr>
        <w:t>.</w:t>
      </w:r>
      <w:r w:rsidR="007C4828">
        <w:rPr>
          <w:rFonts w:ascii="Times New Roman" w:eastAsia="STHupo" w:hAnsi="Times New Roman" w:cs="Times New Roman"/>
        </w:rPr>
        <w:t>2</w:t>
      </w:r>
      <w:r w:rsidR="00D570FA">
        <w:rPr>
          <w:rFonts w:ascii="Times New Roman" w:eastAsia="STHupo" w:hAnsi="Times New Roman" w:cs="Times New Roman"/>
        </w:rPr>
        <w:t xml:space="preserve"> </w:t>
      </w:r>
      <w:r w:rsidR="00D570FA">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Pr>
          <w:rFonts w:ascii="Times New Roman" w:eastAsia="STHupo" w:hAnsi="Times New Roman" w:cs="Times New Roman"/>
        </w:rPr>
        <w:fldChar w:fldCharType="separate"/>
      </w:r>
      <w:r w:rsidR="00D570FA" w:rsidRPr="00C70BDB">
        <w:rPr>
          <w:rFonts w:ascii="Times New Roman" w:hAnsi="Times New Roman" w:cs="Times New Roman"/>
        </w:rPr>
        <w:t>(R Core Team 2013)</w:t>
      </w:r>
      <w:r w:rsidR="00D570FA">
        <w:rPr>
          <w:rFonts w:ascii="Times New Roman" w:eastAsia="STHupo" w:hAnsi="Times New Roman" w:cs="Times New Roman"/>
        </w:rPr>
        <w:fldChar w:fldCharType="end"/>
      </w:r>
      <w:commentRangeEnd w:id="315"/>
      <w:r w:rsidR="00D64712">
        <w:rPr>
          <w:rStyle w:val="CommentReference"/>
        </w:rPr>
        <w:commentReference w:id="315"/>
      </w:r>
      <w:r w:rsidR="00D570FA">
        <w:rPr>
          <w:rFonts w:ascii="Times New Roman" w:eastAsia="STHupo" w:hAnsi="Times New Roman" w:cs="Times New Roman"/>
        </w:rPr>
        <w:t xml:space="preserve"> </w:t>
      </w:r>
      <w:del w:id="316" w:author="Clay Arango" w:date="2019-04-16T15:12:00Z">
        <w:r w:rsidR="006D2E25" w:rsidRPr="002B6F18" w:rsidDel="00D43C79">
          <w:rPr>
            <w:rFonts w:ascii="Times New Roman" w:eastAsia="STHupo" w:hAnsi="Times New Roman" w:cs="Times New Roman"/>
          </w:rPr>
          <w:delText>by the single station open-channel method</w:delText>
        </w:r>
        <w:r w:rsidR="00C312DA" w:rsidRPr="002B6F18" w:rsidDel="00D43C79">
          <w:rPr>
            <w:rFonts w:ascii="Times New Roman" w:eastAsia="STHupo" w:hAnsi="Times New Roman" w:cs="Times New Roman"/>
          </w:rPr>
          <w:delText xml:space="preserve"> with inverse modeling</w:delText>
        </w:r>
        <w:r w:rsidR="001D5617" w:rsidDel="00D43C79">
          <w:rPr>
            <w:rFonts w:ascii="Times New Roman" w:eastAsia="STHupo" w:hAnsi="Times New Roman" w:cs="Times New Roman"/>
          </w:rPr>
          <w:delText xml:space="preserve"> </w:delText>
        </w:r>
      </w:del>
      <w:del w:id="317" w:author="Clay Arango" w:date="2019-04-16T15:11:00Z">
        <w:r w:rsidR="00D570FA" w:rsidDel="00D43C79">
          <w:rPr>
            <w:rFonts w:ascii="Times New Roman" w:eastAsia="STHupo" w:hAnsi="Times New Roman" w:cs="Times New Roman"/>
          </w:rPr>
          <w:delText>us</w:delText>
        </w:r>
        <w:r w:rsidR="004F208A" w:rsidRPr="002B6F18" w:rsidDel="00D43C79">
          <w:rPr>
            <w:rFonts w:ascii="Times New Roman" w:eastAsia="STHupo" w:hAnsi="Times New Roman" w:cs="Times New Roman"/>
          </w:rPr>
          <w:delText xml:space="preserve">ing the supplemental R script from Supplemental File </w:delText>
        </w:r>
        <w:commentRangeStart w:id="318"/>
        <w:r w:rsidR="004F208A" w:rsidRPr="002B6F18" w:rsidDel="00D43C79">
          <w:rPr>
            <w:rFonts w:ascii="Times New Roman" w:eastAsia="STHupo" w:hAnsi="Times New Roman" w:cs="Times New Roman"/>
          </w:rPr>
          <w:delText>34.3</w:delText>
        </w:r>
        <w:r w:rsidR="001D5617" w:rsidDel="00D43C79">
          <w:rPr>
            <w:rFonts w:ascii="Times New Roman" w:eastAsia="STHupo" w:hAnsi="Times New Roman" w:cs="Times New Roman"/>
          </w:rPr>
          <w:delText xml:space="preserve"> from </w:delText>
        </w:r>
        <w:r w:rsidR="001D5617" w:rsidDel="00D43C79">
          <w:rPr>
            <w:rFonts w:ascii="Times New Roman" w:eastAsia="STHupo" w:hAnsi="Times New Roman" w:cs="Times New Roman"/>
          </w:rPr>
          <w:fldChar w:fldCharType="begin"/>
        </w:r>
        <w:r w:rsidR="001D5617" w:rsidDel="00D43C79">
          <w:rPr>
            <w:rFonts w:ascii="Times New Roman" w:eastAsia="STHupo" w:hAnsi="Times New Roman" w:cs="Times New Roman"/>
          </w:rPr>
          <w:del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r w:rsidR="001D5617" w:rsidDel="00D43C79">
          <w:rPr>
            <w:rFonts w:ascii="Times New Roman" w:eastAsia="STHupo" w:hAnsi="Times New Roman" w:cs="Times New Roman"/>
          </w:rPr>
          <w:fldChar w:fldCharType="separate"/>
        </w:r>
        <w:r w:rsidR="001D5617" w:rsidRPr="00C70BDB" w:rsidDel="00D43C79">
          <w:rPr>
            <w:rFonts w:ascii="Times New Roman" w:hAnsi="Times New Roman" w:cs="Times New Roman"/>
          </w:rPr>
          <w:delText>Hall</w:delText>
        </w:r>
        <w:r w:rsidR="001D5617" w:rsidDel="00D43C79">
          <w:rPr>
            <w:rFonts w:ascii="Times New Roman" w:hAnsi="Times New Roman" w:cs="Times New Roman"/>
          </w:rPr>
          <w:delText xml:space="preserve"> </w:delText>
        </w:r>
        <w:r w:rsidR="001D5617" w:rsidRPr="00C70BDB" w:rsidDel="00D43C79">
          <w:rPr>
            <w:rFonts w:ascii="Times New Roman" w:hAnsi="Times New Roman" w:cs="Times New Roman"/>
          </w:rPr>
          <w:delText>and Hotchkiss</w:delText>
        </w:r>
        <w:r w:rsidR="001D5617" w:rsidDel="00D43C79">
          <w:rPr>
            <w:rFonts w:ascii="Times New Roman" w:hAnsi="Times New Roman" w:cs="Times New Roman"/>
          </w:rPr>
          <w:delText xml:space="preserve"> (</w:delText>
        </w:r>
        <w:r w:rsidR="001D5617" w:rsidRPr="00C70BDB" w:rsidDel="00D43C79">
          <w:rPr>
            <w:rFonts w:ascii="Times New Roman" w:hAnsi="Times New Roman" w:cs="Times New Roman"/>
          </w:rPr>
          <w:delText>2017)</w:delText>
        </w:r>
        <w:r w:rsidR="001D5617" w:rsidDel="00D43C79">
          <w:rPr>
            <w:rFonts w:ascii="Times New Roman" w:eastAsia="STHupo" w:hAnsi="Times New Roman" w:cs="Times New Roman"/>
          </w:rPr>
          <w:fldChar w:fldCharType="end"/>
        </w:r>
      </w:del>
      <w:r w:rsidR="00E135C0" w:rsidRPr="002B6F18">
        <w:rPr>
          <w:rFonts w:ascii="Times New Roman" w:eastAsia="STHupo" w:hAnsi="Times New Roman" w:cs="Times New Roman"/>
          <w:noProof/>
        </w:rPr>
        <w:t xml:space="preserve">.  </w:t>
      </w:r>
      <w:commentRangeEnd w:id="318"/>
      <w:r w:rsidR="00D64712">
        <w:rPr>
          <w:rStyle w:val="CommentReference"/>
        </w:rPr>
        <w:commentReference w:id="318"/>
      </w:r>
      <w:r w:rsidR="00E73A40" w:rsidRPr="002B6F18">
        <w:rPr>
          <w:rFonts w:ascii="Times New Roman" w:eastAsia="STHupo" w:hAnsi="Times New Roman" w:cs="Times New Roman"/>
          <w:noProof/>
        </w:rPr>
        <w:t>Additional data needed to complete the calculation include</w:t>
      </w:r>
      <w:r w:rsidR="00876AB8" w:rsidRPr="002B6F18">
        <w:rPr>
          <w:rFonts w:ascii="Times New Roman" w:eastAsia="STHupo" w:hAnsi="Times New Roman" w:cs="Times New Roman"/>
          <w:noProof/>
        </w:rPr>
        <w:t>d</w:t>
      </w:r>
      <w:r w:rsidR="00E73A40" w:rsidRPr="002B6F18">
        <w:rPr>
          <w:rFonts w:ascii="Times New Roman" w:eastAsia="STHupo" w:hAnsi="Times New Roman" w:cs="Times New Roman"/>
          <w:noProof/>
        </w:rPr>
        <w:t xml:space="preserve"> </w:t>
      </w:r>
      <w:r w:rsidR="00215F08" w:rsidRPr="002B6F18">
        <w:rPr>
          <w:rFonts w:ascii="Times New Roman" w:eastAsia="STHupo" w:hAnsi="Times New Roman" w:cs="Times New Roman"/>
          <w:noProof/>
        </w:rPr>
        <w:t xml:space="preserve">barometric pressure calculated from elevation using the same R script, </w:t>
      </w:r>
      <w:r w:rsidR="00B82A2F" w:rsidRPr="002B6F18">
        <w:rPr>
          <w:rFonts w:ascii="Times New Roman" w:eastAsia="STHupo" w:hAnsi="Times New Roman" w:cs="Times New Roman"/>
          <w:noProof/>
        </w:rPr>
        <w:t xml:space="preserve">stream </w:t>
      </w:r>
      <w:r w:rsidR="00E671EE" w:rsidRPr="002B6F18">
        <w:rPr>
          <w:rFonts w:ascii="Times New Roman" w:eastAsia="STHupo" w:hAnsi="Times New Roman" w:cs="Times New Roman"/>
          <w:noProof/>
        </w:rPr>
        <w:t>depth</w:t>
      </w:r>
      <w:r w:rsidR="00561869" w:rsidRPr="002B6F18">
        <w:rPr>
          <w:rFonts w:ascii="Times New Roman" w:eastAsia="STHupo" w:hAnsi="Times New Roman" w:cs="Times New Roman"/>
          <w:noProof/>
        </w:rPr>
        <w:t xml:space="preserve"> </w:t>
      </w:r>
      <w:r w:rsidR="00561869" w:rsidRPr="002B6F18">
        <w:rPr>
          <w:rFonts w:ascii="Times New Roman" w:eastAsia="STHupo" w:hAnsi="Times New Roman" w:cs="Times New Roman"/>
          <w:noProof/>
        </w:rPr>
        <w:lastRenderedPageBreak/>
        <w:t>obtained from flow measurement</w:t>
      </w:r>
      <w:r w:rsidR="00215F08" w:rsidRPr="002B6F18">
        <w:rPr>
          <w:rFonts w:ascii="Times New Roman" w:eastAsia="STHupo" w:hAnsi="Times New Roman" w:cs="Times New Roman"/>
          <w:noProof/>
        </w:rPr>
        <w:t>s</w:t>
      </w:r>
      <w:ins w:id="319" w:author="Clay Arango" w:date="2019-04-16T15:12:00Z">
        <w:r w:rsidR="00D43C79">
          <w:rPr>
            <w:rFonts w:ascii="Times New Roman" w:eastAsia="STHupo" w:hAnsi="Times New Roman" w:cs="Times New Roman"/>
            <w:noProof/>
          </w:rPr>
          <w:t>,</w:t>
        </w:r>
      </w:ins>
      <w:r w:rsidR="00215F08" w:rsidRPr="002B6F18">
        <w:rPr>
          <w:rFonts w:ascii="Times New Roman" w:eastAsia="STHupo" w:hAnsi="Times New Roman" w:cs="Times New Roman"/>
          <w:noProof/>
        </w:rPr>
        <w:t xml:space="preserve"> a</w:t>
      </w:r>
      <w:r w:rsidR="00E671EE" w:rsidRPr="002B6F18">
        <w:rPr>
          <w:rFonts w:ascii="Times New Roman" w:eastAsia="STHupo" w:hAnsi="Times New Roman" w:cs="Times New Roman"/>
          <w:noProof/>
        </w:rPr>
        <w:t xml:space="preserve">nd the </w:t>
      </w:r>
      <w:r w:rsidR="00561869" w:rsidRPr="002B6F18">
        <w:rPr>
          <w:rFonts w:ascii="Times New Roman" w:eastAsia="STHupo" w:hAnsi="Times New Roman" w:cs="Times New Roman"/>
          <w:noProof/>
        </w:rPr>
        <w:t xml:space="preserve">air-water </w:t>
      </w:r>
      <w:r w:rsidR="00215F08" w:rsidRPr="002B6F18">
        <w:rPr>
          <w:rFonts w:ascii="Times New Roman" w:eastAsia="STHupo" w:hAnsi="Times New Roman" w:cs="Times New Roman"/>
          <w:noProof/>
        </w:rPr>
        <w:t xml:space="preserve">general </w:t>
      </w:r>
      <w:r w:rsidR="00E671EE" w:rsidRPr="002B6F18">
        <w:rPr>
          <w:rFonts w:ascii="Times New Roman" w:eastAsia="STHupo" w:hAnsi="Times New Roman" w:cs="Times New Roman"/>
          <w:noProof/>
        </w:rPr>
        <w:t>gas exchange</w:t>
      </w:r>
      <w:r w:rsidR="00876AB8" w:rsidRPr="002B6F18">
        <w:rPr>
          <w:rFonts w:ascii="Times New Roman" w:eastAsia="STHupo" w:hAnsi="Times New Roman" w:cs="Times New Roman"/>
          <w:noProof/>
        </w:rPr>
        <w:t xml:space="preserve"> </w:t>
      </w:r>
      <w:r w:rsidR="00561869" w:rsidRPr="002B6F18">
        <w:rPr>
          <w:rFonts w:ascii="Times New Roman" w:eastAsia="STHupo" w:hAnsi="Times New Roman" w:cs="Times New Roman"/>
          <w:noProof/>
        </w:rPr>
        <w:t xml:space="preserve">rate </w:t>
      </w:r>
      <w:r w:rsidR="00215F08" w:rsidRPr="002B6F18">
        <w:rPr>
          <w:rFonts w:ascii="Times New Roman" w:eastAsia="STHupo" w:hAnsi="Times New Roman" w:cs="Times New Roman"/>
          <w:noProof/>
        </w:rPr>
        <w:t>(</w:t>
      </w:r>
      <w:r w:rsidR="00215F08" w:rsidRPr="00D42D68">
        <w:rPr>
          <w:rFonts w:ascii="Times New Roman" w:eastAsia="STHupo" w:hAnsi="Times New Roman" w:cs="Times New Roman"/>
          <w:i/>
          <w:noProof/>
        </w:rPr>
        <w:t>K</w:t>
      </w:r>
      <w:r w:rsidR="00215F08" w:rsidRPr="00D42D68">
        <w:rPr>
          <w:rFonts w:ascii="Times New Roman" w:eastAsia="STHupo" w:hAnsi="Times New Roman" w:cs="Times New Roman"/>
          <w:noProof/>
          <w:vertAlign w:val="subscript"/>
        </w:rPr>
        <w:t>600</w:t>
      </w:r>
      <w:ins w:id="320" w:author="Clay Arango" w:date="2019-04-16T15:12:00Z">
        <w:r w:rsidR="00D43C79">
          <w:rPr>
            <w:rFonts w:ascii="Times New Roman" w:eastAsia="STHupo" w:hAnsi="Times New Roman" w:cs="Times New Roman"/>
            <w:noProof/>
          </w:rPr>
          <w:t xml:space="preserve"> - </w:t>
        </w:r>
      </w:ins>
      <w:del w:id="321" w:author="Clay Arango" w:date="2019-04-16T15:12:00Z">
        <w:r w:rsidR="00215F08" w:rsidRPr="002B6F18" w:rsidDel="00D43C79">
          <w:rPr>
            <w:rFonts w:ascii="Times New Roman" w:eastAsia="STHupo" w:hAnsi="Times New Roman" w:cs="Times New Roman"/>
            <w:noProof/>
          </w:rPr>
          <w:delText>)</w:delText>
        </w:r>
        <w:r w:rsidR="00F71DE9" w:rsidRPr="002B6F18" w:rsidDel="00D43C79">
          <w:rPr>
            <w:rFonts w:ascii="Times New Roman" w:eastAsia="STHupo" w:hAnsi="Times New Roman" w:cs="Times New Roman"/>
            <w:noProof/>
          </w:rPr>
          <w:delText xml:space="preserve"> </w:delText>
        </w:r>
      </w:del>
      <w:r w:rsidR="00F71DE9" w:rsidRPr="002B6F18">
        <w:rPr>
          <w:rFonts w:ascii="Times New Roman" w:eastAsia="STHupo" w:hAnsi="Times New Roman" w:cs="Times New Roman"/>
          <w:noProof/>
        </w:rPr>
        <w:t>explained below</w:t>
      </w:r>
      <w:ins w:id="322" w:author="Clay Arango" w:date="2019-04-16T15:12:00Z">
        <w:r w:rsidR="00D43C79">
          <w:rPr>
            <w:rFonts w:ascii="Times New Roman" w:eastAsia="STHupo" w:hAnsi="Times New Roman" w:cs="Times New Roman"/>
            <w:noProof/>
          </w:rPr>
          <w:t>)</w:t>
        </w:r>
      </w:ins>
      <w:r w:rsidR="00876AB8" w:rsidRPr="002B6F18">
        <w:rPr>
          <w:rFonts w:ascii="Times New Roman" w:eastAsia="STHupo" w:hAnsi="Times New Roman" w:cs="Times New Roman"/>
          <w:noProof/>
        </w:rPr>
        <w:t xml:space="preserve">.  </w:t>
      </w:r>
    </w:p>
    <w:p w14:paraId="6832CF28" w14:textId="5E24A5D3" w:rsidR="00DA0E24" w:rsidRPr="002B6F18" w:rsidRDefault="00F71DE9">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r>
      <w:r w:rsidR="00EC5B05" w:rsidRPr="002B6F18">
        <w:rPr>
          <w:rFonts w:ascii="Times New Roman" w:eastAsia="STHupo" w:hAnsi="Times New Roman" w:cs="Times New Roman"/>
          <w:noProof/>
        </w:rPr>
        <w:t xml:space="preserve">  Included in the R script is the option to estimate </w:t>
      </w:r>
      <w:r w:rsidR="00DA0E24" w:rsidRPr="002B6F18">
        <w:rPr>
          <w:rFonts w:ascii="Times New Roman" w:eastAsia="STHupo" w:hAnsi="Times New Roman" w:cs="Times New Roman"/>
          <w:noProof/>
        </w:rPr>
        <w:t xml:space="preserve">metabolism </w:t>
      </w:r>
      <w:r w:rsidR="00D570FA">
        <w:rPr>
          <w:rFonts w:ascii="Times New Roman" w:eastAsia="STHupo" w:hAnsi="Times New Roman" w:cs="Times New Roman"/>
          <w:noProof/>
        </w:rPr>
        <w:t>(</w:t>
      </w:r>
      <w:r w:rsidR="00DA0E24" w:rsidRPr="002B6F18">
        <w:rPr>
          <w:rFonts w:ascii="Times New Roman" w:eastAsia="STHupo" w:hAnsi="Times New Roman" w:cs="Times New Roman"/>
          <w:noProof/>
        </w:rPr>
        <w:t>e.g.</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GPP</w:t>
      </w:r>
      <w:r w:rsidR="00D570FA">
        <w:rPr>
          <w:rFonts w:ascii="Times New Roman" w:eastAsia="STHupo" w:hAnsi="Times New Roman" w:cs="Times New Roman"/>
          <w:noProof/>
        </w:rPr>
        <w:t xml:space="preserve"> and </w:t>
      </w:r>
      <w:r w:rsidR="00EC5B05" w:rsidRPr="002B6F18">
        <w:rPr>
          <w:rFonts w:ascii="Times New Roman" w:eastAsia="STHupo" w:hAnsi="Times New Roman" w:cs="Times New Roman"/>
          <w:noProof/>
        </w:rPr>
        <w:t>ER</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 xml:space="preserve">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C5B05" w:rsidRPr="002B6F18">
        <w:rPr>
          <w:rFonts w:ascii="Times New Roman" w:eastAsia="STHupo" w:hAnsi="Times New Roman" w:cs="Times New Roman"/>
          <w:noProof/>
        </w:rPr>
        <w:t xml:space="preserve"> directly from the oxygen, temperature and light data </w:t>
      </w:r>
      <w:ins w:id="323" w:author="Clay Arango" w:date="2019-04-16T15:13:00Z">
        <w:r w:rsidR="00D43C79" w:rsidRPr="002B6F18">
          <w:rPr>
            <w:rFonts w:ascii="Times New Roman" w:eastAsia="STHupo" w:hAnsi="Times New Roman" w:cs="Times New Roman"/>
            <w:noProof/>
          </w:rPr>
          <w:t xml:space="preserve">where </w:t>
        </w:r>
        <w:r w:rsidR="00D43C79" w:rsidRPr="004B6E31">
          <w:rPr>
            <w:rFonts w:ascii="Times New Roman" w:eastAsia="STHupo" w:hAnsi="Times New Roman" w:cs="Times New Roman"/>
            <w:i/>
            <w:noProof/>
          </w:rPr>
          <w:t>K</w:t>
        </w:r>
        <w:r w:rsidR="00D43C79" w:rsidRPr="004B6E31">
          <w:rPr>
            <w:rFonts w:ascii="Times New Roman" w:eastAsia="STHupo" w:hAnsi="Times New Roman" w:cs="Times New Roman"/>
            <w:noProof/>
            <w:vertAlign w:val="subscript"/>
          </w:rPr>
          <w:t>600</w:t>
        </w:r>
        <w:r w:rsidR="00D43C79" w:rsidRPr="002B6F18">
          <w:rPr>
            <w:rFonts w:ascii="Times New Roman" w:eastAsia="STHupo" w:hAnsi="Times New Roman" w:cs="Times New Roman"/>
            <w:noProof/>
          </w:rPr>
          <w:t xml:space="preserve"> is considered a free parameter</w:t>
        </w:r>
      </w:ins>
      <w:ins w:id="324" w:author="Clay Arango" w:date="2019-04-16T15:14:00Z">
        <w:r w:rsidR="00D43C79">
          <w:rPr>
            <w:rFonts w:ascii="Times New Roman" w:eastAsia="STHupo" w:hAnsi="Times New Roman" w:cs="Times New Roman"/>
            <w:noProof/>
          </w:rPr>
          <w:t xml:space="preserve">, a </w:t>
        </w:r>
      </w:ins>
      <w:ins w:id="325" w:author="Clay Arango" w:date="2019-04-16T15:13:00Z">
        <w:r w:rsidR="00D43C79">
          <w:rPr>
            <w:rFonts w:ascii="Times New Roman" w:eastAsia="STHupo" w:hAnsi="Times New Roman" w:cs="Times New Roman"/>
            <w:noProof/>
          </w:rPr>
          <w:t>method</w:t>
        </w:r>
        <w:r w:rsidR="00D43C79" w:rsidRPr="002B6F18">
          <w:rPr>
            <w:rFonts w:ascii="Times New Roman" w:eastAsia="STHupo" w:hAnsi="Times New Roman" w:cs="Times New Roman"/>
            <w:noProof/>
          </w:rPr>
          <w:t xml:space="preserve"> </w:t>
        </w:r>
      </w:ins>
      <w:del w:id="326" w:author="Clay Arango" w:date="2019-04-16T15:13:00Z">
        <w:r w:rsidR="00EC5B05" w:rsidRPr="002B6F18" w:rsidDel="00D43C79">
          <w:rPr>
            <w:rFonts w:ascii="Times New Roman" w:eastAsia="STHupo" w:hAnsi="Times New Roman" w:cs="Times New Roman"/>
            <w:noProof/>
          </w:rPr>
          <w:delText xml:space="preserve">which </w:delText>
        </w:r>
      </w:del>
      <w:ins w:id="327" w:author="Clay Arango" w:date="2019-04-16T15:14:00Z">
        <w:r w:rsidR="00D43C79">
          <w:rPr>
            <w:rFonts w:ascii="Times New Roman" w:eastAsia="STHupo" w:hAnsi="Times New Roman" w:cs="Times New Roman"/>
            <w:noProof/>
          </w:rPr>
          <w:t xml:space="preserve">that </w:t>
        </w:r>
      </w:ins>
      <w:r w:rsidR="00EC5B05" w:rsidRPr="002B6F18">
        <w:rPr>
          <w:rFonts w:ascii="Times New Roman" w:eastAsia="STHupo" w:hAnsi="Times New Roman" w:cs="Times New Roman"/>
          <w:noProof/>
        </w:rPr>
        <w:t xml:space="preserve">works well for low gradient </w:t>
      </w:r>
      <w:ins w:id="328" w:author="Clay Arango" w:date="2019-04-16T15:14:00Z">
        <w:r w:rsidR="00D43C79" w:rsidRPr="002B6F18">
          <w:rPr>
            <w:rFonts w:ascii="Times New Roman" w:eastAsia="STHupo" w:hAnsi="Times New Roman" w:cs="Times New Roman"/>
            <w:noProof/>
          </w:rPr>
          <w:t>streams</w:t>
        </w:r>
        <w:r w:rsidR="00D43C79">
          <w:rPr>
            <w:rFonts w:ascii="Times New Roman" w:eastAsia="STHupo" w:hAnsi="Times New Roman" w:cs="Times New Roman"/>
            <w:noProof/>
          </w:rPr>
          <w:t xml:space="preserve"> with </w:t>
        </w:r>
      </w:ins>
      <w:r w:rsidR="00EC5B05" w:rsidRPr="002B6F18">
        <w:rPr>
          <w:rFonts w:ascii="Times New Roman" w:eastAsia="STHupo" w:hAnsi="Times New Roman" w:cs="Times New Roman"/>
          <w:noProof/>
        </w:rPr>
        <w:t xml:space="preserve">high GPP </w:t>
      </w:r>
      <w:del w:id="329" w:author="Clay Arango" w:date="2019-04-16T15:14:00Z">
        <w:r w:rsidR="00EC5B05" w:rsidRPr="002B6F18" w:rsidDel="00D43C79">
          <w:rPr>
            <w:rFonts w:ascii="Times New Roman" w:eastAsia="STHupo" w:hAnsi="Times New Roman" w:cs="Times New Roman"/>
            <w:noProof/>
          </w:rPr>
          <w:delText>streams</w:delText>
        </w:r>
        <w:r w:rsidR="00D570FA" w:rsidDel="00D43C79">
          <w:rPr>
            <w:rFonts w:ascii="Times New Roman" w:eastAsia="STHupo" w:hAnsi="Times New Roman" w:cs="Times New Roman"/>
            <w:noProof/>
          </w:rPr>
          <w:delText xml:space="preserve"> </w:delText>
        </w:r>
      </w:del>
      <w:r w:rsidR="00D570FA">
        <w:rPr>
          <w:rFonts w:ascii="Times New Roman" w:eastAsia="STHupo" w:hAnsi="Times New Roman" w:cs="Times New Roman"/>
          <w:noProof/>
        </w:rPr>
        <w:fldChar w:fldCharType="begin"/>
      </w:r>
      <w:r w:rsidR="00D570FA">
        <w:rPr>
          <w:rFonts w:ascii="Times New Roman" w:eastAsia="STHupo" w:hAnsi="Times New Roman" w:cs="Times New Roman"/>
          <w:noProof/>
        </w:rPr>
        <w:instrText xml:space="preserve"> ADDIN ZOTERO_ITEM CSL_CITATION {"citationID":"APCEIQ7n","properties":{"formattedCitation":"(Hall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 Jr. and Madinger 2018)</w:t>
      </w:r>
      <w:r w:rsidR="00D570FA">
        <w:rPr>
          <w:rFonts w:ascii="Times New Roman" w:eastAsia="STHupo" w:hAnsi="Times New Roman" w:cs="Times New Roman"/>
          <w:noProof/>
        </w:rPr>
        <w:fldChar w:fldCharType="end"/>
      </w:r>
      <w:del w:id="330" w:author="Clay Arango" w:date="2019-04-16T15:13:00Z">
        <w:r w:rsidR="00D570FA" w:rsidDel="00D43C79">
          <w:rPr>
            <w:rFonts w:ascii="Times New Roman" w:eastAsia="STHupo" w:hAnsi="Times New Roman" w:cs="Times New Roman"/>
            <w:noProof/>
          </w:rPr>
          <w:delText xml:space="preserve"> </w:delText>
        </w:r>
        <w:r w:rsidR="00523790" w:rsidRPr="002B6F18" w:rsidDel="00D43C79">
          <w:rPr>
            <w:rFonts w:ascii="Times New Roman" w:eastAsia="STHupo" w:hAnsi="Times New Roman" w:cs="Times New Roman"/>
            <w:noProof/>
          </w:rPr>
          <w:delText xml:space="preserve">where </w:delText>
        </w:r>
        <w:r w:rsidR="00F2441B" w:rsidRPr="004B6E31" w:rsidDel="00D43C79">
          <w:rPr>
            <w:rFonts w:ascii="Times New Roman" w:eastAsia="STHupo" w:hAnsi="Times New Roman" w:cs="Times New Roman"/>
            <w:i/>
            <w:noProof/>
          </w:rPr>
          <w:delText>K</w:delText>
        </w:r>
        <w:r w:rsidR="00F2441B" w:rsidRPr="004B6E31" w:rsidDel="00D43C79">
          <w:rPr>
            <w:rFonts w:ascii="Times New Roman" w:eastAsia="STHupo" w:hAnsi="Times New Roman" w:cs="Times New Roman"/>
            <w:noProof/>
            <w:vertAlign w:val="subscript"/>
          </w:rPr>
          <w:delText>600</w:delText>
        </w:r>
        <w:r w:rsidR="00523790" w:rsidRPr="002B6F18" w:rsidDel="00D43C79">
          <w:rPr>
            <w:rFonts w:ascii="Times New Roman" w:eastAsia="STHupo" w:hAnsi="Times New Roman" w:cs="Times New Roman"/>
            <w:noProof/>
          </w:rPr>
          <w:delText xml:space="preserve"> is considered a free parameter</w:delText>
        </w:r>
      </w:del>
      <w:r w:rsidR="00EC5B05" w:rsidRPr="002B6F18">
        <w:rPr>
          <w:rFonts w:ascii="Times New Roman" w:eastAsia="STHupo" w:hAnsi="Times New Roman" w:cs="Times New Roman"/>
          <w:noProof/>
        </w:rPr>
        <w:t>.</w:t>
      </w:r>
      <w:r w:rsidR="00EA3A64" w:rsidRPr="002B6F18">
        <w:rPr>
          <w:rFonts w:ascii="Times New Roman" w:eastAsia="STHupo" w:hAnsi="Times New Roman" w:cs="Times New Roman"/>
          <w:noProof/>
        </w:rPr>
        <w:t xml:space="preserve">  Another option is to supply a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A3A64" w:rsidRPr="002B6F18">
        <w:rPr>
          <w:rFonts w:ascii="Times New Roman" w:eastAsia="STHupo" w:hAnsi="Times New Roman" w:cs="Times New Roman"/>
          <w:noProof/>
        </w:rPr>
        <w:t xml:space="preserve"> value and use the model to estimate only GPP and ER.</w:t>
      </w:r>
      <w:r w:rsidR="00C06B71" w:rsidRPr="002B6F18">
        <w:rPr>
          <w:rFonts w:ascii="Times New Roman" w:eastAsia="STHupo" w:hAnsi="Times New Roman" w:cs="Times New Roman"/>
          <w:noProof/>
        </w:rPr>
        <w:t xml:space="preserve">  </w:t>
      </w:r>
      <w:r w:rsidR="00EA3A64" w:rsidRPr="002B6F18">
        <w:rPr>
          <w:rFonts w:ascii="Times New Roman" w:eastAsia="STHupo" w:hAnsi="Times New Roman" w:cs="Times New Roman"/>
          <w:noProof/>
        </w:rPr>
        <w:t>It is recommended that in headwater streams this method is used where the K</w:t>
      </w:r>
      <w:r w:rsidR="00EA3A64" w:rsidRPr="00D43C79">
        <w:rPr>
          <w:rFonts w:ascii="Times New Roman" w:eastAsia="STHupo" w:hAnsi="Times New Roman" w:cs="Times New Roman"/>
          <w:noProof/>
          <w:vertAlign w:val="subscript"/>
          <w:rPrChange w:id="331" w:author="Clay Arango" w:date="2019-04-16T15:14:00Z">
            <w:rPr>
              <w:rFonts w:ascii="Times New Roman" w:eastAsia="STHupo" w:hAnsi="Times New Roman" w:cs="Times New Roman"/>
              <w:noProof/>
            </w:rPr>
          </w:rPrChange>
        </w:rPr>
        <w:t>600</w:t>
      </w:r>
      <w:r w:rsidR="00EA3A64" w:rsidRPr="002B6F18">
        <w:rPr>
          <w:rFonts w:ascii="Times New Roman" w:eastAsia="STHupo" w:hAnsi="Times New Roman" w:cs="Times New Roman"/>
          <w:noProof/>
        </w:rPr>
        <w:t xml:space="preserve"> is measured using tracer gas additions</w:t>
      </w:r>
      <w:r w:rsidR="00D570FA">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D570FA">
        <w:rPr>
          <w:rFonts w:ascii="Times New Roman" w:hAnsi="Times New Roman" w:cs="Times New Roman"/>
        </w:rPr>
        <w:t xml:space="preserve"> </w:t>
      </w:r>
      <w:r w:rsidR="00D570FA" w:rsidRPr="00C70BDB">
        <w:rPr>
          <w:rFonts w:ascii="Times New Roman" w:hAnsi="Times New Roman" w:cs="Times New Roman"/>
        </w:rPr>
        <w:t>and Hotchkiss</w:t>
      </w:r>
      <w:r w:rsidR="00D570FA">
        <w:rPr>
          <w:rFonts w:ascii="Times New Roman" w:hAnsi="Times New Roman" w:cs="Times New Roman"/>
        </w:rPr>
        <w:t xml:space="preserve"> </w:t>
      </w:r>
      <w:r w:rsidR="00D570FA" w:rsidRPr="00C70BDB">
        <w:rPr>
          <w:rFonts w:ascii="Times New Roman" w:hAnsi="Times New Roman" w:cs="Times New Roman"/>
        </w:rPr>
        <w:t>2017)</w:t>
      </w:r>
      <w:r w:rsidR="00D570FA">
        <w:rPr>
          <w:rFonts w:ascii="Times New Roman" w:eastAsia="STHupo" w:hAnsi="Times New Roman" w:cs="Times New Roman"/>
          <w:noProof/>
        </w:rPr>
        <w:fldChar w:fldCharType="end"/>
      </w:r>
      <w:r w:rsidR="00EA3A64" w:rsidRPr="002B6F18">
        <w:rPr>
          <w:rFonts w:ascii="Times New Roman" w:eastAsia="STHupo" w:hAnsi="Times New Roman" w:cs="Times New Roman"/>
          <w:noProof/>
        </w:rPr>
        <w:t xml:space="preserve">.  I did not have the tracer gas method available to me so I investigated alternative methods of </w:t>
      </w:r>
      <w:del w:id="332" w:author="Clay Arango" w:date="2019-04-16T15:14:00Z">
        <w:r w:rsidR="00EA3A64" w:rsidRPr="002B6F18" w:rsidDel="00D43C79">
          <w:rPr>
            <w:rFonts w:ascii="Times New Roman" w:eastAsia="STHupo" w:hAnsi="Times New Roman" w:cs="Times New Roman"/>
            <w:noProof/>
          </w:rPr>
          <w:delText>deriving a</w:delText>
        </w:r>
      </w:del>
      <w:ins w:id="333" w:author="Clay Arango" w:date="2019-04-16T15:14:00Z">
        <w:r w:rsidR="00D43C79">
          <w:rPr>
            <w:rFonts w:ascii="Times New Roman" w:eastAsia="STHupo" w:hAnsi="Times New Roman" w:cs="Times New Roman"/>
            <w:noProof/>
          </w:rPr>
          <w:t>estimating</w:t>
        </w:r>
      </w:ins>
      <w:r w:rsidR="00EA3A64" w:rsidRPr="002B6F18">
        <w:rPr>
          <w:rFonts w:ascii="Times New Roman" w:eastAsia="STHupo" w:hAnsi="Times New Roman" w:cs="Times New Roman"/>
          <w:noProof/>
        </w:rPr>
        <w:t xml:space="preserve"> K</w:t>
      </w:r>
      <w:r w:rsidR="00EA3A64" w:rsidRPr="00D43C79">
        <w:rPr>
          <w:rFonts w:ascii="Times New Roman" w:eastAsia="STHupo" w:hAnsi="Times New Roman" w:cs="Times New Roman"/>
          <w:noProof/>
          <w:vertAlign w:val="subscript"/>
          <w:rPrChange w:id="334" w:author="Clay Arango" w:date="2019-04-16T15:14:00Z">
            <w:rPr>
              <w:rFonts w:ascii="Times New Roman" w:eastAsia="STHupo" w:hAnsi="Times New Roman" w:cs="Times New Roman"/>
              <w:noProof/>
            </w:rPr>
          </w:rPrChange>
        </w:rPr>
        <w:t>600</w:t>
      </w:r>
      <w:r w:rsidR="00EA3A64" w:rsidRPr="002B6F18">
        <w:rPr>
          <w:rFonts w:ascii="Times New Roman" w:eastAsia="STHupo" w:hAnsi="Times New Roman" w:cs="Times New Roman"/>
          <w:noProof/>
        </w:rPr>
        <w:t xml:space="preserve">.  </w:t>
      </w:r>
    </w:p>
    <w:p w14:paraId="69B9D554" w14:textId="615CBA99" w:rsidR="009C43B4" w:rsidRPr="002B6F18" w:rsidRDefault="00DA0E24"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noProof/>
        </w:rPr>
        <w:t xml:space="preserve">One method I investigated for </w:t>
      </w:r>
      <w:del w:id="335" w:author="Clay Arango" w:date="2019-04-16T15:15:00Z">
        <w:r w:rsidRPr="002B6F18" w:rsidDel="00D43C79">
          <w:rPr>
            <w:rFonts w:ascii="Times New Roman" w:eastAsia="STHupo" w:hAnsi="Times New Roman" w:cs="Times New Roman"/>
            <w:noProof/>
          </w:rPr>
          <w:delText xml:space="preserve">deriving </w:delText>
        </w:r>
      </w:del>
      <w:ins w:id="336" w:author="Clay Arango" w:date="2019-04-16T15:15:00Z">
        <w:r w:rsidR="00D43C79">
          <w:rPr>
            <w:rFonts w:ascii="Times New Roman" w:eastAsia="STHupo" w:hAnsi="Times New Roman" w:cs="Times New Roman"/>
            <w:noProof/>
          </w:rPr>
          <w:t>estimating</w:t>
        </w:r>
        <w:r w:rsidR="00D43C79" w:rsidRPr="002B6F18">
          <w:rPr>
            <w:rFonts w:ascii="Times New Roman" w:eastAsia="STHupo" w:hAnsi="Times New Roman" w:cs="Times New Roman"/>
            <w:noProof/>
          </w:rPr>
          <w:t xml:space="preserve"> </w:t>
        </w:r>
      </w:ins>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w:t>
      </w:r>
      <w:del w:id="337" w:author="Clay Arango" w:date="2019-04-16T15:15:00Z">
        <w:r w:rsidRPr="002B6F18" w:rsidDel="00D43C79">
          <w:rPr>
            <w:rFonts w:ascii="Times New Roman" w:eastAsia="STHupo" w:hAnsi="Times New Roman" w:cs="Times New Roman"/>
            <w:noProof/>
          </w:rPr>
          <w:delText xml:space="preserve">involved </w:delText>
        </w:r>
      </w:del>
      <w:ins w:id="338" w:author="Clay Arango" w:date="2019-04-16T15:15:00Z">
        <w:r w:rsidR="00D43C79">
          <w:rPr>
            <w:rFonts w:ascii="Times New Roman" w:eastAsia="STHupo" w:hAnsi="Times New Roman" w:cs="Times New Roman"/>
            <w:noProof/>
          </w:rPr>
          <w:t xml:space="preserve">was to </w:t>
        </w:r>
      </w:ins>
      <w:r w:rsidRPr="002B6F18">
        <w:rPr>
          <w:rFonts w:ascii="Times New Roman" w:eastAsia="STHupo" w:hAnsi="Times New Roman" w:cs="Times New Roman"/>
          <w:noProof/>
        </w:rPr>
        <w:t>run</w:t>
      </w:r>
      <w:del w:id="339" w:author="Clay Arango" w:date="2019-04-16T15:15:00Z">
        <w:r w:rsidRPr="002B6F18" w:rsidDel="00D43C79">
          <w:rPr>
            <w:rFonts w:ascii="Times New Roman" w:eastAsia="STHupo" w:hAnsi="Times New Roman" w:cs="Times New Roman"/>
            <w:noProof/>
          </w:rPr>
          <w:delText>ning</w:delText>
        </w:r>
      </w:del>
      <w:r w:rsidRPr="002B6F18">
        <w:rPr>
          <w:rFonts w:ascii="Times New Roman" w:eastAsia="STHupo" w:hAnsi="Times New Roman" w:cs="Times New Roman"/>
          <w:noProof/>
        </w:rPr>
        <w:t xml:space="preserve"> the model with the option to estimate both metabolism 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for all samples.  From this data I </w:t>
      </w:r>
      <w:del w:id="340" w:author="Clay Arango" w:date="2019-04-16T15:15:00Z">
        <w:r w:rsidR="00815F52" w:rsidRPr="002B6F18" w:rsidDel="00D43C79">
          <w:rPr>
            <w:rFonts w:ascii="Times New Roman" w:eastAsia="STHupo" w:hAnsi="Times New Roman" w:cs="Times New Roman"/>
            <w:noProof/>
          </w:rPr>
          <w:delText xml:space="preserve">ran </w:delText>
        </w:r>
      </w:del>
      <w:ins w:id="341" w:author="Clay Arango" w:date="2019-04-16T15:15:00Z">
        <w:r w:rsidR="00D43C79">
          <w:rPr>
            <w:rFonts w:ascii="Times New Roman" w:eastAsia="STHupo" w:hAnsi="Times New Roman" w:cs="Times New Roman"/>
            <w:noProof/>
          </w:rPr>
          <w:t xml:space="preserve">used </w:t>
        </w:r>
      </w:ins>
      <w:r w:rsidR="00815F52" w:rsidRPr="002B6F18">
        <w:rPr>
          <w:rFonts w:ascii="Times New Roman" w:eastAsia="STHupo" w:hAnsi="Times New Roman" w:cs="Times New Roman"/>
          <w:noProof/>
        </w:rPr>
        <w:t xml:space="preserve">a linear </w:t>
      </w:r>
      <w:del w:id="342" w:author="Clay Arango" w:date="2019-04-16T15:15:00Z">
        <w:r w:rsidR="00815F52" w:rsidRPr="002B6F18" w:rsidDel="00D43C79">
          <w:rPr>
            <w:rFonts w:ascii="Times New Roman" w:eastAsia="STHupo" w:hAnsi="Times New Roman" w:cs="Times New Roman"/>
            <w:noProof/>
          </w:rPr>
          <w:delText xml:space="preserve">model </w:delText>
        </w:r>
      </w:del>
      <w:ins w:id="343" w:author="Clay Arango" w:date="2019-04-16T15:15:00Z">
        <w:r w:rsidR="00D43C79">
          <w:rPr>
            <w:rFonts w:ascii="Times New Roman" w:eastAsia="STHupo" w:hAnsi="Times New Roman" w:cs="Times New Roman"/>
            <w:noProof/>
          </w:rPr>
          <w:t xml:space="preserve">regression to model </w:t>
        </w:r>
      </w:ins>
      <w:del w:id="344" w:author="Clay Arango" w:date="2019-04-16T15:15:00Z">
        <w:r w:rsidR="00815F52" w:rsidRPr="002B6F18" w:rsidDel="00D43C79">
          <w:rPr>
            <w:rFonts w:ascii="Times New Roman" w:eastAsia="STHupo" w:hAnsi="Times New Roman" w:cs="Times New Roman"/>
            <w:noProof/>
          </w:rPr>
          <w:delText xml:space="preserve">in R of </w:delText>
        </w:r>
      </w:del>
      <w:r w:rsidR="00815F52" w:rsidRPr="002B6F18">
        <w:rPr>
          <w:rFonts w:ascii="Times New Roman" w:eastAsia="STHupo" w:hAnsi="Times New Roman" w:cs="Times New Roman"/>
          <w:noProof/>
        </w:rPr>
        <w:t xml:space="preserve">the diel oxygen data vs the modeled oxygen data </w:t>
      </w:r>
      <w:del w:id="345" w:author="Clay Arango" w:date="2019-04-16T15:16:00Z">
        <w:r w:rsidR="00815F52" w:rsidRPr="002B6F18" w:rsidDel="00D43C79">
          <w:rPr>
            <w:rFonts w:ascii="Times New Roman" w:eastAsia="STHupo" w:hAnsi="Times New Roman" w:cs="Times New Roman"/>
            <w:noProof/>
          </w:rPr>
          <w:delText xml:space="preserve">and </w:delText>
        </w:r>
      </w:del>
      <w:ins w:id="346" w:author="Clay Arango" w:date="2019-04-16T15:16:00Z">
        <w:r w:rsidR="00D43C79">
          <w:rPr>
            <w:rFonts w:ascii="Times New Roman" w:eastAsia="STHupo" w:hAnsi="Times New Roman" w:cs="Times New Roman"/>
            <w:noProof/>
          </w:rPr>
          <w:t xml:space="preserve">to </w:t>
        </w:r>
      </w:ins>
      <w:r w:rsidR="00815F52" w:rsidRPr="002B6F18">
        <w:rPr>
          <w:rFonts w:ascii="Times New Roman" w:eastAsia="STHupo" w:hAnsi="Times New Roman" w:cs="Times New Roman"/>
          <w:noProof/>
        </w:rPr>
        <w:t>obtain</w:t>
      </w:r>
      <w:del w:id="347" w:author="Clay Arango" w:date="2019-04-16T15:16:00Z">
        <w:r w:rsidR="00815F52" w:rsidRPr="002B6F18" w:rsidDel="00D43C79">
          <w:rPr>
            <w:rFonts w:ascii="Times New Roman" w:eastAsia="STHupo" w:hAnsi="Times New Roman" w:cs="Times New Roman"/>
            <w:noProof/>
          </w:rPr>
          <w:delText>ed</w:delText>
        </w:r>
      </w:del>
      <w:r w:rsidR="00815F52" w:rsidRPr="002B6F18">
        <w:rPr>
          <w:rFonts w:ascii="Times New Roman" w:eastAsia="STHupo" w:hAnsi="Times New Roman" w:cs="Times New Roman"/>
          <w:noProof/>
        </w:rPr>
        <w:t xml:space="preserve"> an R</w:t>
      </w:r>
      <w:r w:rsidR="00815F52" w:rsidRPr="002B6F18">
        <w:rPr>
          <w:rFonts w:ascii="Times New Roman" w:eastAsia="STHupo" w:hAnsi="Times New Roman" w:cs="Times New Roman"/>
          <w:noProof/>
          <w:vertAlign w:val="superscript"/>
        </w:rPr>
        <w:t>2</w:t>
      </w:r>
      <w:r w:rsidR="00815F52" w:rsidRPr="002B6F18">
        <w:rPr>
          <w:rFonts w:ascii="Times New Roman" w:eastAsia="STHupo" w:hAnsi="Times New Roman" w:cs="Times New Roman"/>
          <w:noProof/>
        </w:rPr>
        <w:t xml:space="preserve"> value for each sample.</w:t>
      </w:r>
      <w:r w:rsidR="008D374A" w:rsidRPr="002B6F18">
        <w:rPr>
          <w:rFonts w:ascii="Times New Roman" w:eastAsia="STHupo" w:hAnsi="Times New Roman" w:cs="Times New Roman"/>
          <w:noProof/>
        </w:rPr>
        <w:t xml:space="preserve">  From these I selected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8D374A" w:rsidRPr="002B6F18">
        <w:rPr>
          <w:rFonts w:ascii="Times New Roman" w:eastAsia="STHupo" w:hAnsi="Times New Roman" w:cs="Times New Roman"/>
          <w:noProof/>
        </w:rPr>
        <w:t xml:space="preserve">’s from </w:t>
      </w:r>
      <w:del w:id="348" w:author="Clay Arango" w:date="2019-04-16T15:16:00Z">
        <w:r w:rsidR="008D374A" w:rsidRPr="002B6F18" w:rsidDel="00D43C79">
          <w:rPr>
            <w:rFonts w:ascii="Times New Roman" w:eastAsia="STHupo" w:hAnsi="Times New Roman" w:cs="Times New Roman"/>
            <w:noProof/>
          </w:rPr>
          <w:delText xml:space="preserve">a </w:delText>
        </w:r>
      </w:del>
      <w:ins w:id="349" w:author="Clay Arango" w:date="2019-04-16T15:16:00Z">
        <w:r w:rsidR="00D43C79">
          <w:rPr>
            <w:rFonts w:ascii="Times New Roman" w:eastAsia="STHupo" w:hAnsi="Times New Roman" w:cs="Times New Roman"/>
            <w:noProof/>
          </w:rPr>
          <w:t xml:space="preserve">the </w:t>
        </w:r>
      </w:ins>
      <w:r w:rsidR="008D374A" w:rsidRPr="002B6F18">
        <w:rPr>
          <w:rFonts w:ascii="Times New Roman" w:eastAsia="STHupo" w:hAnsi="Times New Roman" w:cs="Times New Roman"/>
          <w:noProof/>
        </w:rPr>
        <w:t xml:space="preserve">subset of the </w:t>
      </w:r>
      <w:ins w:id="350" w:author="Clay Arango" w:date="2019-04-16T15:16:00Z">
        <w:r w:rsidR="00D43C79">
          <w:rPr>
            <w:rFonts w:ascii="Times New Roman" w:eastAsia="STHupo" w:hAnsi="Times New Roman" w:cs="Times New Roman"/>
            <w:noProof/>
          </w:rPr>
          <w:t xml:space="preserve">regression </w:t>
        </w:r>
      </w:ins>
      <w:r w:rsidR="008D374A" w:rsidRPr="002B6F18">
        <w:rPr>
          <w:rFonts w:ascii="Times New Roman" w:eastAsia="STHupo" w:hAnsi="Times New Roman" w:cs="Times New Roman"/>
          <w:noProof/>
        </w:rPr>
        <w:t xml:space="preserve">models </w:t>
      </w:r>
      <w:r w:rsidR="00815F52" w:rsidRPr="002B6F18">
        <w:rPr>
          <w:rFonts w:ascii="Times New Roman" w:eastAsia="STHupo" w:hAnsi="Times New Roman" w:cs="Times New Roman"/>
          <w:noProof/>
        </w:rPr>
        <w:t>that had</w:t>
      </w:r>
      <w:r w:rsidR="00C05D51" w:rsidRPr="002B6F18">
        <w:rPr>
          <w:rFonts w:ascii="Times New Roman" w:eastAsia="STHupo" w:hAnsi="Times New Roman" w:cs="Times New Roman"/>
          <w:noProof/>
        </w:rPr>
        <w:t xml:space="preserve"> </w:t>
      </w:r>
      <w:ins w:id="351" w:author="Clay Arango" w:date="2019-04-16T15:16:00Z">
        <w:r w:rsidR="00D43C79">
          <w:rPr>
            <w:rFonts w:ascii="Times New Roman" w:eastAsia="STHupo" w:hAnsi="Times New Roman" w:cs="Times New Roman"/>
            <w:noProof/>
          </w:rPr>
          <w:t>four characteristics: a positive</w:t>
        </w:r>
      </w:ins>
      <w:del w:id="352" w:author="Clay Arango" w:date="2019-04-16T15:16:00Z">
        <w:r w:rsidR="00C05D51" w:rsidRPr="002B6F18" w:rsidDel="00D43C79">
          <w:rPr>
            <w:rFonts w:ascii="Times New Roman" w:eastAsia="STHupo" w:hAnsi="Times New Roman" w:cs="Times New Roman"/>
            <w:noProof/>
          </w:rPr>
          <w:delText>+</w:delText>
        </w:r>
      </w:del>
      <w:r w:rsidR="00F2441B" w:rsidRPr="00F2441B">
        <w:rPr>
          <w:rFonts w:ascii="Times New Roman" w:eastAsia="STHupo" w:hAnsi="Times New Roman" w:cs="Times New Roman"/>
          <w:i/>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ins w:id="353" w:author="Clay Arango" w:date="2019-04-16T15:16:00Z">
        <w:r w:rsidR="00D43C79">
          <w:rPr>
            <w:rFonts w:ascii="Times New Roman" w:eastAsia="STHupo" w:hAnsi="Times New Roman" w:cs="Times New Roman"/>
            <w:noProof/>
          </w:rPr>
          <w:t xml:space="preserve"> and </w:t>
        </w:r>
      </w:ins>
      <w:del w:id="354" w:author="Clay Arango" w:date="2019-04-16T15:16:00Z">
        <w:r w:rsidR="00C05D51" w:rsidRPr="002B6F18" w:rsidDel="00D43C79">
          <w:rPr>
            <w:rFonts w:ascii="Times New Roman" w:eastAsia="STHupo" w:hAnsi="Times New Roman" w:cs="Times New Roman"/>
            <w:noProof/>
          </w:rPr>
          <w:delText>,</w:delText>
        </w:r>
        <w:r w:rsidR="00815F52" w:rsidRPr="002B6F18" w:rsidDel="00D43C79">
          <w:rPr>
            <w:rFonts w:ascii="Times New Roman" w:eastAsia="STHupo" w:hAnsi="Times New Roman" w:cs="Times New Roman"/>
            <w:noProof/>
          </w:rPr>
          <w:delText xml:space="preserve"> </w:delText>
        </w:r>
        <w:r w:rsidR="00C05D51" w:rsidRPr="002B6F18" w:rsidDel="00D43C79">
          <w:rPr>
            <w:rFonts w:ascii="Times New Roman" w:eastAsia="STHupo" w:hAnsi="Times New Roman" w:cs="Times New Roman"/>
            <w:noProof/>
          </w:rPr>
          <w:delText>+</w:delText>
        </w:r>
      </w:del>
      <w:r w:rsidR="00C05D51" w:rsidRPr="002B6F18">
        <w:rPr>
          <w:rFonts w:ascii="Times New Roman" w:eastAsia="STHupo" w:hAnsi="Times New Roman" w:cs="Times New Roman"/>
          <w:noProof/>
        </w:rPr>
        <w:t xml:space="preserve">GPP, </w:t>
      </w:r>
      <w:ins w:id="355" w:author="Clay Arango" w:date="2019-04-16T15:16:00Z">
        <w:r w:rsidR="00D43C79">
          <w:rPr>
            <w:rFonts w:ascii="Times New Roman" w:eastAsia="STHupo" w:hAnsi="Times New Roman" w:cs="Times New Roman"/>
            <w:noProof/>
          </w:rPr>
          <w:t xml:space="preserve">a negative </w:t>
        </w:r>
      </w:ins>
      <w:del w:id="356" w:author="Clay Arango" w:date="2019-04-16T15:17:00Z">
        <w:r w:rsidR="00C05D51" w:rsidRPr="002B6F18" w:rsidDel="00D43C79">
          <w:rPr>
            <w:rFonts w:ascii="Times New Roman" w:eastAsia="STHupo" w:hAnsi="Times New Roman" w:cs="Times New Roman"/>
          </w:rPr>
          <w:delText>–</w:delText>
        </w:r>
      </w:del>
      <w:r w:rsidR="008D374A" w:rsidRPr="002B6F18">
        <w:rPr>
          <w:rFonts w:ascii="Times New Roman" w:eastAsia="STHupo" w:hAnsi="Times New Roman" w:cs="Times New Roman"/>
          <w:noProof/>
        </w:rPr>
        <w:t>ER</w:t>
      </w:r>
      <w:ins w:id="357" w:author="Clay Arango" w:date="2019-04-16T15:17:00Z">
        <w:r w:rsidR="00D43C79">
          <w:rPr>
            <w:rFonts w:ascii="Times New Roman" w:eastAsia="STHupo" w:hAnsi="Times New Roman" w:cs="Times New Roman"/>
            <w:noProof/>
          </w:rPr>
          <w:t>,</w:t>
        </w:r>
      </w:ins>
      <w:r w:rsidR="008D374A" w:rsidRPr="002B6F18">
        <w:rPr>
          <w:rFonts w:ascii="Times New Roman" w:eastAsia="STHupo" w:hAnsi="Times New Roman" w:cs="Times New Roman"/>
          <w:noProof/>
        </w:rPr>
        <w:t xml:space="preserve"> and </w:t>
      </w:r>
      <w:ins w:id="358" w:author="Clay Arango" w:date="2019-04-16T15:17:00Z">
        <w:r w:rsidR="00D43C79">
          <w:rPr>
            <w:rFonts w:ascii="Times New Roman" w:eastAsia="STHupo" w:hAnsi="Times New Roman" w:cs="Times New Roman"/>
            <w:noProof/>
          </w:rPr>
          <w:t xml:space="preserve">an </w:t>
        </w:r>
      </w:ins>
      <w:r w:rsidR="008D374A" w:rsidRPr="00D42D68">
        <w:rPr>
          <w:rFonts w:ascii="Times New Roman" w:eastAsia="STHupo" w:hAnsi="Times New Roman" w:cs="Times New Roman"/>
          <w:i/>
          <w:noProof/>
        </w:rPr>
        <w:t>R</w:t>
      </w:r>
      <w:r w:rsidR="008D374A" w:rsidRPr="002B6F18">
        <w:rPr>
          <w:rFonts w:ascii="Times New Roman" w:eastAsia="STHupo" w:hAnsi="Times New Roman" w:cs="Times New Roman"/>
          <w:noProof/>
          <w:vertAlign w:val="superscript"/>
        </w:rPr>
        <w:t>2</w:t>
      </w:r>
      <w:r w:rsidR="008D374A" w:rsidRPr="002B6F18">
        <w:rPr>
          <w:rFonts w:ascii="Times New Roman" w:eastAsia="STHupo" w:hAnsi="Times New Roman" w:cs="Times New Roman"/>
          <w:noProof/>
        </w:rPr>
        <w:t>&gt;0.95</w:t>
      </w:r>
      <w:del w:id="359" w:author="Clay Arango" w:date="2019-04-16T15:17:00Z">
        <w:r w:rsidR="008D374A" w:rsidRPr="002B6F18" w:rsidDel="00D43C79">
          <w:rPr>
            <w:rFonts w:ascii="Times New Roman" w:eastAsia="STHupo" w:hAnsi="Times New Roman" w:cs="Times New Roman"/>
            <w:noProof/>
          </w:rPr>
          <w:delText xml:space="preserve"> to run regressions</w:delText>
        </w:r>
        <w:r w:rsidR="00352DA0" w:rsidRPr="002B6F18" w:rsidDel="00D43C79">
          <w:rPr>
            <w:rFonts w:ascii="Times New Roman" w:eastAsia="STHupo" w:hAnsi="Times New Roman" w:cs="Times New Roman"/>
            <w:noProof/>
          </w:rPr>
          <w:delText xml:space="preserve"> with</w:delText>
        </w:r>
      </w:del>
      <w:r w:rsidR="008D374A" w:rsidRPr="002B6F18">
        <w:rPr>
          <w:rFonts w:ascii="Times New Roman" w:eastAsia="STHupo" w:hAnsi="Times New Roman" w:cs="Times New Roman"/>
          <w:noProof/>
        </w:rPr>
        <w:t xml:space="preserve">. </w:t>
      </w:r>
      <w:del w:id="360" w:author="Clay Arango" w:date="2019-04-16T15:17:00Z">
        <w:r w:rsidR="00D570FA" w:rsidDel="005242EB">
          <w:rPr>
            <w:rFonts w:ascii="Times New Roman" w:eastAsia="STHupo" w:hAnsi="Times New Roman" w:cs="Times New Roman"/>
            <w:noProof/>
          </w:rPr>
          <w:fldChar w:fldCharType="begin"/>
        </w:r>
        <w:r w:rsidR="00A36035" w:rsidDel="005242EB">
          <w:rPr>
            <w:rFonts w:ascii="Times New Roman" w:eastAsia="STHupo" w:hAnsi="Times New Roman" w:cs="Times New Roman"/>
            <w:noProof/>
          </w:rPr>
          <w:del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r w:rsidR="00D570FA" w:rsidDel="005242EB">
          <w:rPr>
            <w:rFonts w:ascii="Times New Roman" w:eastAsia="STHupo" w:hAnsi="Times New Roman" w:cs="Times New Roman"/>
            <w:noProof/>
          </w:rPr>
          <w:fldChar w:fldCharType="separate"/>
        </w:r>
        <w:r w:rsidR="00D570FA" w:rsidRPr="00C70BDB" w:rsidDel="005242EB">
          <w:rPr>
            <w:rFonts w:ascii="Times New Roman" w:hAnsi="Times New Roman" w:cs="Times New Roman"/>
          </w:rPr>
          <w:delText>Hall</w:delText>
        </w:r>
        <w:r w:rsidR="00D570FA" w:rsidDel="005242EB">
          <w:rPr>
            <w:rFonts w:ascii="Times New Roman" w:hAnsi="Times New Roman" w:cs="Times New Roman"/>
          </w:rPr>
          <w:delText xml:space="preserve"> </w:delText>
        </w:r>
        <w:r w:rsidR="00D570FA" w:rsidRPr="00C70BDB" w:rsidDel="005242EB">
          <w:rPr>
            <w:rFonts w:ascii="Times New Roman" w:hAnsi="Times New Roman" w:cs="Times New Roman"/>
          </w:rPr>
          <w:delText>and Hotchkiss</w:delText>
        </w:r>
        <w:r w:rsidR="00D570FA" w:rsidDel="005242EB">
          <w:rPr>
            <w:rFonts w:ascii="Times New Roman" w:hAnsi="Times New Roman" w:cs="Times New Roman"/>
          </w:rPr>
          <w:delText xml:space="preserve"> (</w:delText>
        </w:r>
        <w:r w:rsidR="00D570FA" w:rsidRPr="00C70BDB" w:rsidDel="005242EB">
          <w:rPr>
            <w:rFonts w:ascii="Times New Roman" w:hAnsi="Times New Roman" w:cs="Times New Roman"/>
          </w:rPr>
          <w:delText>2017)</w:delText>
        </w:r>
        <w:r w:rsidR="00D570FA" w:rsidDel="005242EB">
          <w:rPr>
            <w:rFonts w:ascii="Times New Roman" w:eastAsia="STHupo" w:hAnsi="Times New Roman" w:cs="Times New Roman"/>
            <w:noProof/>
          </w:rPr>
          <w:fldChar w:fldCharType="end"/>
        </w:r>
        <w:r w:rsidR="00D570FA" w:rsidDel="005242EB">
          <w:rPr>
            <w:rFonts w:ascii="Times New Roman" w:eastAsia="STHupo" w:hAnsi="Times New Roman" w:cs="Times New Roman"/>
          </w:rPr>
          <w:delText xml:space="preserve"> </w:delText>
        </w:r>
        <w:r w:rsidR="008D374A" w:rsidRPr="002B6F18" w:rsidDel="005242EB">
          <w:rPr>
            <w:rFonts w:ascii="Times New Roman" w:eastAsia="STHupo" w:hAnsi="Times New Roman" w:cs="Times New Roman"/>
          </w:rPr>
          <w:delText xml:space="preserve">assert that </w:delText>
        </w:r>
        <w:r w:rsidR="008D374A" w:rsidRPr="002B6F18" w:rsidDel="00D43C79">
          <w:rPr>
            <w:rFonts w:ascii="Times New Roman" w:eastAsia="STHupo" w:hAnsi="Times New Roman" w:cs="Times New Roman"/>
          </w:rPr>
          <w:delText xml:space="preserve">the </w:delText>
        </w:r>
      </w:del>
      <w:r w:rsidR="008D374A" w:rsidRPr="002B6F18">
        <w:rPr>
          <w:rFonts w:ascii="Times New Roman" w:eastAsia="STHupo" w:hAnsi="Times New Roman" w:cs="Times New Roman"/>
        </w:rPr>
        <w:t>model output is erroneou</w:t>
      </w:r>
      <w:r w:rsidR="00352DA0" w:rsidRPr="002B6F18">
        <w:rPr>
          <w:rFonts w:ascii="Times New Roman" w:eastAsia="STHupo" w:hAnsi="Times New Roman" w:cs="Times New Roman"/>
        </w:rPr>
        <w:t>s if the GPP is negative or if the ER is positive</w:t>
      </w:r>
      <w:r w:rsidR="009C43B4" w:rsidRPr="002B6F18">
        <w:rPr>
          <w:rFonts w:ascii="Times New Roman" w:eastAsia="STHupo" w:hAnsi="Times New Roman" w:cs="Times New Roman"/>
        </w:rPr>
        <w:t xml:space="preserve"> </w:t>
      </w:r>
      <w:ins w:id="361" w:author="Clay Arango" w:date="2019-04-16T15:17:00Z">
        <w:r w:rsidR="005242EB">
          <w:rPr>
            <w:rFonts w:ascii="Times New Roman" w:eastAsia="STHupo" w:hAnsi="Times New Roman" w:cs="Times New Roman"/>
          </w:rPr>
          <w:t>(</w:t>
        </w:r>
        <w:r w:rsidR="005242EB">
          <w:rPr>
            <w:rFonts w:ascii="Times New Roman" w:eastAsia="STHupo" w:hAnsi="Times New Roman" w:cs="Times New Roman"/>
            <w:noProof/>
          </w:rPr>
          <w:fldChar w:fldCharType="begin"/>
        </w:r>
        <w:r w:rsidR="005242EB">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5242EB">
          <w:rPr>
            <w:rFonts w:ascii="Times New Roman" w:eastAsia="STHupo" w:hAnsi="Times New Roman" w:cs="Times New Roman"/>
            <w:noProof/>
          </w:rPr>
          <w:fldChar w:fldCharType="separate"/>
        </w:r>
        <w:r w:rsidR="005242EB" w:rsidRPr="00C70BDB">
          <w:rPr>
            <w:rFonts w:ascii="Times New Roman" w:hAnsi="Times New Roman" w:cs="Times New Roman"/>
          </w:rPr>
          <w:t>Hall</w:t>
        </w:r>
        <w:r w:rsidR="005242EB">
          <w:rPr>
            <w:rFonts w:ascii="Times New Roman" w:hAnsi="Times New Roman" w:cs="Times New Roman"/>
          </w:rPr>
          <w:t xml:space="preserve"> </w:t>
        </w:r>
        <w:r w:rsidR="005242EB" w:rsidRPr="00C70BDB">
          <w:rPr>
            <w:rFonts w:ascii="Times New Roman" w:hAnsi="Times New Roman" w:cs="Times New Roman"/>
          </w:rPr>
          <w:t>and Hotchkiss</w:t>
        </w:r>
        <w:r w:rsidR="005242EB">
          <w:rPr>
            <w:rFonts w:ascii="Times New Roman" w:hAnsi="Times New Roman" w:cs="Times New Roman"/>
          </w:rPr>
          <w:t xml:space="preserve"> </w:t>
        </w:r>
        <w:r w:rsidR="005242EB" w:rsidRPr="00C70BDB">
          <w:rPr>
            <w:rFonts w:ascii="Times New Roman" w:hAnsi="Times New Roman" w:cs="Times New Roman"/>
          </w:rPr>
          <w:t>2017)</w:t>
        </w:r>
        <w:r w:rsidR="005242EB">
          <w:rPr>
            <w:rFonts w:ascii="Times New Roman" w:eastAsia="STHupo" w:hAnsi="Times New Roman" w:cs="Times New Roman"/>
            <w:noProof/>
          </w:rPr>
          <w:fldChar w:fldCharType="end"/>
        </w:r>
      </w:ins>
      <w:ins w:id="362" w:author="Clay Arango" w:date="2019-04-16T15:18:00Z">
        <w:r w:rsidR="005242EB">
          <w:rPr>
            <w:rFonts w:ascii="Times New Roman" w:eastAsia="STHupo" w:hAnsi="Times New Roman" w:cs="Times New Roman"/>
            <w:noProof/>
          </w:rPr>
          <w:t>,</w:t>
        </w:r>
      </w:ins>
      <w:ins w:id="363" w:author="Clay Arango" w:date="2019-04-16T15:17:00Z">
        <w:r w:rsidR="005242EB" w:rsidRPr="002B6F18">
          <w:rPr>
            <w:rFonts w:ascii="Times New Roman" w:eastAsia="STHupo" w:hAnsi="Times New Roman" w:cs="Times New Roman"/>
          </w:rPr>
          <w:t xml:space="preserve"> </w:t>
        </w:r>
      </w:ins>
      <w:r w:rsidR="009C43B4" w:rsidRPr="002B6F18">
        <w:rPr>
          <w:rFonts w:ascii="Times New Roman" w:eastAsia="STHupo" w:hAnsi="Times New Roman" w:cs="Times New Roman"/>
        </w:rPr>
        <w:t>and</w:t>
      </w:r>
      <w:r w:rsidR="00D570FA">
        <w:rPr>
          <w:rFonts w:ascii="Times New Roman" w:eastAsia="STHupo" w:hAnsi="Times New Roman" w:cs="Times New Roman"/>
        </w:rPr>
        <w:t xml:space="preserve"> </w:t>
      </w:r>
      <w:ins w:id="364" w:author="Clay Arango" w:date="2019-04-16T15:18:00Z">
        <w:r w:rsidR="005242EB" w:rsidRPr="002B6F18">
          <w:rPr>
            <w:rFonts w:ascii="Times New Roman" w:eastAsia="STHupo" w:hAnsi="Times New Roman" w:cs="Times New Roman"/>
            <w:noProof/>
          </w:rPr>
          <w:t xml:space="preserve">a negative </w:t>
        </w:r>
        <w:r w:rsidR="005242EB" w:rsidRPr="004B6E31">
          <w:rPr>
            <w:rFonts w:ascii="Times New Roman" w:eastAsia="STHupo" w:hAnsi="Times New Roman" w:cs="Times New Roman"/>
            <w:i/>
            <w:noProof/>
          </w:rPr>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noProof/>
          </w:rPr>
          <w:t xml:space="preserve"> can not be trusted</w:t>
        </w:r>
        <w:r w:rsidR="005242EB">
          <w:rPr>
            <w:rFonts w:ascii="Times New Roman" w:eastAsia="STHupo" w:hAnsi="Times New Roman" w:cs="Times New Roman"/>
          </w:rPr>
          <w:t xml:space="preserve">  (</w:t>
        </w:r>
      </w:ins>
      <w:r w:rsidR="00D570FA">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hours.","DOI":"10.1002/lom3.10030","ISSN":"1541-5856","shortTitle":"Stream metabolism and the open diel oxygen method","language":"en","author":[{"family":"Demars","given":"Benoît O. L."},{"family":"Thompson","given":"Joshua"},{"family":"Manson","given":"J. Russell"}],"issued":{"date-parts":[["2015"]]}}}],"schema":"https://github.com/citation-style-language/schema/raw/master/csl-citation.json"} </w:instrText>
      </w:r>
      <w:r w:rsidR="00D570FA">
        <w:rPr>
          <w:rFonts w:ascii="Times New Roman" w:eastAsia="STHupo" w:hAnsi="Times New Roman" w:cs="Times New Roman"/>
        </w:rPr>
        <w:fldChar w:fldCharType="separate"/>
      </w:r>
      <w:r w:rsidR="00D570FA" w:rsidRPr="00C70BDB">
        <w:rPr>
          <w:rFonts w:ascii="Times New Roman" w:hAnsi="Times New Roman" w:cs="Times New Roman"/>
        </w:rPr>
        <w:t xml:space="preserve">Demars et al. </w:t>
      </w:r>
      <w:del w:id="365" w:author="Clay Arango" w:date="2019-04-16T15:18:00Z">
        <w:r w:rsidR="00D570FA" w:rsidDel="005242EB">
          <w:rPr>
            <w:rFonts w:ascii="Times New Roman" w:hAnsi="Times New Roman" w:cs="Times New Roman"/>
          </w:rPr>
          <w:delText>(</w:delText>
        </w:r>
      </w:del>
      <w:r w:rsidR="00D570FA" w:rsidRPr="00C70BDB">
        <w:rPr>
          <w:rFonts w:ascii="Times New Roman" w:hAnsi="Times New Roman" w:cs="Times New Roman"/>
        </w:rPr>
        <w:t>2015)</w:t>
      </w:r>
      <w:r w:rsidR="00D570FA">
        <w:rPr>
          <w:rFonts w:ascii="Times New Roman" w:eastAsia="STHupo" w:hAnsi="Times New Roman" w:cs="Times New Roman"/>
        </w:rPr>
        <w:fldChar w:fldCharType="end"/>
      </w:r>
      <w:r w:rsidR="00D570FA">
        <w:rPr>
          <w:rFonts w:ascii="Times New Roman" w:eastAsia="STHupo" w:hAnsi="Times New Roman" w:cs="Times New Roman"/>
          <w:noProof/>
        </w:rPr>
        <w:t xml:space="preserve"> </w:t>
      </w:r>
      <w:del w:id="366" w:author="Clay Arango" w:date="2019-04-16T15:18:00Z">
        <w:r w:rsidR="009C43B4" w:rsidRPr="002B6F18" w:rsidDel="005242EB">
          <w:rPr>
            <w:rFonts w:ascii="Times New Roman" w:eastAsia="STHupo" w:hAnsi="Times New Roman" w:cs="Times New Roman"/>
            <w:noProof/>
          </w:rPr>
          <w:delText xml:space="preserve">indicate a negative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9C43B4" w:rsidRPr="002B6F18" w:rsidDel="005242EB">
          <w:rPr>
            <w:rFonts w:ascii="Times New Roman" w:eastAsia="STHupo" w:hAnsi="Times New Roman" w:cs="Times New Roman"/>
            <w:noProof/>
          </w:rPr>
          <w:delText xml:space="preserve"> can not be trusted</w:delText>
        </w:r>
      </w:del>
      <w:r w:rsidR="00352DA0" w:rsidRPr="002B6F18">
        <w:rPr>
          <w:rFonts w:ascii="Times New Roman" w:eastAsia="STHupo" w:hAnsi="Times New Roman" w:cs="Times New Roman"/>
        </w:rPr>
        <w:t xml:space="preserve">.  </w:t>
      </w:r>
      <w:ins w:id="367" w:author="Clay Arango" w:date="2019-04-16T15:18:00Z">
        <w:r w:rsidR="005242EB">
          <w:rPr>
            <w:rFonts w:ascii="Times New Roman" w:eastAsia="STHupo" w:hAnsi="Times New Roman" w:cs="Times New Roman"/>
          </w:rPr>
          <w:t xml:space="preserve">Using this subset of models, I explored relationships between </w:t>
        </w:r>
      </w:ins>
      <w:del w:id="368" w:author="Clay Arango" w:date="2019-04-16T15:18:00Z">
        <w:r w:rsidR="00352DA0" w:rsidRPr="002B6F18" w:rsidDel="005242EB">
          <w:rPr>
            <w:rFonts w:ascii="Times New Roman" w:eastAsia="STHupo" w:hAnsi="Times New Roman" w:cs="Times New Roman"/>
          </w:rPr>
          <w:delText xml:space="preserve">I ran regressions with these </w:delText>
        </w:r>
      </w:del>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52DA0" w:rsidRPr="002B6F18">
        <w:rPr>
          <w:rFonts w:ascii="Times New Roman" w:eastAsia="STHupo" w:hAnsi="Times New Roman" w:cs="Times New Roman"/>
        </w:rPr>
        <w:t xml:space="preserve"> </w:t>
      </w:r>
      <w:del w:id="369" w:author="Clay Arango" w:date="2019-04-16T15:18:00Z">
        <w:r w:rsidR="00352DA0" w:rsidRPr="002B6F18" w:rsidDel="005242EB">
          <w:rPr>
            <w:rFonts w:ascii="Times New Roman" w:eastAsia="STHupo" w:hAnsi="Times New Roman" w:cs="Times New Roman"/>
          </w:rPr>
          <w:delText xml:space="preserve">values against </w:delText>
        </w:r>
      </w:del>
      <w:ins w:id="370" w:author="Clay Arango" w:date="2019-04-16T15:18:00Z">
        <w:r w:rsidR="005242EB">
          <w:rPr>
            <w:rFonts w:ascii="Times New Roman" w:eastAsia="STHupo" w:hAnsi="Times New Roman" w:cs="Times New Roman"/>
          </w:rPr>
          <w:t xml:space="preserve">and </w:t>
        </w:r>
      </w:ins>
      <w:del w:id="371" w:author="Clay Arango" w:date="2019-04-16T15:19:00Z">
        <w:r w:rsidR="00352DA0" w:rsidRPr="002B6F18" w:rsidDel="005242EB">
          <w:rPr>
            <w:rFonts w:ascii="Times New Roman" w:eastAsia="STHupo" w:hAnsi="Times New Roman" w:cs="Times New Roman"/>
          </w:rPr>
          <w:delText xml:space="preserve">all of the relevant </w:delText>
        </w:r>
      </w:del>
      <w:r w:rsidR="00352DA0" w:rsidRPr="002B6F18">
        <w:rPr>
          <w:rFonts w:ascii="Times New Roman" w:eastAsia="STHupo" w:hAnsi="Times New Roman" w:cs="Times New Roman"/>
        </w:rPr>
        <w:t xml:space="preserve">data I </w:t>
      </w:r>
      <w:del w:id="372" w:author="Clay Arango" w:date="2019-04-16T15:19:00Z">
        <w:r w:rsidR="00352DA0" w:rsidRPr="002B6F18" w:rsidDel="005242EB">
          <w:rPr>
            <w:rFonts w:ascii="Times New Roman" w:eastAsia="STHupo" w:hAnsi="Times New Roman" w:cs="Times New Roman"/>
          </w:rPr>
          <w:delText xml:space="preserve">had </w:delText>
        </w:r>
      </w:del>
      <w:r w:rsidR="00352DA0" w:rsidRPr="002B6F18">
        <w:rPr>
          <w:rFonts w:ascii="Times New Roman" w:eastAsia="STHupo" w:hAnsi="Times New Roman" w:cs="Times New Roman"/>
        </w:rPr>
        <w:t xml:space="preserve">collected </w:t>
      </w:r>
      <w:ins w:id="373" w:author="Clay Arango" w:date="2019-04-16T15:19:00Z">
        <w:r w:rsidR="005242EB">
          <w:rPr>
            <w:rFonts w:ascii="Times New Roman" w:eastAsia="STHupo" w:hAnsi="Times New Roman" w:cs="Times New Roman"/>
          </w:rPr>
          <w:t>that should be related to K</w:t>
        </w:r>
        <w:r w:rsidR="005242EB" w:rsidRPr="005242EB">
          <w:rPr>
            <w:rFonts w:ascii="Times New Roman" w:eastAsia="STHupo" w:hAnsi="Times New Roman" w:cs="Times New Roman"/>
            <w:vertAlign w:val="subscript"/>
            <w:rPrChange w:id="374" w:author="Clay Arango" w:date="2019-04-16T15:19:00Z">
              <w:rPr>
                <w:rFonts w:ascii="Times New Roman" w:eastAsia="STHupo" w:hAnsi="Times New Roman" w:cs="Times New Roman"/>
              </w:rPr>
            </w:rPrChange>
          </w:rPr>
          <w:t>600</w:t>
        </w:r>
        <w:r w:rsidR="005242EB">
          <w:rPr>
            <w:rFonts w:ascii="Times New Roman" w:eastAsia="STHupo" w:hAnsi="Times New Roman" w:cs="Times New Roman"/>
          </w:rPr>
          <w:t xml:space="preserve"> (list here), </w:t>
        </w:r>
      </w:ins>
      <w:r w:rsidR="00352DA0" w:rsidRPr="002B6F18">
        <w:rPr>
          <w:rFonts w:ascii="Times New Roman" w:eastAsia="STHupo" w:hAnsi="Times New Roman" w:cs="Times New Roman"/>
        </w:rPr>
        <w:t xml:space="preserve">and found that average stream velocity had the </w:t>
      </w:r>
      <w:ins w:id="375" w:author="Clay Arango" w:date="2019-04-16T15:19:00Z">
        <w:r w:rsidR="005242EB">
          <w:rPr>
            <w:rFonts w:ascii="Times New Roman" w:eastAsia="STHupo" w:hAnsi="Times New Roman" w:cs="Times New Roman"/>
          </w:rPr>
          <w:t>strongest relationship</w:t>
        </w:r>
      </w:ins>
      <w:del w:id="376" w:author="Clay Arango" w:date="2019-04-16T15:19:00Z">
        <w:r w:rsidR="00352DA0" w:rsidRPr="002B6F18" w:rsidDel="005242EB">
          <w:rPr>
            <w:rFonts w:ascii="Times New Roman" w:eastAsia="STHupo" w:hAnsi="Times New Roman" w:cs="Times New Roman"/>
          </w:rPr>
          <w:delText xml:space="preserve">highest </w:delText>
        </w:r>
      </w:del>
      <w:del w:id="377" w:author="Clay Arango" w:date="2019-04-16T15:21:00Z">
        <w:r w:rsidR="00352DA0" w:rsidRPr="00D42D68" w:rsidDel="005242EB">
          <w:rPr>
            <w:rFonts w:ascii="Times New Roman" w:eastAsia="STHupo" w:hAnsi="Times New Roman" w:cs="Times New Roman"/>
            <w:i/>
          </w:rPr>
          <w:delText>R</w:delText>
        </w:r>
        <w:r w:rsidR="00352DA0" w:rsidRPr="002B6F18" w:rsidDel="005242EB">
          <w:rPr>
            <w:rFonts w:ascii="Times New Roman" w:eastAsia="STHupo" w:hAnsi="Times New Roman" w:cs="Times New Roman"/>
            <w:vertAlign w:val="superscript"/>
          </w:rPr>
          <w:delText>2</w:delText>
        </w:r>
      </w:del>
      <w:del w:id="378" w:author="Clay Arango" w:date="2019-04-16T15:19:00Z">
        <w:r w:rsidR="00352DA0" w:rsidRPr="002B6F18" w:rsidDel="005242EB">
          <w:rPr>
            <w:rFonts w:ascii="Times New Roman" w:eastAsia="STHupo" w:hAnsi="Times New Roman" w:cs="Times New Roman"/>
          </w:rPr>
          <w:delText>.</w:delText>
        </w:r>
      </w:del>
      <w:r w:rsidR="00352DA0" w:rsidRPr="002B6F18">
        <w:rPr>
          <w:rFonts w:ascii="Times New Roman" w:eastAsia="STHupo" w:hAnsi="Times New Roman" w:cs="Times New Roman"/>
        </w:rPr>
        <w:t xml:space="preserve">  </w:t>
      </w:r>
      <w:ins w:id="379" w:author="Clay Arango" w:date="2019-04-16T15:19:00Z">
        <w:r w:rsidR="005242EB">
          <w:rPr>
            <w:rFonts w:ascii="Times New Roman" w:eastAsia="STHupo" w:hAnsi="Times New Roman" w:cs="Times New Roman"/>
          </w:rPr>
          <w:t xml:space="preserve">Then </w:t>
        </w:r>
      </w:ins>
      <w:r w:rsidR="00352DA0" w:rsidRPr="002B6F18">
        <w:rPr>
          <w:rFonts w:ascii="Times New Roman" w:eastAsia="STHupo" w:hAnsi="Times New Roman" w:cs="Times New Roman"/>
        </w:rPr>
        <w:t xml:space="preserve">I used </w:t>
      </w:r>
      <w:ins w:id="380" w:author="Clay Arango" w:date="2019-04-16T15:20:00Z">
        <w:r w:rsidR="005242EB" w:rsidRPr="004B6E31">
          <w:rPr>
            <w:rFonts w:ascii="Times New Roman" w:eastAsia="STHupo" w:hAnsi="Times New Roman" w:cs="Times New Roman"/>
            <w:i/>
            <w:noProof/>
          </w:rPr>
          <w:lastRenderedPageBreak/>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rPr>
          <w:t xml:space="preserve"> </w:t>
        </w:r>
      </w:ins>
      <w:del w:id="381" w:author="Clay Arango" w:date="2019-04-16T15:20:00Z">
        <w:r w:rsidR="00352DA0" w:rsidRPr="002B6F18" w:rsidDel="005242EB">
          <w:rPr>
            <w:rFonts w:ascii="Times New Roman" w:eastAsia="STHupo" w:hAnsi="Times New Roman" w:cs="Times New Roman"/>
          </w:rPr>
          <w:delText xml:space="preserve">the </w:delText>
        </w:r>
      </w:del>
      <w:ins w:id="382" w:author="Clay Arango" w:date="2019-04-16T15:20:00Z">
        <w:r w:rsidR="005242EB" w:rsidRPr="002B6F18">
          <w:rPr>
            <w:rFonts w:ascii="Times New Roman" w:eastAsia="STHupo" w:hAnsi="Times New Roman" w:cs="Times New Roman"/>
          </w:rPr>
          <w:t xml:space="preserve">vs </w:t>
        </w:r>
      </w:ins>
      <w:r w:rsidR="00352DA0" w:rsidRPr="002B6F18">
        <w:rPr>
          <w:rFonts w:ascii="Times New Roman" w:eastAsia="STHupo" w:hAnsi="Times New Roman" w:cs="Times New Roman"/>
        </w:rPr>
        <w:t xml:space="preserve">stream velocity </w:t>
      </w:r>
      <w:del w:id="383" w:author="Clay Arango" w:date="2019-04-16T15:20:00Z">
        <w:r w:rsidR="00352DA0" w:rsidRPr="002B6F18" w:rsidDel="005242EB">
          <w:rPr>
            <w:rFonts w:ascii="Times New Roman" w:eastAsia="STHupo" w:hAnsi="Times New Roman" w:cs="Times New Roman"/>
          </w:rPr>
          <w:delText xml:space="preserve">vs </w:delText>
        </w:r>
      </w:del>
      <w:del w:id="384" w:author="Clay Arango" w:date="2019-04-16T15:19:00Z">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352DA0" w:rsidRPr="002B6F18" w:rsidDel="005242EB">
          <w:rPr>
            <w:rFonts w:ascii="Times New Roman" w:eastAsia="STHupo" w:hAnsi="Times New Roman" w:cs="Times New Roman"/>
          </w:rPr>
          <w:delText xml:space="preserve"> </w:delText>
        </w:r>
      </w:del>
      <w:r w:rsidR="009C43B4" w:rsidRPr="002B6F18">
        <w:rPr>
          <w:rFonts w:ascii="Times New Roman" w:eastAsia="STHupo" w:hAnsi="Times New Roman" w:cs="Times New Roman"/>
        </w:rPr>
        <w:t xml:space="preserve">to derive an equation that </w:t>
      </w:r>
      <w:del w:id="385" w:author="Clay Arango" w:date="2019-04-16T15:20:00Z">
        <w:r w:rsidR="00352DA0" w:rsidRPr="002B6F18" w:rsidDel="005242EB">
          <w:rPr>
            <w:rFonts w:ascii="Times New Roman" w:eastAsia="STHupo" w:hAnsi="Times New Roman" w:cs="Times New Roman"/>
          </w:rPr>
          <w:delText xml:space="preserve">was then </w:delText>
        </w:r>
      </w:del>
      <w:ins w:id="386" w:author="Clay Arango" w:date="2019-04-16T15:20:00Z">
        <w:r w:rsidR="005242EB">
          <w:rPr>
            <w:rFonts w:ascii="Times New Roman" w:eastAsia="STHupo" w:hAnsi="Times New Roman" w:cs="Times New Roman"/>
          </w:rPr>
          <w:t xml:space="preserve">I </w:t>
        </w:r>
      </w:ins>
      <w:r w:rsidR="00352DA0" w:rsidRPr="002B6F18">
        <w:rPr>
          <w:rFonts w:ascii="Times New Roman" w:eastAsia="STHupo" w:hAnsi="Times New Roman" w:cs="Times New Roman"/>
        </w:rPr>
        <w:t xml:space="preserve">used to estimate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for the models that were </w:t>
      </w:r>
      <w:del w:id="387" w:author="Clay Arango" w:date="2019-04-16T15:20:00Z">
        <w:r w:rsidR="00C05D51" w:rsidRPr="002B6F18" w:rsidDel="005242EB">
          <w:rPr>
            <w:rFonts w:ascii="Times New Roman" w:eastAsia="STHupo" w:hAnsi="Times New Roman" w:cs="Times New Roman"/>
          </w:rPr>
          <w:delText>thrown out</w:delText>
        </w:r>
      </w:del>
      <w:ins w:id="388" w:author="Clay Arango" w:date="2019-04-16T15:20:00Z">
        <w:r w:rsidR="005242EB">
          <w:rPr>
            <w:rFonts w:ascii="Times New Roman" w:eastAsia="STHupo" w:hAnsi="Times New Roman" w:cs="Times New Roman"/>
          </w:rPr>
          <w:t>rejected due to erroneous values of GPP, ER, or K</w:t>
        </w:r>
        <w:r w:rsidR="005242EB" w:rsidRPr="005242EB">
          <w:rPr>
            <w:rFonts w:ascii="Times New Roman" w:eastAsia="STHupo" w:hAnsi="Times New Roman" w:cs="Times New Roman"/>
            <w:vertAlign w:val="subscript"/>
            <w:rPrChange w:id="389" w:author="Clay Arango" w:date="2019-04-16T15:20:00Z">
              <w:rPr>
                <w:rFonts w:ascii="Times New Roman" w:eastAsia="STHupo" w:hAnsi="Times New Roman" w:cs="Times New Roman"/>
              </w:rPr>
            </w:rPrChange>
          </w:rPr>
          <w:t>600</w:t>
        </w:r>
      </w:ins>
      <w:r w:rsidR="009C43B4" w:rsidRPr="002B6F18">
        <w:rPr>
          <w:rFonts w:ascii="Times New Roman" w:eastAsia="STHupo" w:hAnsi="Times New Roman" w:cs="Times New Roman"/>
        </w:rPr>
        <w:t>:</w:t>
      </w:r>
      <w:r w:rsidR="00C05D51" w:rsidRPr="002B6F18">
        <w:rPr>
          <w:rFonts w:ascii="Times New Roman" w:eastAsia="STHupo" w:hAnsi="Times New Roman" w:cs="Times New Roman"/>
        </w:rPr>
        <w:t xml:space="preserve">  </w:t>
      </w:r>
    </w:p>
    <w:p w14:paraId="58D4BD7B" w14:textId="33400DE4" w:rsidR="009C43B4" w:rsidRPr="002B6F18" w:rsidRDefault="009E03EB">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w:commentRangeStart w:id="390"/>
                  <m:r>
                    <w:rPr>
                      <w:rFonts w:ascii="Cambria Math" w:eastAsia="STHupo" w:hAnsi="Cambria Math" w:cs="Times New Roman"/>
                      <w:noProof/>
                    </w:rPr>
                    <m:t>K</m:t>
                  </m:r>
                  <m:r>
                    <m:rPr>
                      <m:sty m:val="p"/>
                    </m:rPr>
                    <w:rPr>
                      <w:rFonts w:ascii="Cambria Math" w:eastAsia="STHupo" w:hAnsi="Cambria Math" w:cs="Times New Roman"/>
                      <w:noProof/>
                      <w:vertAlign w:val="subscript"/>
                    </w:rPr>
                    <m:t>600</m:t>
                  </m:r>
                  <w:commentRangeEnd w:id="390"/>
                  <m:r>
                    <m:rPr>
                      <m:sty m:val="p"/>
                    </m:rPr>
                    <w:rPr>
                      <w:rStyle w:val="CommentReference"/>
                    </w:rPr>
                    <w:commentReference w:id="390"/>
                  </m:r>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velocity</m:t>
                  </m:r>
                </m:e>
              </m:d>
            </m:e>
          </m:func>
          <m:r>
            <w:rPr>
              <w:rFonts w:ascii="Cambria Math" w:eastAsia="STHupo" w:hAnsi="Cambria Math" w:cs="Times New Roman"/>
            </w:rPr>
            <m:t>+3.2482</m:t>
          </m:r>
        </m:oMath>
      </m:oMathPara>
    </w:p>
    <w:p w14:paraId="7475F710" w14:textId="159E62F7" w:rsidR="009C43B4" w:rsidRPr="002B6F18" w:rsidRDefault="003C4E2C">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w:t>
      </w:r>
      <w:r w:rsidR="0017188A" w:rsidRPr="002B6F18">
        <w:rPr>
          <w:rFonts w:ascii="Times New Roman" w:eastAsia="STHupo" w:hAnsi="Times New Roman" w:cs="Times New Roman"/>
          <w:noProof/>
        </w:rPr>
        <w:t>14</w:t>
      </w:r>
      <w:r w:rsidR="009C43B4" w:rsidRPr="002B6F18">
        <w:rPr>
          <w:rFonts w:ascii="Times New Roman" w:eastAsia="STHupo" w:hAnsi="Times New Roman" w:cs="Times New Roman"/>
          <w:noProof/>
        </w:rPr>
        <w:t>, R</w:t>
      </w:r>
      <w:r w:rsidR="009C43B4"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=0.27, P=0.07</w:t>
      </w:r>
    </w:p>
    <w:p w14:paraId="7D3E5D46" w14:textId="3646B2D6" w:rsidR="00F71DE9" w:rsidRPr="002B6F18" w:rsidRDefault="009C43B4">
      <w:pPr>
        <w:spacing w:line="480" w:lineRule="auto"/>
        <w:rPr>
          <w:rFonts w:ascii="Times New Roman" w:eastAsia="STHupo" w:hAnsi="Times New Roman" w:cs="Times New Roman"/>
          <w:noProof/>
        </w:rPr>
      </w:pPr>
      <w:r w:rsidRPr="002B6F18">
        <w:rPr>
          <w:rFonts w:ascii="Times New Roman" w:eastAsia="STHupo" w:hAnsi="Times New Roman" w:cs="Times New Roman"/>
          <w:noProof/>
        </w:rPr>
        <w:t xml:space="preserve">Where </w:t>
      </w:r>
      <w:r w:rsidRPr="002B6F18">
        <w:rPr>
          <w:rFonts w:ascii="Times New Roman" w:eastAsia="STHupo" w:hAnsi="Times New Roman" w:cs="Times New Roman"/>
          <w:i/>
          <w:noProof/>
        </w:rPr>
        <w:t>K</w:t>
      </w:r>
      <w:r w:rsidRPr="005242EB">
        <w:rPr>
          <w:rFonts w:ascii="Times New Roman" w:eastAsia="STHupo" w:hAnsi="Times New Roman" w:cs="Times New Roman"/>
          <w:i/>
          <w:noProof/>
          <w:vertAlign w:val="subscript"/>
          <w:rPrChange w:id="391" w:author="Clay Arango" w:date="2019-04-16T15:22:00Z">
            <w:rPr>
              <w:rFonts w:ascii="Times New Roman" w:eastAsia="STHupo" w:hAnsi="Times New Roman" w:cs="Times New Roman"/>
              <w:i/>
              <w:noProof/>
            </w:rPr>
          </w:rPrChange>
        </w:rPr>
        <w:t>600</w:t>
      </w:r>
      <w:r w:rsidRPr="002B6F18">
        <w:rPr>
          <w:rFonts w:ascii="Times New Roman" w:eastAsia="STHupo" w:hAnsi="Times New Roman" w:cs="Times New Roman"/>
          <w:noProof/>
        </w:rPr>
        <w:t xml:space="preserve"> is the general gas exchange rate in units of </w:t>
      </w:r>
      <w:commentRangeStart w:id="392"/>
      <w:r w:rsidRPr="002B6F18">
        <w:rPr>
          <w:rFonts w:ascii="Times New Roman" w:eastAsia="STHupo" w:hAnsi="Times New Roman" w:cs="Times New Roman"/>
          <w:noProof/>
        </w:rPr>
        <w:t xml:space="preserve">1/d </w:t>
      </w:r>
      <w:commentRangeEnd w:id="392"/>
      <w:r w:rsidR="005242EB">
        <w:rPr>
          <w:rStyle w:val="CommentReference"/>
        </w:rPr>
        <w:commentReference w:id="392"/>
      </w:r>
      <w:r w:rsidRPr="002B6F18">
        <w:rPr>
          <w:rFonts w:ascii="Times New Roman" w:eastAsia="STHupo" w:hAnsi="Times New Roman" w:cs="Times New Roman"/>
          <w:noProof/>
        </w:rPr>
        <w:t xml:space="preserve">and </w:t>
      </w:r>
      <w:r w:rsidRPr="002B6F18">
        <w:rPr>
          <w:rFonts w:ascii="Times New Roman" w:eastAsia="STHupo" w:hAnsi="Times New Roman" w:cs="Times New Roman"/>
          <w:i/>
          <w:noProof/>
        </w:rPr>
        <w:t>velocity</w:t>
      </w:r>
      <w:r w:rsidRPr="002B6F18">
        <w:rPr>
          <w:rFonts w:ascii="Times New Roman" w:eastAsia="STHupo" w:hAnsi="Times New Roman" w:cs="Times New Roman"/>
          <w:noProof/>
        </w:rPr>
        <w:t xml:space="preserve"> is the average stream velocity</w:t>
      </w:r>
      <w:r w:rsidR="00D617F4" w:rsidRPr="002B6F18">
        <w:rPr>
          <w:rFonts w:ascii="Times New Roman" w:eastAsia="STHupo" w:hAnsi="Times New Roman" w:cs="Times New Roman"/>
          <w:noProof/>
        </w:rPr>
        <w:t xml:space="preserve"> in m s</w:t>
      </w:r>
      <w:r w:rsidR="00D617F4" w:rsidRPr="002B6F18">
        <w:rPr>
          <w:rFonts w:ascii="Times New Roman" w:eastAsia="STHupo" w:hAnsi="Times New Roman" w:cs="Times New Roman"/>
          <w:noProof/>
          <w:vertAlign w:val="superscript"/>
        </w:rPr>
        <w:t>-1</w:t>
      </w:r>
      <w:r w:rsidRPr="002B6F18">
        <w:rPr>
          <w:rFonts w:ascii="Times New Roman" w:eastAsia="STHupo" w:hAnsi="Times New Roman" w:cs="Times New Roman"/>
          <w:noProof/>
        </w:rPr>
        <w:t>.</w:t>
      </w:r>
      <w:r w:rsidR="00C06B71" w:rsidRPr="002B6F18">
        <w:rPr>
          <w:rFonts w:ascii="Times New Roman" w:eastAsia="STHupo" w:hAnsi="Times New Roman" w:cs="Times New Roman"/>
          <w:noProof/>
        </w:rPr>
        <w:t xml:space="preserve">  </w:t>
      </w:r>
      <w:del w:id="393" w:author="Clay Arango" w:date="2019-04-16T15:22:00Z">
        <w:r w:rsidR="00C05D51" w:rsidRPr="002B6F18" w:rsidDel="005242EB">
          <w:rPr>
            <w:rFonts w:ascii="Times New Roman" w:eastAsia="STHupo" w:hAnsi="Times New Roman" w:cs="Times New Roman"/>
          </w:rPr>
          <w:delText xml:space="preserve">These </w:delText>
        </w:r>
      </w:del>
      <w:ins w:id="394" w:author="Clay Arango" w:date="2019-04-16T15:22:00Z">
        <w:r w:rsidR="005242EB">
          <w:rPr>
            <w:rFonts w:ascii="Times New Roman" w:eastAsia="STHupo" w:hAnsi="Times New Roman" w:cs="Times New Roman"/>
          </w:rPr>
          <w:t>The rejected metabolism</w:t>
        </w:r>
        <w:r w:rsidR="005242EB" w:rsidRPr="002B6F18">
          <w:rPr>
            <w:rFonts w:ascii="Times New Roman" w:eastAsia="STHupo" w:hAnsi="Times New Roman" w:cs="Times New Roman"/>
          </w:rPr>
          <w:t xml:space="preserve"> </w:t>
        </w:r>
      </w:ins>
      <w:r w:rsidR="00C05D51" w:rsidRPr="002B6F18">
        <w:rPr>
          <w:rFonts w:ascii="Times New Roman" w:eastAsia="STHupo" w:hAnsi="Times New Roman" w:cs="Times New Roman"/>
        </w:rPr>
        <w:t>models were re-run with the</w:t>
      </w:r>
      <w:ins w:id="395" w:author="Clay Arango" w:date="2019-04-16T15:22:00Z">
        <w:r w:rsidR="005242EB">
          <w:rPr>
            <w:rFonts w:ascii="Times New Roman" w:eastAsia="STHupo" w:hAnsi="Times New Roman" w:cs="Times New Roman"/>
          </w:rPr>
          <w:t>se</w:t>
        </w:r>
      </w:ins>
      <w:r w:rsidR="00C05D51" w:rsidRPr="002B6F18">
        <w:rPr>
          <w:rFonts w:ascii="Times New Roman" w:eastAsia="STHupo" w:hAnsi="Times New Roman" w:cs="Times New Roman"/>
        </w:rPr>
        <w:t xml:space="preserve"> 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and metabolism was estimated again.  The metabolism estimates from all of these models were then kept if they had +GPP and –ER</w:t>
      </w:r>
      <w:ins w:id="396" w:author="Clay Arango" w:date="2019-04-16T15:23:00Z">
        <w:r w:rsidR="005242EB">
          <w:rPr>
            <w:rFonts w:ascii="Times New Roman" w:eastAsia="STHupo" w:hAnsi="Times New Roman" w:cs="Times New Roman"/>
          </w:rPr>
          <w:t>,</w:t>
        </w:r>
      </w:ins>
      <w:r w:rsidR="000B3FD5" w:rsidRPr="002B6F18">
        <w:rPr>
          <w:rFonts w:ascii="Times New Roman" w:eastAsia="STHupo" w:hAnsi="Times New Roman" w:cs="Times New Roman"/>
        </w:rPr>
        <w:t xml:space="preserve"> </w:t>
      </w:r>
      <w:del w:id="397" w:author="Clay Arango" w:date="2019-04-16T15:23:00Z">
        <w:r w:rsidR="000B3FD5" w:rsidRPr="002B6F18" w:rsidDel="005242EB">
          <w:rPr>
            <w:rFonts w:ascii="Times New Roman" w:eastAsia="STHupo" w:hAnsi="Times New Roman" w:cs="Times New Roman"/>
          </w:rPr>
          <w:delText xml:space="preserve">which resulted </w:delText>
        </w:r>
      </w:del>
      <w:ins w:id="398" w:author="Clay Arango" w:date="2019-04-16T15:23:00Z">
        <w:r w:rsidR="005242EB" w:rsidRPr="002B6F18">
          <w:rPr>
            <w:rFonts w:ascii="Times New Roman" w:eastAsia="STHupo" w:hAnsi="Times New Roman" w:cs="Times New Roman"/>
          </w:rPr>
          <w:t>result</w:t>
        </w:r>
        <w:r w:rsidR="005242EB">
          <w:rPr>
            <w:rFonts w:ascii="Times New Roman" w:eastAsia="STHupo" w:hAnsi="Times New Roman" w:cs="Times New Roman"/>
          </w:rPr>
          <w:t>ing</w:t>
        </w:r>
        <w:r w:rsidR="005242EB" w:rsidRPr="002B6F18">
          <w:rPr>
            <w:rFonts w:ascii="Times New Roman" w:eastAsia="STHupo" w:hAnsi="Times New Roman" w:cs="Times New Roman"/>
          </w:rPr>
          <w:t xml:space="preserve"> </w:t>
        </w:r>
      </w:ins>
      <w:r w:rsidR="000B3FD5" w:rsidRPr="002B6F18">
        <w:rPr>
          <w:rFonts w:ascii="Times New Roman" w:eastAsia="STHupo" w:hAnsi="Times New Roman" w:cs="Times New Roman"/>
        </w:rPr>
        <w:t>in 21</w:t>
      </w:r>
      <w:r w:rsidR="00C06B71" w:rsidRPr="002B6F18">
        <w:rPr>
          <w:rFonts w:ascii="Times New Roman" w:eastAsia="STHupo" w:hAnsi="Times New Roman" w:cs="Times New Roman"/>
        </w:rPr>
        <w:t xml:space="preserve"> </w:t>
      </w:r>
      <w:ins w:id="399" w:author="Clay Arango" w:date="2019-04-16T15:23:00Z">
        <w:r w:rsidR="005242EB">
          <w:rPr>
            <w:rFonts w:ascii="Times New Roman" w:eastAsia="STHupo" w:hAnsi="Times New Roman" w:cs="Times New Roman"/>
          </w:rPr>
          <w:t xml:space="preserve">retained models of XX possible </w:t>
        </w:r>
      </w:ins>
      <w:del w:id="400" w:author="Clay Arango" w:date="2019-04-16T15:26:00Z">
        <w:r w:rsidR="00C06B71" w:rsidRPr="002B6F18" w:rsidDel="005242EB">
          <w:rPr>
            <w:rFonts w:ascii="Times New Roman" w:eastAsia="STHupo" w:hAnsi="Times New Roman" w:cs="Times New Roman"/>
          </w:rPr>
          <w:delText>models</w:delText>
        </w:r>
        <w:r w:rsidR="00C05D51" w:rsidRPr="002B6F18" w:rsidDel="005242EB">
          <w:rPr>
            <w:rFonts w:ascii="Times New Roman" w:eastAsia="STHupo" w:hAnsi="Times New Roman" w:cs="Times New Roman"/>
          </w:rPr>
          <w:delText>.</w:delText>
        </w:r>
      </w:del>
      <w:ins w:id="401" w:author="Clay Arango" w:date="2019-04-16T15:26:00Z">
        <w:r w:rsidR="005242EB" w:rsidRPr="002B6F18">
          <w:rPr>
            <w:rFonts w:ascii="Times New Roman" w:eastAsia="STHupo" w:hAnsi="Times New Roman" w:cs="Times New Roman"/>
          </w:rPr>
          <w:t>models</w:t>
        </w:r>
        <w:r w:rsidR="005242EB">
          <w:rPr>
            <w:rFonts w:ascii="Times New Roman" w:eastAsia="STHupo" w:hAnsi="Times New Roman" w:cs="Times New Roman"/>
          </w:rPr>
          <w:t>.</w:t>
        </w:r>
      </w:ins>
    </w:p>
    <w:p w14:paraId="40DD7D9D" w14:textId="334E5F05" w:rsidR="00D47A4A" w:rsidRPr="002B6F18" w:rsidRDefault="00C06B71"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noProof/>
        </w:rPr>
        <w:t xml:space="preserve">The other method I investigated was </w:t>
      </w:r>
      <w:r w:rsidR="003C77A3" w:rsidRPr="002B6F18">
        <w:rPr>
          <w:rFonts w:ascii="Times New Roman" w:eastAsia="STHupo" w:hAnsi="Times New Roman" w:cs="Times New Roman"/>
          <w:noProof/>
        </w:rPr>
        <w:t>to derive</w:t>
      </w:r>
      <w:r w:rsidRPr="002B6F18">
        <w:rPr>
          <w:rFonts w:ascii="Times New Roman" w:eastAsia="STHupo" w:hAnsi="Times New Roman" w:cs="Times New Roman"/>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C77A3" w:rsidRPr="002B6F18">
        <w:rPr>
          <w:rFonts w:ascii="Times New Roman" w:eastAsia="STHupo" w:hAnsi="Times New Roman" w:cs="Times New Roman"/>
          <w:noProof/>
        </w:rPr>
        <w:t xml:space="preserve"> values</w:t>
      </w:r>
      <w:r w:rsidRPr="002B6F18">
        <w:rPr>
          <w:rFonts w:ascii="Times New Roman" w:eastAsia="STHupo" w:hAnsi="Times New Roman" w:cs="Times New Roman"/>
          <w:noProof/>
        </w:rPr>
        <w:t xml:space="preserve"> from </w:t>
      </w:r>
      <w:ins w:id="402" w:author="Clay Arango" w:date="2019-04-16T15:24:00Z">
        <w:r w:rsidR="005242EB">
          <w:rPr>
            <w:rFonts w:ascii="Times New Roman" w:eastAsia="STHupo" w:hAnsi="Times New Roman" w:cs="Times New Roman"/>
            <w:noProof/>
          </w:rPr>
          <w:t xml:space="preserve">relationships found in </w:t>
        </w:r>
      </w:ins>
      <w:r w:rsidRPr="002B6F18">
        <w:rPr>
          <w:rFonts w:ascii="Times New Roman" w:eastAsia="STHupo" w:hAnsi="Times New Roman" w:cs="Times New Roman"/>
          <w:noProof/>
        </w:rPr>
        <w:t>literature data.</w:t>
      </w:r>
      <w:r w:rsidR="00E73A40" w:rsidRPr="002B6F18">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143D8D">
        <w:rPr>
          <w:rFonts w:ascii="Times New Roman" w:hAnsi="Times New Roman" w:cs="Times New Roman"/>
        </w:rPr>
        <w:t xml:space="preserve"> </w:t>
      </w:r>
      <w:r w:rsidR="00D570FA" w:rsidRPr="00C70BDB">
        <w:rPr>
          <w:rFonts w:ascii="Times New Roman" w:hAnsi="Times New Roman" w:cs="Times New Roman"/>
        </w:rPr>
        <w:t xml:space="preserve">and Madinger </w:t>
      </w:r>
      <w:r w:rsidR="00143D8D">
        <w:rPr>
          <w:rFonts w:ascii="Times New Roman" w:hAnsi="Times New Roman" w:cs="Times New Roman"/>
        </w:rPr>
        <w:t>(</w:t>
      </w:r>
      <w:r w:rsidR="00D570FA" w:rsidRPr="00C70BDB">
        <w:rPr>
          <w:rFonts w:ascii="Times New Roman" w:hAnsi="Times New Roman" w:cs="Times New Roman"/>
        </w:rPr>
        <w:t>2018)</w:t>
      </w:r>
      <w:r w:rsidR="00D570FA">
        <w:rPr>
          <w:rFonts w:ascii="Times New Roman" w:eastAsia="STHupo" w:hAnsi="Times New Roman" w:cs="Times New Roman"/>
          <w:noProof/>
        </w:rPr>
        <w:fldChar w:fldCharType="end"/>
      </w:r>
      <w:r w:rsidR="00143D8D">
        <w:rPr>
          <w:rFonts w:ascii="Times New Roman" w:eastAsia="STHupo" w:hAnsi="Times New Roman" w:cs="Times New Roman"/>
          <w:noProof/>
        </w:rPr>
        <w:t xml:space="preserve"> </w:t>
      </w:r>
      <w:r w:rsidR="009B35D1" w:rsidRPr="002B6F18">
        <w:rPr>
          <w:rFonts w:ascii="Times New Roman" w:eastAsia="STHupo" w:hAnsi="Times New Roman" w:cs="Times New Roman"/>
          <w:noProof/>
        </w:rPr>
        <w:t xml:space="preserve">suggest there is </w:t>
      </w:r>
      <w:r w:rsidR="003C77A3" w:rsidRPr="002B6F18">
        <w:rPr>
          <w:rFonts w:ascii="Times New Roman" w:eastAsia="STHupo" w:hAnsi="Times New Roman" w:cs="Times New Roman"/>
          <w:noProof/>
        </w:rPr>
        <w:t xml:space="preserve">a strong relationship between stream slope and gas exchange </w:t>
      </w:r>
      <w:del w:id="403" w:author="Clay Arango" w:date="2019-04-16T15:25:00Z">
        <w:r w:rsidR="003C77A3" w:rsidRPr="002B6F18" w:rsidDel="005242EB">
          <w:rPr>
            <w:rFonts w:ascii="Times New Roman" w:eastAsia="STHupo" w:hAnsi="Times New Roman" w:cs="Times New Roman"/>
            <w:noProof/>
          </w:rPr>
          <w:delText xml:space="preserve">and include slope data along with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3C77A3" w:rsidRPr="002B6F18" w:rsidDel="005242EB">
          <w:rPr>
            <w:rFonts w:ascii="Times New Roman" w:eastAsia="STHupo" w:hAnsi="Times New Roman" w:cs="Times New Roman"/>
            <w:noProof/>
          </w:rPr>
          <w:delText xml:space="preserve"> values </w:delText>
        </w:r>
      </w:del>
      <w:r w:rsidR="003C77A3" w:rsidRPr="002B6F18">
        <w:rPr>
          <w:rFonts w:ascii="Times New Roman" w:eastAsia="STHupo" w:hAnsi="Times New Roman" w:cs="Times New Roman"/>
          <w:noProof/>
        </w:rPr>
        <w:t>as determined by Arg</w:t>
      </w:r>
      <w:r w:rsidR="000B3FD5" w:rsidRPr="002B6F18">
        <w:rPr>
          <w:rFonts w:ascii="Times New Roman" w:eastAsia="STHupo" w:hAnsi="Times New Roman" w:cs="Times New Roman"/>
          <w:noProof/>
        </w:rPr>
        <w:t>on gas inject</w:t>
      </w:r>
      <w:r w:rsidR="00D617F4" w:rsidRPr="002B6F18">
        <w:rPr>
          <w:rFonts w:ascii="Times New Roman" w:eastAsia="STHupo" w:hAnsi="Times New Roman" w:cs="Times New Roman"/>
          <w:noProof/>
        </w:rPr>
        <w:t>ions to the stream.  I used their</w:t>
      </w:r>
      <w:r w:rsidR="000B3FD5" w:rsidRPr="002B6F18">
        <w:rPr>
          <w:rFonts w:ascii="Times New Roman" w:eastAsia="STHupo" w:hAnsi="Times New Roman" w:cs="Times New Roman"/>
          <w:noProof/>
        </w:rPr>
        <w:t xml:space="preserve"> data to derive an equation</w:t>
      </w:r>
      <w:r w:rsidR="00DD0E75" w:rsidRPr="002B6F18">
        <w:rPr>
          <w:rFonts w:ascii="Times New Roman" w:eastAsia="STHupo" w:hAnsi="Times New Roman" w:cs="Times New Roman"/>
          <w:noProof/>
        </w:rPr>
        <w:t>:</w:t>
      </w:r>
    </w:p>
    <w:p w14:paraId="72A9DE5A" w14:textId="4BBC6CB0" w:rsidR="00876AB8" w:rsidRPr="002B6F18" w:rsidRDefault="009E03EB">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K600</m:t>
                  </m:r>
                </m:e>
              </m:d>
            </m:e>
          </m:func>
          <m:r>
            <w:rPr>
              <w:rFonts w:ascii="Cambria Math" w:eastAsia="STHupo" w:hAnsi="Cambria Math" w:cs="Times New Roman"/>
            </w:rPr>
            <m:t>=0.9557</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slope</m:t>
                  </m:r>
                </m:e>
              </m:d>
            </m:e>
          </m:func>
          <m:r>
            <w:rPr>
              <w:rFonts w:ascii="Cambria Math" w:eastAsia="STHupo" w:hAnsi="Cambria Math" w:cs="Times New Roman"/>
            </w:rPr>
            <m:t>+3.0667</m:t>
          </m:r>
        </m:oMath>
      </m:oMathPara>
    </w:p>
    <w:p w14:paraId="16A26A9D" w14:textId="4EC0B5D4" w:rsidR="008A2812" w:rsidRPr="002B6F18" w:rsidRDefault="008A2812">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N=8, R</w:t>
      </w:r>
      <w:r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=0.68, P=0.01</w:t>
      </w:r>
    </w:p>
    <w:p w14:paraId="074145D0" w14:textId="64A95C00" w:rsidR="00C20232" w:rsidRPr="002B6F18" w:rsidRDefault="00DD0E75">
      <w:pPr>
        <w:spacing w:line="480" w:lineRule="auto"/>
        <w:rPr>
          <w:rFonts w:ascii="Times New Roman" w:eastAsia="STHupo" w:hAnsi="Times New Roman" w:cs="Times New Roman"/>
        </w:rPr>
      </w:pPr>
      <w:del w:id="404" w:author="Clay Arango" w:date="2019-04-16T15:25:00Z">
        <w:r w:rsidRPr="002B6F18" w:rsidDel="005242EB">
          <w:rPr>
            <w:rFonts w:ascii="Times New Roman" w:eastAsia="STHupo" w:hAnsi="Times New Roman" w:cs="Times New Roman"/>
            <w:noProof/>
          </w:rPr>
          <w:delText xml:space="preserve">Where </w:delText>
        </w:r>
      </w:del>
      <w:ins w:id="405" w:author="Clay Arango" w:date="2019-04-16T15:25:00Z">
        <w:r w:rsidR="005242EB">
          <w:rPr>
            <w:rFonts w:ascii="Times New Roman" w:eastAsia="STHupo" w:hAnsi="Times New Roman" w:cs="Times New Roman"/>
            <w:noProof/>
          </w:rPr>
          <w:t>w</w:t>
        </w:r>
        <w:r w:rsidR="005242EB" w:rsidRPr="002B6F18">
          <w:rPr>
            <w:rFonts w:ascii="Times New Roman" w:eastAsia="STHupo" w:hAnsi="Times New Roman" w:cs="Times New Roman"/>
            <w:noProof/>
          </w:rPr>
          <w:t xml:space="preserve">here </w:t>
        </w:r>
      </w:ins>
      <w:r w:rsidRPr="002B6F18">
        <w:rPr>
          <w:rFonts w:ascii="Times New Roman" w:eastAsia="STHupo" w:hAnsi="Times New Roman" w:cs="Times New Roman"/>
          <w:i/>
          <w:noProof/>
        </w:rPr>
        <w:t>K600</w:t>
      </w:r>
      <w:r w:rsidRPr="002B6F18">
        <w:rPr>
          <w:rFonts w:ascii="Times New Roman" w:eastAsia="STHupo" w:hAnsi="Times New Roman" w:cs="Times New Roman"/>
          <w:noProof/>
        </w:rPr>
        <w:t xml:space="preserve"> is the </w:t>
      </w:r>
      <w:r w:rsidR="00F71DE9" w:rsidRPr="002B6F18">
        <w:rPr>
          <w:rFonts w:ascii="Times New Roman" w:eastAsia="STHupo" w:hAnsi="Times New Roman" w:cs="Times New Roman"/>
          <w:noProof/>
        </w:rPr>
        <w:t xml:space="preserve">general </w:t>
      </w:r>
      <w:r w:rsidRPr="002B6F18">
        <w:rPr>
          <w:rFonts w:ascii="Times New Roman" w:eastAsia="STHupo" w:hAnsi="Times New Roman" w:cs="Times New Roman"/>
          <w:noProof/>
        </w:rPr>
        <w:t>gas exchange rate</w:t>
      </w:r>
      <w:r w:rsidR="00F71DE9" w:rsidRPr="002B6F18">
        <w:rPr>
          <w:rFonts w:ascii="Times New Roman" w:eastAsia="STHupo" w:hAnsi="Times New Roman" w:cs="Times New Roman"/>
          <w:noProof/>
        </w:rPr>
        <w:t xml:space="preserve"> </w:t>
      </w:r>
      <w:r w:rsidRPr="002B6F18">
        <w:rPr>
          <w:rFonts w:ascii="Times New Roman" w:eastAsia="STHupo" w:hAnsi="Times New Roman" w:cs="Times New Roman"/>
          <w:noProof/>
        </w:rPr>
        <w:t>in units of 1</w:t>
      </w:r>
      <w:commentRangeStart w:id="406"/>
      <w:r w:rsidRPr="002B6F18">
        <w:rPr>
          <w:rFonts w:ascii="Times New Roman" w:eastAsia="STHupo" w:hAnsi="Times New Roman" w:cs="Times New Roman"/>
          <w:noProof/>
        </w:rPr>
        <w:t>/d</w:t>
      </w:r>
      <w:commentRangeEnd w:id="406"/>
      <w:r w:rsidR="005242EB">
        <w:rPr>
          <w:rStyle w:val="CommentReference"/>
        </w:rPr>
        <w:commentReference w:id="406"/>
      </w:r>
      <w:r w:rsidRPr="002B6F18">
        <w:rPr>
          <w:rFonts w:ascii="Times New Roman" w:eastAsia="STHupo" w:hAnsi="Times New Roman" w:cs="Times New Roman"/>
          <w:noProof/>
        </w:rPr>
        <w:t xml:space="preserve"> and </w:t>
      </w:r>
      <w:r w:rsidRPr="002B6F18">
        <w:rPr>
          <w:rFonts w:ascii="Times New Roman" w:eastAsia="STHupo" w:hAnsi="Times New Roman" w:cs="Times New Roman"/>
          <w:i/>
          <w:noProof/>
        </w:rPr>
        <w:t>slope</w:t>
      </w:r>
      <w:r w:rsidRPr="002B6F18">
        <w:rPr>
          <w:rFonts w:ascii="Times New Roman" w:eastAsia="STHupo" w:hAnsi="Times New Roman" w:cs="Times New Roman"/>
          <w:noProof/>
        </w:rPr>
        <w:t xml:space="preserve"> is the stream slope</w:t>
      </w:r>
      <w:r w:rsidR="00F71DE9" w:rsidRPr="002B6F18">
        <w:rPr>
          <w:rFonts w:ascii="Times New Roman" w:eastAsia="STHupo" w:hAnsi="Times New Roman" w:cs="Times New Roman"/>
          <w:noProof/>
        </w:rPr>
        <w:t xml:space="preserve"> in %.</w:t>
      </w:r>
      <w:r w:rsidR="0017188A" w:rsidRPr="002B6F18">
        <w:rPr>
          <w:rFonts w:ascii="Times New Roman" w:eastAsia="STHupo" w:hAnsi="Times New Roman" w:cs="Times New Roman"/>
          <w:noProof/>
        </w:rPr>
        <w:t xml:space="preserve">  This equation was used to derive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17188A" w:rsidRPr="002B6F18">
        <w:rPr>
          <w:rFonts w:ascii="Times New Roman" w:eastAsia="STHupo" w:hAnsi="Times New Roman" w:cs="Times New Roman"/>
          <w:noProof/>
        </w:rPr>
        <w:t xml:space="preserve"> values for all of the models which ultimately produced </w:t>
      </w:r>
      <w:r w:rsidR="0017188A" w:rsidRPr="002B6F18">
        <w:rPr>
          <w:rFonts w:ascii="Times New Roman" w:eastAsia="STHupo" w:hAnsi="Times New Roman" w:cs="Times New Roman"/>
        </w:rPr>
        <w:t xml:space="preserve">26 </w:t>
      </w:r>
      <w:ins w:id="407" w:author="Clay Arango" w:date="2019-04-16T15:26:00Z">
        <w:r w:rsidR="005242EB">
          <w:rPr>
            <w:rFonts w:ascii="Times New Roman" w:eastAsia="STHupo" w:hAnsi="Times New Roman" w:cs="Times New Roman"/>
          </w:rPr>
          <w:t xml:space="preserve">retained </w:t>
        </w:r>
      </w:ins>
      <w:r w:rsidR="0017188A" w:rsidRPr="002B6F18">
        <w:rPr>
          <w:rFonts w:ascii="Times New Roman" w:eastAsia="STHupo" w:hAnsi="Times New Roman" w:cs="Times New Roman"/>
        </w:rPr>
        <w:t xml:space="preserve">models </w:t>
      </w:r>
      <w:ins w:id="408" w:author="Clay Arango" w:date="2019-04-16T15:27:00Z">
        <w:r w:rsidR="005242EB">
          <w:rPr>
            <w:rFonts w:ascii="Times New Roman" w:eastAsia="STHupo" w:hAnsi="Times New Roman" w:cs="Times New Roman"/>
          </w:rPr>
          <w:t xml:space="preserve">with positive </w:t>
        </w:r>
        <w:r w:rsidR="005242EB" w:rsidRPr="002B6F18">
          <w:rPr>
            <w:rFonts w:ascii="Times New Roman" w:eastAsia="STHupo" w:hAnsi="Times New Roman" w:cs="Times New Roman"/>
          </w:rPr>
          <w:t xml:space="preserve">GPP and </w:t>
        </w:r>
        <w:r w:rsidR="005242EB">
          <w:rPr>
            <w:rFonts w:ascii="Times New Roman" w:eastAsia="STHupo" w:hAnsi="Times New Roman" w:cs="Times New Roman"/>
          </w:rPr>
          <w:t xml:space="preserve">negative </w:t>
        </w:r>
        <w:r w:rsidR="005242EB" w:rsidRPr="002B6F18">
          <w:rPr>
            <w:rFonts w:ascii="Times New Roman" w:eastAsia="STHupo" w:hAnsi="Times New Roman" w:cs="Times New Roman"/>
          </w:rPr>
          <w:t>ER</w:t>
        </w:r>
        <w:r w:rsidR="005242EB">
          <w:rPr>
            <w:rFonts w:ascii="Times New Roman" w:eastAsia="STHupo" w:hAnsi="Times New Roman" w:cs="Times New Roman"/>
          </w:rPr>
          <w:t xml:space="preserve"> </w:t>
        </w:r>
      </w:ins>
      <w:ins w:id="409" w:author="Clay Arango" w:date="2019-04-16T15:26:00Z">
        <w:r w:rsidR="005242EB">
          <w:rPr>
            <w:rFonts w:ascii="Times New Roman" w:eastAsia="STHupo" w:hAnsi="Times New Roman" w:cs="Times New Roman"/>
          </w:rPr>
          <w:t>out of XX possible models</w:t>
        </w:r>
      </w:ins>
      <w:del w:id="410" w:author="Clay Arango" w:date="2019-04-16T15:26:00Z">
        <w:r w:rsidR="0017188A" w:rsidRPr="002B6F18" w:rsidDel="005242EB">
          <w:rPr>
            <w:rFonts w:ascii="Times New Roman" w:eastAsia="STHupo" w:hAnsi="Times New Roman" w:cs="Times New Roman"/>
            <w:noProof/>
          </w:rPr>
          <w:delText xml:space="preserve">displaying </w:delText>
        </w:r>
        <w:r w:rsidR="0017188A" w:rsidRPr="002B6F18" w:rsidDel="005242EB">
          <w:rPr>
            <w:rFonts w:ascii="Times New Roman" w:eastAsia="STHupo" w:hAnsi="Times New Roman" w:cs="Times New Roman"/>
          </w:rPr>
          <w:delText>+</w:delText>
        </w:r>
      </w:del>
      <w:del w:id="411" w:author="Clay Arango" w:date="2019-04-16T15:27:00Z">
        <w:r w:rsidR="0017188A" w:rsidRPr="002B6F18" w:rsidDel="005242EB">
          <w:rPr>
            <w:rFonts w:ascii="Times New Roman" w:eastAsia="STHupo" w:hAnsi="Times New Roman" w:cs="Times New Roman"/>
          </w:rPr>
          <w:delText>GPP and –ER after the inverse modeling was run</w:delText>
        </w:r>
      </w:del>
      <w:r w:rsidR="0017188A" w:rsidRPr="002B6F18">
        <w:rPr>
          <w:rFonts w:ascii="Times New Roman" w:eastAsia="STHupo" w:hAnsi="Times New Roman" w:cs="Times New Roman"/>
        </w:rPr>
        <w:t>.</w:t>
      </w:r>
    </w:p>
    <w:p w14:paraId="6E2FBD6B" w14:textId="70E62904" w:rsidR="004455A0" w:rsidRPr="002B6F18" w:rsidRDefault="00523790"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rPr>
        <w:t>I chose to c</w:t>
      </w:r>
      <w:r w:rsidR="00633E52" w:rsidRPr="002B6F18">
        <w:rPr>
          <w:rFonts w:ascii="Times New Roman" w:eastAsia="STHupo" w:hAnsi="Times New Roman" w:cs="Times New Roman"/>
        </w:rPr>
        <w:t>ontinue analysis with the model output</w:t>
      </w:r>
      <w:r w:rsidRPr="002B6F18">
        <w:rPr>
          <w:rFonts w:ascii="Times New Roman" w:eastAsia="STHupo" w:hAnsi="Times New Roman" w:cs="Times New Roman"/>
        </w:rPr>
        <w:t xml:space="preserve"> produced by the </w:t>
      </w:r>
      <w:del w:id="412" w:author="Clay Arango" w:date="2019-04-16T15:27:00Z">
        <w:r w:rsidRPr="002B6F18" w:rsidDel="005242EB">
          <w:rPr>
            <w:rFonts w:ascii="Times New Roman" w:eastAsia="STHupo" w:hAnsi="Times New Roman" w:cs="Times New Roman"/>
          </w:rPr>
          <w:delText xml:space="preserve">literature </w:delText>
        </w:r>
      </w:del>
      <w:ins w:id="413" w:author="Clay Arango" w:date="2019-04-16T15:27:00Z">
        <w:r w:rsidR="005242EB" w:rsidRPr="002B6F18">
          <w:rPr>
            <w:rFonts w:ascii="Times New Roman" w:eastAsia="STHupo" w:hAnsi="Times New Roman" w:cs="Times New Roman"/>
          </w:rPr>
          <w:t>literature</w:t>
        </w:r>
        <w:r w:rsidR="005242EB">
          <w:rPr>
            <w:rFonts w:ascii="Times New Roman" w:eastAsia="STHupo" w:hAnsi="Times New Roman" w:cs="Times New Roman"/>
          </w:rPr>
          <w:t>-</w:t>
        </w:r>
      </w:ins>
      <w:r w:rsidRPr="002B6F18">
        <w:rPr>
          <w:rFonts w:ascii="Times New Roman" w:eastAsia="STHupo" w:hAnsi="Times New Roman" w:cs="Times New Roman"/>
        </w:rPr>
        <w:t xml:space="preserve">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rPr>
        <w:t xml:space="preserve"> values</w:t>
      </w:r>
      <w:ins w:id="414" w:author="Clay Arango" w:date="2019-04-16T15:27:00Z">
        <w:r w:rsidR="005242EB">
          <w:rPr>
            <w:rFonts w:ascii="Times New Roman" w:eastAsia="STHupo" w:hAnsi="Times New Roman" w:cs="Times New Roman"/>
          </w:rPr>
          <w:t xml:space="preserve"> because </w:t>
        </w:r>
      </w:ins>
      <w:del w:id="415" w:author="Clay Arango" w:date="2019-04-16T15:27:00Z">
        <w:r w:rsidRPr="002B6F18" w:rsidDel="005242EB">
          <w:rPr>
            <w:rFonts w:ascii="Times New Roman" w:eastAsia="STHupo" w:hAnsi="Times New Roman" w:cs="Times New Roman"/>
          </w:rPr>
          <w:delText xml:space="preserve">.  </w:delText>
        </w:r>
        <w:r w:rsidR="00633E52" w:rsidRPr="002B6F18" w:rsidDel="005242EB">
          <w:rPr>
            <w:rFonts w:ascii="Times New Roman" w:eastAsia="STHupo" w:hAnsi="Times New Roman" w:cs="Times New Roman"/>
          </w:rPr>
          <w:delText xml:space="preserve">I did this because the </w:delText>
        </w:r>
      </w:del>
      <w:r w:rsidR="00633E52" w:rsidRPr="002B6F18">
        <w:rPr>
          <w:rFonts w:ascii="Times New Roman" w:eastAsia="STHupo" w:hAnsi="Times New Roman" w:cs="Times New Roman"/>
        </w:rPr>
        <w:t xml:space="preserve">inverse modeling that estimates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633E52" w:rsidRPr="002B6F18">
        <w:rPr>
          <w:rFonts w:ascii="Times New Roman" w:eastAsia="STHupo" w:hAnsi="Times New Roman" w:cs="Times New Roman"/>
        </w:rPr>
        <w:t xml:space="preserve"> as a free parameter is intended for streams </w:t>
      </w:r>
      <w:r w:rsidR="008D210A" w:rsidRPr="002B6F18">
        <w:rPr>
          <w:rFonts w:ascii="Times New Roman" w:eastAsia="STHupo" w:hAnsi="Times New Roman" w:cs="Times New Roman"/>
        </w:rPr>
        <w:t xml:space="preserve">that generally have a lower </w:t>
      </w:r>
      <w:r w:rsidR="008D210A" w:rsidRPr="002B6F18">
        <w:rPr>
          <w:rFonts w:ascii="Times New Roman" w:eastAsia="STHupo" w:hAnsi="Times New Roman" w:cs="Times New Roman"/>
        </w:rPr>
        <w:lastRenderedPageBreak/>
        <w:t>gradient</w:t>
      </w:r>
      <w:ins w:id="416" w:author="Clay Arango" w:date="2019-04-16T15:27:00Z">
        <w:r w:rsidR="005242EB">
          <w:rPr>
            <w:rFonts w:ascii="Times New Roman" w:eastAsia="STHupo" w:hAnsi="Times New Roman" w:cs="Times New Roman"/>
          </w:rPr>
          <w:t>,</w:t>
        </w:r>
      </w:ins>
      <w:r w:rsidR="008D210A" w:rsidRPr="002B6F18">
        <w:rPr>
          <w:rFonts w:ascii="Times New Roman" w:eastAsia="STHupo" w:hAnsi="Times New Roman" w:cs="Times New Roman"/>
        </w:rPr>
        <w:t xml:space="preserve"> </w:t>
      </w:r>
      <w:r w:rsidR="00633E52" w:rsidRPr="002B6F18">
        <w:rPr>
          <w:rFonts w:ascii="Times New Roman" w:eastAsia="STHupo" w:hAnsi="Times New Roman" w:cs="Times New Roman"/>
        </w:rPr>
        <w:t xml:space="preserve">and </w:t>
      </w:r>
      <w:ins w:id="417" w:author="Clay Arango" w:date="2019-04-16T15:28:00Z">
        <w:r w:rsidR="005242EB" w:rsidRPr="002B6F18">
          <w:rPr>
            <w:rFonts w:ascii="Times New Roman" w:eastAsia="STHupo" w:hAnsi="Times New Roman" w:cs="Times New Roman"/>
            <w:noProof/>
          </w:rPr>
          <w:t>high gradient streams</w:t>
        </w:r>
        <w:r w:rsidR="005242EB">
          <w:rPr>
            <w:rFonts w:ascii="Times New Roman" w:eastAsia="STHupo" w:hAnsi="Times New Roman" w:cs="Times New Roman"/>
          </w:rPr>
          <w:t xml:space="preserve"> have </w:t>
        </w:r>
        <w:r w:rsidR="005242EB" w:rsidRPr="002B6F18">
          <w:rPr>
            <w:rFonts w:ascii="Times New Roman" w:eastAsia="STHupo" w:hAnsi="Times New Roman" w:cs="Times New Roman"/>
            <w:noProof/>
          </w:rPr>
          <w:t xml:space="preserve">unexpectedly high </w:t>
        </w:r>
        <w:r w:rsidR="005242EB" w:rsidRPr="004B6E31">
          <w:rPr>
            <w:rFonts w:ascii="Times New Roman" w:eastAsia="STHupo" w:hAnsi="Times New Roman" w:cs="Times New Roman"/>
            <w:i/>
            <w:noProof/>
          </w:rPr>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noProof/>
          </w:rPr>
          <w:t xml:space="preserve"> values when measured directly </w:t>
        </w:r>
        <w:r w:rsidR="005242EB">
          <w:rPr>
            <w:rFonts w:ascii="Times New Roman" w:eastAsia="STHupo" w:hAnsi="Times New Roman" w:cs="Times New Roman"/>
            <w:noProof/>
          </w:rPr>
          <w:t>(</w:t>
        </w:r>
      </w:ins>
      <w:r w:rsidR="00143D8D">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Pr>
          <w:rFonts w:ascii="Times New Roman" w:eastAsia="STHupo" w:hAnsi="Times New Roman" w:cs="Times New Roman"/>
        </w:rPr>
        <w:fldChar w:fldCharType="separate"/>
      </w:r>
      <w:r w:rsidR="00143D8D" w:rsidRPr="00C70BDB">
        <w:rPr>
          <w:rFonts w:ascii="Times New Roman" w:hAnsi="Times New Roman" w:cs="Times New Roman"/>
        </w:rPr>
        <w:t>Hall</w:t>
      </w:r>
      <w:r w:rsidR="00143D8D">
        <w:rPr>
          <w:rFonts w:ascii="Times New Roman" w:hAnsi="Times New Roman" w:cs="Times New Roman"/>
        </w:rPr>
        <w:t xml:space="preserve"> </w:t>
      </w:r>
      <w:r w:rsidR="00143D8D" w:rsidRPr="00C70BDB">
        <w:rPr>
          <w:rFonts w:ascii="Times New Roman" w:hAnsi="Times New Roman" w:cs="Times New Roman"/>
        </w:rPr>
        <w:t xml:space="preserve">and Madinger </w:t>
      </w:r>
      <w:del w:id="418" w:author="Clay Arango" w:date="2019-04-16T15:28:00Z">
        <w:r w:rsidR="00143D8D" w:rsidDel="005242EB">
          <w:rPr>
            <w:rFonts w:ascii="Times New Roman" w:hAnsi="Times New Roman" w:cs="Times New Roman"/>
          </w:rPr>
          <w:delText>(</w:delText>
        </w:r>
      </w:del>
      <w:r w:rsidR="00143D8D" w:rsidRPr="00C70BDB">
        <w:rPr>
          <w:rFonts w:ascii="Times New Roman" w:hAnsi="Times New Roman" w:cs="Times New Roman"/>
        </w:rPr>
        <w:t>2018)</w:t>
      </w:r>
      <w:r w:rsidR="00143D8D">
        <w:rPr>
          <w:rFonts w:ascii="Times New Roman" w:eastAsia="STHupo" w:hAnsi="Times New Roman" w:cs="Times New Roman"/>
        </w:rPr>
        <w:fldChar w:fldCharType="end"/>
      </w:r>
      <w:r w:rsidR="00143D8D">
        <w:rPr>
          <w:rFonts w:ascii="Times New Roman" w:eastAsia="STHupo" w:hAnsi="Times New Roman" w:cs="Times New Roman"/>
          <w:noProof/>
        </w:rPr>
        <w:t xml:space="preserve"> </w:t>
      </w:r>
      <w:del w:id="419" w:author="Clay Arango" w:date="2019-04-16T15:28:00Z">
        <w:r w:rsidR="00633E52" w:rsidRPr="002B6F18" w:rsidDel="005242EB">
          <w:rPr>
            <w:rFonts w:ascii="Times New Roman" w:eastAsia="STHupo" w:hAnsi="Times New Roman" w:cs="Times New Roman"/>
            <w:noProof/>
          </w:rPr>
          <w:delText xml:space="preserve">suggest that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633E52" w:rsidRPr="002B6F18" w:rsidDel="005242EB">
          <w:rPr>
            <w:rFonts w:ascii="Times New Roman" w:eastAsia="STHupo" w:hAnsi="Times New Roman" w:cs="Times New Roman"/>
            <w:noProof/>
          </w:rPr>
          <w:delText xml:space="preserve"> values are unexpectedly high when measured directly</w:delText>
        </w:r>
        <w:r w:rsidR="008D210A" w:rsidRPr="002B6F18" w:rsidDel="005242EB">
          <w:rPr>
            <w:rFonts w:ascii="Times New Roman" w:eastAsia="STHupo" w:hAnsi="Times New Roman" w:cs="Times New Roman"/>
            <w:noProof/>
          </w:rPr>
          <w:delText xml:space="preserve"> </w:delText>
        </w:r>
      </w:del>
      <w:r w:rsidR="008D210A" w:rsidRPr="002B6F18">
        <w:rPr>
          <w:rFonts w:ascii="Times New Roman" w:eastAsia="STHupo" w:hAnsi="Times New Roman" w:cs="Times New Roman"/>
          <w:noProof/>
        </w:rPr>
        <w:t>in</w:t>
      </w:r>
      <w:del w:id="420" w:author="Clay Arango" w:date="2019-04-16T15:28:00Z">
        <w:r w:rsidR="008D210A" w:rsidRPr="002B6F18" w:rsidDel="005242EB">
          <w:rPr>
            <w:rFonts w:ascii="Times New Roman" w:eastAsia="STHupo" w:hAnsi="Times New Roman" w:cs="Times New Roman"/>
            <w:noProof/>
          </w:rPr>
          <w:delText xml:space="preserve"> high </w:delText>
        </w:r>
        <w:r w:rsidR="00C20232" w:rsidRPr="002B6F18" w:rsidDel="005242EB">
          <w:rPr>
            <w:rFonts w:ascii="Times New Roman" w:eastAsia="STHupo" w:hAnsi="Times New Roman" w:cs="Times New Roman"/>
            <w:noProof/>
          </w:rPr>
          <w:delText>gradient streams</w:delText>
        </w:r>
      </w:del>
      <w:r w:rsidR="00C20232" w:rsidRPr="002B6F18">
        <w:rPr>
          <w:rFonts w:ascii="Times New Roman" w:eastAsia="STHupo" w:hAnsi="Times New Roman" w:cs="Times New Roman"/>
          <w:noProof/>
        </w:rPr>
        <w:t xml:space="preserve">.  Although this technique </w:t>
      </w:r>
      <w:r w:rsidR="008D210A" w:rsidRPr="002B6F18">
        <w:rPr>
          <w:rFonts w:ascii="Times New Roman" w:eastAsia="STHupo" w:hAnsi="Times New Roman" w:cs="Times New Roman"/>
          <w:noProof/>
        </w:rPr>
        <w:t xml:space="preserve">used an equation based on a relationship with </w:t>
      </w:r>
      <w:r w:rsidR="00C20232" w:rsidRPr="002B6F18">
        <w:rPr>
          <w:rFonts w:ascii="Times New Roman" w:eastAsia="STHupo" w:hAnsi="Times New Roman" w:cs="Times New Roman"/>
          <w:noProof/>
        </w:rPr>
        <w:t>a lower sample size (n=8 vs n=14)</w:t>
      </w:r>
      <w:ins w:id="421" w:author="Clay Arango" w:date="2019-04-16T15:29:00Z">
        <w:r w:rsidR="00DC23FA">
          <w:rPr>
            <w:rFonts w:ascii="Times New Roman" w:eastAsia="STHupo" w:hAnsi="Times New Roman" w:cs="Times New Roman"/>
            <w:noProof/>
          </w:rPr>
          <w:t>,</w:t>
        </w:r>
      </w:ins>
      <w:r w:rsidR="00C20232" w:rsidRPr="002B6F18">
        <w:rPr>
          <w:rFonts w:ascii="Times New Roman" w:eastAsia="STHupo" w:hAnsi="Times New Roman" w:cs="Times New Roman"/>
          <w:noProof/>
        </w:rPr>
        <w:t xml:space="preserve"> it had </w:t>
      </w:r>
      <w:r w:rsidR="008D210A" w:rsidRPr="002B6F18">
        <w:rPr>
          <w:rFonts w:ascii="Times New Roman" w:eastAsia="STHupo" w:hAnsi="Times New Roman" w:cs="Times New Roman"/>
          <w:noProof/>
        </w:rPr>
        <w:t xml:space="preserve">a larger </w:t>
      </w:r>
      <w:r w:rsidR="008D210A" w:rsidRPr="00D42D68">
        <w:rPr>
          <w:rFonts w:ascii="Times New Roman" w:eastAsia="STHupo" w:hAnsi="Times New Roman" w:cs="Times New Roman"/>
          <w:i/>
          <w:noProof/>
        </w:rPr>
        <w:t>R</w:t>
      </w:r>
      <w:r w:rsidR="008D210A" w:rsidRPr="002B6F18">
        <w:rPr>
          <w:rFonts w:ascii="Times New Roman" w:eastAsia="STHupo" w:hAnsi="Times New Roman" w:cs="Times New Roman"/>
          <w:noProof/>
          <w:vertAlign w:val="superscript"/>
        </w:rPr>
        <w:t>2</w:t>
      </w:r>
      <w:ins w:id="422" w:author="Clay Arango" w:date="2019-04-16T15:29:00Z">
        <w:r w:rsidR="00DC23FA">
          <w:rPr>
            <w:rFonts w:ascii="Times New Roman" w:eastAsia="STHupo" w:hAnsi="Times New Roman" w:cs="Times New Roman"/>
            <w:noProof/>
          </w:rPr>
          <w:t xml:space="preserve"> and </w:t>
        </w:r>
      </w:ins>
      <w:del w:id="423" w:author="Clay Arango" w:date="2019-04-16T15:29:00Z">
        <w:r w:rsidR="008D210A" w:rsidRPr="002B6F18" w:rsidDel="00DC23FA">
          <w:rPr>
            <w:rFonts w:ascii="Times New Roman" w:eastAsia="STHupo" w:hAnsi="Times New Roman" w:cs="Times New Roman"/>
            <w:noProof/>
          </w:rPr>
          <w:delText>,</w:delText>
        </w:r>
      </w:del>
      <w:r w:rsidR="008D210A" w:rsidRPr="002B6F18">
        <w:rPr>
          <w:rFonts w:ascii="Times New Roman" w:eastAsia="STHupo" w:hAnsi="Times New Roman" w:cs="Times New Roman"/>
          <w:noProof/>
        </w:rPr>
        <w:t xml:space="preserve"> smaller </w:t>
      </w:r>
      <w:r w:rsidR="00F2441B">
        <w:rPr>
          <w:rFonts w:ascii="Times New Roman" w:eastAsia="STHupo" w:hAnsi="Times New Roman" w:cs="Times New Roman"/>
          <w:noProof/>
        </w:rPr>
        <w:t>p</w:t>
      </w:r>
      <w:r w:rsidR="008D210A" w:rsidRPr="002B6F18">
        <w:rPr>
          <w:rFonts w:ascii="Times New Roman" w:eastAsia="STHupo" w:hAnsi="Times New Roman" w:cs="Times New Roman"/>
          <w:noProof/>
        </w:rPr>
        <w:t xml:space="preserve">-value </w:t>
      </w:r>
      <w:del w:id="424" w:author="Clay Arango" w:date="2019-04-16T15:29:00Z">
        <w:r w:rsidR="008D210A" w:rsidRPr="002B6F18" w:rsidDel="00DC23FA">
          <w:rPr>
            <w:rFonts w:ascii="Times New Roman" w:eastAsia="STHupo" w:hAnsi="Times New Roman" w:cs="Times New Roman"/>
            <w:noProof/>
          </w:rPr>
          <w:delText xml:space="preserve">and </w:delText>
        </w:r>
      </w:del>
      <w:ins w:id="425" w:author="Clay Arango" w:date="2019-04-16T15:29:00Z">
        <w:r w:rsidR="00DC23FA">
          <w:rPr>
            <w:rFonts w:ascii="Times New Roman" w:eastAsia="STHupo" w:hAnsi="Times New Roman" w:cs="Times New Roman"/>
            <w:noProof/>
          </w:rPr>
          <w:t xml:space="preserve">compared to the equation I derived from my own data, and it produced </w:t>
        </w:r>
      </w:ins>
      <w:r w:rsidR="008D210A" w:rsidRPr="002B6F18">
        <w:rPr>
          <w:rFonts w:ascii="Times New Roman" w:eastAsia="STHupo" w:hAnsi="Times New Roman" w:cs="Times New Roman"/>
          <w:noProof/>
        </w:rPr>
        <w:t>5 more usable model output values (26 vs 2</w:t>
      </w:r>
      <w:r w:rsidR="004455A0" w:rsidRPr="002B6F18">
        <w:rPr>
          <w:rFonts w:ascii="Times New Roman" w:eastAsia="STHupo" w:hAnsi="Times New Roman" w:cs="Times New Roman"/>
          <w:noProof/>
        </w:rPr>
        <w:t>1).</w:t>
      </w:r>
    </w:p>
    <w:p w14:paraId="0692D664" w14:textId="34C7D1B1" w:rsidR="00F65391" w:rsidRPr="002B6F18" w:rsidRDefault="00E73D30" w:rsidP="00A8659A">
      <w:pPr>
        <w:spacing w:line="480" w:lineRule="auto"/>
        <w:jc w:val="center"/>
        <w:rPr>
          <w:rFonts w:ascii="Times New Roman" w:eastAsia="STHupo" w:hAnsi="Times New Roman" w:cs="Times New Roman"/>
        </w:rPr>
      </w:pPr>
      <w:r w:rsidRPr="002B6F18">
        <w:rPr>
          <w:rFonts w:ascii="Times New Roman" w:eastAsia="STHupo" w:hAnsi="Times New Roman" w:cs="Times New Roman"/>
          <w:u w:val="single"/>
        </w:rPr>
        <w:t xml:space="preserve">Statistical </w:t>
      </w:r>
      <w:commentRangeStart w:id="426"/>
      <w:r w:rsidRPr="002B6F18">
        <w:rPr>
          <w:rFonts w:ascii="Times New Roman" w:eastAsia="STHupo" w:hAnsi="Times New Roman" w:cs="Times New Roman"/>
          <w:u w:val="single"/>
        </w:rPr>
        <w:t>Analysis</w:t>
      </w:r>
      <w:commentRangeEnd w:id="426"/>
      <w:r w:rsidR="00020401">
        <w:rPr>
          <w:rStyle w:val="CommentReference"/>
        </w:rPr>
        <w:commentReference w:id="426"/>
      </w:r>
    </w:p>
    <w:p w14:paraId="1C4E6C28" w14:textId="3906AC2B" w:rsidR="00F423CB" w:rsidRPr="002B6F18" w:rsidRDefault="00F423CB"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w:t>
      </w:r>
      <w:ins w:id="427" w:author="Clay Arango" w:date="2019-04-16T15:30:00Z">
        <w:r w:rsidR="00DC23FA">
          <w:rPr>
            <w:rFonts w:ascii="Times New Roman" w:eastAsia="STHupo" w:hAnsi="Times New Roman" w:cs="Times New Roman"/>
          </w:rPr>
          <w:t xml:space="preserve">used R 3.blah (citation) and the </w:t>
        </w:r>
      </w:ins>
      <w:ins w:id="428" w:author="Clay Arango" w:date="2019-04-16T15:31:00Z">
        <w:r w:rsidR="00DC23FA" w:rsidRPr="002B6F18">
          <w:rPr>
            <w:rFonts w:ascii="Times New Roman" w:eastAsia="STHupo" w:hAnsi="Times New Roman" w:cs="Times New Roman"/>
          </w:rPr>
          <w:t>‘lme4’ package</w:t>
        </w:r>
        <w:r w:rsidR="00DC23FA">
          <w:rPr>
            <w:rFonts w:ascii="Times New Roman" w:eastAsia="STHupo" w:hAnsi="Times New Roman" w:cs="Times New Roman"/>
          </w:rPr>
          <w:t xml:space="preserve"> </w:t>
        </w:r>
        <w:r w:rsidR="00DC23FA">
          <w:rPr>
            <w:rFonts w:ascii="Times New Roman" w:eastAsia="STHupo" w:hAnsi="Times New Roman" w:cs="Times New Roman"/>
          </w:rPr>
          <w:fldChar w:fldCharType="begin"/>
        </w:r>
        <w:r w:rsidR="00DC23FA">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Pr>
            <w:rFonts w:ascii="Times New Roman" w:eastAsia="STHupo" w:hAnsi="Times New Roman" w:cs="Times New Roman"/>
          </w:rPr>
          <w:fldChar w:fldCharType="separate"/>
        </w:r>
        <w:r w:rsidR="00DC23FA" w:rsidRPr="00C70BDB">
          <w:rPr>
            <w:rFonts w:ascii="Times New Roman" w:hAnsi="Times New Roman" w:cs="Times New Roman"/>
          </w:rPr>
          <w:t>(Bates et al. 2015)</w:t>
        </w:r>
        <w:r w:rsidR="00DC23FA">
          <w:rPr>
            <w:rFonts w:ascii="Times New Roman" w:eastAsia="STHupo" w:hAnsi="Times New Roman" w:cs="Times New Roman"/>
          </w:rPr>
          <w:fldChar w:fldCharType="end"/>
        </w:r>
        <w:r w:rsidR="00DC23FA">
          <w:rPr>
            <w:rFonts w:ascii="Times New Roman" w:eastAsia="STHupo" w:hAnsi="Times New Roman" w:cs="Times New Roman"/>
          </w:rPr>
          <w:t xml:space="preserve"> to </w:t>
        </w:r>
      </w:ins>
      <w:r w:rsidRPr="002B6F18">
        <w:rPr>
          <w:rFonts w:ascii="Times New Roman" w:eastAsia="STHupo" w:hAnsi="Times New Roman" w:cs="Times New Roman"/>
        </w:rPr>
        <w:t>develop</w:t>
      </w:r>
      <w:del w:id="429" w:author="Clay Arango" w:date="2019-04-16T15:31:00Z">
        <w:r w:rsidRPr="002B6F18" w:rsidDel="00DC23FA">
          <w:rPr>
            <w:rFonts w:ascii="Times New Roman" w:eastAsia="STHupo" w:hAnsi="Times New Roman" w:cs="Times New Roman"/>
          </w:rPr>
          <w:delText>ed</w:delText>
        </w:r>
      </w:del>
      <w:r w:rsidRPr="002B6F18">
        <w:rPr>
          <w:rFonts w:ascii="Times New Roman" w:eastAsia="STHupo" w:hAnsi="Times New Roman" w:cs="Times New Roman"/>
        </w:rPr>
        <w:t xml:space="preserve"> a</w:t>
      </w:r>
      <w:r w:rsidR="009E49D5" w:rsidRPr="002B6F18">
        <w:rPr>
          <w:rFonts w:ascii="Times New Roman" w:eastAsia="STHupo" w:hAnsi="Times New Roman" w:cs="Times New Roman"/>
        </w:rPr>
        <w:t xml:space="preserve"> </w:t>
      </w:r>
      <w:r w:rsidR="008F4CA9" w:rsidRPr="002B6F18">
        <w:rPr>
          <w:rFonts w:ascii="Times New Roman" w:eastAsia="STHupo" w:hAnsi="Times New Roman" w:cs="Times New Roman"/>
        </w:rPr>
        <w:t xml:space="preserve">generalized linear model </w:t>
      </w:r>
      <w:r w:rsidR="009E49D5" w:rsidRPr="002B6F18">
        <w:rPr>
          <w:rFonts w:ascii="Times New Roman" w:eastAsia="STHupo" w:hAnsi="Times New Roman" w:cs="Times New Roman"/>
        </w:rPr>
        <w:t>for</w:t>
      </w:r>
      <w:r w:rsidR="00D84D26" w:rsidRPr="002B6F18">
        <w:rPr>
          <w:rFonts w:ascii="Times New Roman" w:eastAsia="STHupo" w:hAnsi="Times New Roman" w:cs="Times New Roman"/>
        </w:rPr>
        <w:t xml:space="preserve"> each of</w:t>
      </w:r>
      <w:r w:rsidR="009E49D5" w:rsidRPr="002B6F18">
        <w:rPr>
          <w:rFonts w:ascii="Times New Roman" w:eastAsia="STHupo" w:hAnsi="Times New Roman" w:cs="Times New Roman"/>
        </w:rPr>
        <w:t xml:space="preserve"> the resp</w:t>
      </w:r>
      <w:r w:rsidR="00D84D26" w:rsidRPr="002B6F18">
        <w:rPr>
          <w:rFonts w:ascii="Times New Roman" w:eastAsia="STHupo" w:hAnsi="Times New Roman" w:cs="Times New Roman"/>
        </w:rPr>
        <w:t xml:space="preserve">onse variables </w:t>
      </w:r>
      <w:ins w:id="430" w:author="Clay Arango" w:date="2019-04-16T15:31:00Z">
        <w:r w:rsidR="00DC23FA">
          <w:rPr>
            <w:rFonts w:ascii="Times New Roman" w:eastAsia="STHupo" w:hAnsi="Times New Roman" w:cs="Times New Roman"/>
          </w:rPr>
          <w:t>(</w:t>
        </w:r>
      </w:ins>
      <w:r w:rsidR="009E49D5" w:rsidRPr="002B6F18">
        <w:rPr>
          <w:rFonts w:ascii="Times New Roman" w:eastAsia="STHupo" w:hAnsi="Times New Roman" w:cs="Times New Roman"/>
        </w:rPr>
        <w:t>GPP, ER, and trout biomass</w:t>
      </w:r>
      <w:ins w:id="431" w:author="Clay Arango" w:date="2019-04-16T15:31:00Z">
        <w:r w:rsidR="00DC23FA">
          <w:rPr>
            <w:rFonts w:ascii="Times New Roman" w:eastAsia="STHupo" w:hAnsi="Times New Roman" w:cs="Times New Roman"/>
          </w:rPr>
          <w:t xml:space="preserve">) using </w:t>
        </w:r>
      </w:ins>
      <w:del w:id="432" w:author="Clay Arango" w:date="2019-04-16T15:31:00Z">
        <w:r w:rsidRPr="002B6F18" w:rsidDel="00DC23FA">
          <w:rPr>
            <w:rFonts w:ascii="Times New Roman" w:eastAsia="STHupo" w:hAnsi="Times New Roman" w:cs="Times New Roman"/>
          </w:rPr>
          <w:delText>.  T</w:delText>
        </w:r>
      </w:del>
      <w:ins w:id="433" w:author="Clay Arango" w:date="2019-04-16T15:31:00Z">
        <w:r w:rsidR="00DC23FA">
          <w:rPr>
            <w:rFonts w:ascii="Times New Roman" w:eastAsia="STHupo" w:hAnsi="Times New Roman" w:cs="Times New Roman"/>
          </w:rPr>
          <w:t>t</w:t>
        </w:r>
      </w:ins>
      <w:r w:rsidRPr="002B6F18">
        <w:rPr>
          <w:rFonts w:ascii="Times New Roman" w:eastAsia="STHupo" w:hAnsi="Times New Roman" w:cs="Times New Roman"/>
        </w:rPr>
        <w:t xml:space="preserve">he </w:t>
      </w:r>
      <w:r w:rsidR="00BA588A" w:rsidRPr="002B6F18">
        <w:rPr>
          <w:rFonts w:ascii="Times New Roman" w:eastAsia="STHupo" w:hAnsi="Times New Roman" w:cs="Times New Roman"/>
        </w:rPr>
        <w:t>predictor va</w:t>
      </w:r>
      <w:r w:rsidRPr="002B6F18">
        <w:rPr>
          <w:rFonts w:ascii="Times New Roman" w:eastAsia="STHupo" w:hAnsi="Times New Roman" w:cs="Times New Roman"/>
        </w:rPr>
        <w:t xml:space="preserve">riables </w:t>
      </w:r>
      <w:del w:id="434" w:author="Clay Arango" w:date="2019-04-16T15:31:00Z">
        <w:r w:rsidRPr="002B6F18" w:rsidDel="00DC23FA">
          <w:rPr>
            <w:rFonts w:ascii="Times New Roman" w:eastAsia="STHupo" w:hAnsi="Times New Roman" w:cs="Times New Roman"/>
          </w:rPr>
          <w:delText>were</w:delText>
        </w:r>
        <w:r w:rsidR="00BA588A" w:rsidRPr="002B6F18" w:rsidDel="00DC23FA">
          <w:rPr>
            <w:rFonts w:ascii="Times New Roman" w:eastAsia="STHupo" w:hAnsi="Times New Roman" w:cs="Times New Roman"/>
          </w:rPr>
          <w:delText xml:space="preserve"> the above mentioned </w:delText>
        </w:r>
      </w:del>
      <w:ins w:id="435" w:author="Clay Arango" w:date="2019-04-16T15:31:00Z">
        <w:r w:rsidR="00DC23FA">
          <w:rPr>
            <w:rFonts w:ascii="Times New Roman" w:eastAsia="STHupo" w:hAnsi="Times New Roman" w:cs="Times New Roman"/>
          </w:rPr>
          <w:t>(</w:t>
        </w:r>
      </w:ins>
      <w:r w:rsidR="00BA588A" w:rsidRPr="002B6F18">
        <w:rPr>
          <w:rFonts w:ascii="Times New Roman" w:eastAsia="STHupo" w:hAnsi="Times New Roman" w:cs="Times New Roman"/>
        </w:rPr>
        <w:t>site, hydrologic</w:t>
      </w:r>
      <w:r w:rsidRPr="002B6F18">
        <w:rPr>
          <w:rFonts w:ascii="Times New Roman" w:eastAsia="STHupo" w:hAnsi="Times New Roman" w:cs="Times New Roman"/>
        </w:rPr>
        <w:t>,</w:t>
      </w:r>
      <w:r w:rsidR="00BA588A" w:rsidRPr="002B6F18">
        <w:rPr>
          <w:rFonts w:ascii="Times New Roman" w:eastAsia="STHupo" w:hAnsi="Times New Roman" w:cs="Times New Roman"/>
        </w:rPr>
        <w:t xml:space="preserve"> and nutrient</w:t>
      </w:r>
      <w:r w:rsidR="005F5FCC" w:rsidRPr="002B6F18">
        <w:rPr>
          <w:rFonts w:ascii="Times New Roman" w:eastAsia="STHupo" w:hAnsi="Times New Roman" w:cs="Times New Roman"/>
        </w:rPr>
        <w:t xml:space="preserve"> data</w:t>
      </w:r>
      <w:ins w:id="436" w:author="Clay Arango" w:date="2019-04-16T15:31:00Z">
        <w:r w:rsidR="00DC23FA">
          <w:rPr>
            <w:rFonts w:ascii="Times New Roman" w:eastAsia="STHupo" w:hAnsi="Times New Roman" w:cs="Times New Roman"/>
          </w:rPr>
          <w:t>;</w:t>
        </w:r>
      </w:ins>
      <w:r w:rsidR="005F5FCC" w:rsidRPr="002B6F18">
        <w:rPr>
          <w:rFonts w:ascii="Times New Roman" w:eastAsia="STHupo" w:hAnsi="Times New Roman" w:cs="Times New Roman"/>
        </w:rPr>
        <w:t xml:space="preserve"> </w:t>
      </w:r>
      <w:del w:id="437" w:author="Clay Arango" w:date="2019-04-16T15:31:00Z">
        <w:r w:rsidR="005F5FCC" w:rsidRPr="002B6F18" w:rsidDel="00DC23FA">
          <w:rPr>
            <w:rFonts w:ascii="Times New Roman" w:eastAsia="STHupo" w:hAnsi="Times New Roman" w:cs="Times New Roman"/>
          </w:rPr>
          <w:delText>(</w:delText>
        </w:r>
      </w:del>
      <w:del w:id="438" w:author="Clay Arango" w:date="2019-04-16T15:32:00Z">
        <w:r w:rsidR="005F5FCC" w:rsidRPr="00D03DCF" w:rsidDel="00DC23FA">
          <w:rPr>
            <w:rFonts w:ascii="Times New Roman" w:eastAsia="STHupo" w:hAnsi="Times New Roman" w:cs="Times New Roman"/>
          </w:rPr>
          <w:fldChar w:fldCharType="begin"/>
        </w:r>
        <w:r w:rsidR="005F5FCC" w:rsidRPr="002B6F18" w:rsidDel="00DC23FA">
          <w:rPr>
            <w:rFonts w:ascii="Times New Roman" w:eastAsia="STHupo" w:hAnsi="Times New Roman" w:cs="Times New Roman"/>
          </w:rPr>
          <w:delInstrText xml:space="preserve"> REF _Ref536624930 \h </w:delInstrText>
        </w:r>
        <w:r w:rsidR="00DB53DA" w:rsidRPr="002B6F18" w:rsidDel="00DC23FA">
          <w:rPr>
            <w:rFonts w:ascii="Times New Roman" w:eastAsia="STHupo" w:hAnsi="Times New Roman" w:cs="Times New Roman"/>
          </w:rPr>
          <w:delInstrText xml:space="preserve"> \* MERGEFORMAT </w:delInstrText>
        </w:r>
        <w:r w:rsidR="005F5FCC" w:rsidRPr="00D03DCF" w:rsidDel="00DC23FA">
          <w:rPr>
            <w:rFonts w:ascii="Times New Roman" w:eastAsia="STHupo" w:hAnsi="Times New Roman" w:cs="Times New Roman"/>
          </w:rPr>
        </w:r>
        <w:r w:rsidR="005F5FCC" w:rsidRPr="00D03DCF" w:rsidDel="00DC23FA">
          <w:rPr>
            <w:rFonts w:ascii="Times New Roman" w:eastAsia="STHupo" w:hAnsi="Times New Roman" w:cs="Times New Roman"/>
          </w:rPr>
          <w:fldChar w:fldCharType="separate"/>
        </w:r>
        <w:r w:rsidR="005F5FCC" w:rsidRPr="002B6F18" w:rsidDel="00DC23FA">
          <w:rPr>
            <w:rFonts w:ascii="Times New Roman" w:hAnsi="Times New Roman" w:cs="Times New Roman"/>
          </w:rPr>
          <w:delText xml:space="preserve">Table </w:delText>
        </w:r>
        <w:r w:rsidR="005F5FCC" w:rsidRPr="002B6F18" w:rsidDel="00DC23FA">
          <w:rPr>
            <w:rFonts w:ascii="Times New Roman" w:hAnsi="Times New Roman" w:cs="Times New Roman"/>
            <w:noProof/>
          </w:rPr>
          <w:delText>1</w:delText>
        </w:r>
        <w:r w:rsidR="005F5FCC" w:rsidRPr="00D03DCF" w:rsidDel="00DC23FA">
          <w:rPr>
            <w:rFonts w:ascii="Times New Roman" w:eastAsia="STHupo" w:hAnsi="Times New Roman" w:cs="Times New Roman"/>
          </w:rPr>
          <w:fldChar w:fldCharType="end"/>
        </w:r>
      </w:del>
      <w:ins w:id="439" w:author="Clay Arango" w:date="2019-04-16T15:32:00Z">
        <w:r w:rsidR="00DC23FA" w:rsidRPr="00D03DCF">
          <w:rPr>
            <w:rFonts w:ascii="Times New Roman" w:eastAsia="STHupo" w:hAnsi="Times New Roman" w:cs="Times New Roman"/>
          </w:rPr>
          <w:fldChar w:fldCharType="begin"/>
        </w:r>
        <w:r w:rsidR="00DC23FA" w:rsidRPr="002B6F18">
          <w:rPr>
            <w:rFonts w:ascii="Times New Roman" w:eastAsia="STHupo" w:hAnsi="Times New Roman" w:cs="Times New Roman"/>
          </w:rPr>
          <w:instrText xml:space="preserve"> REF _Ref536624930 \h  \* MERGEFORMAT </w:instrText>
        </w:r>
      </w:ins>
      <w:r w:rsidR="00DC23FA" w:rsidRPr="00D03DCF">
        <w:rPr>
          <w:rFonts w:ascii="Times New Roman" w:eastAsia="STHupo" w:hAnsi="Times New Roman" w:cs="Times New Roman"/>
        </w:rPr>
      </w:r>
      <w:ins w:id="440" w:author="Clay Arango" w:date="2019-04-16T15:32:00Z">
        <w:r w:rsidR="00DC23FA" w:rsidRPr="00D03DCF">
          <w:rPr>
            <w:rFonts w:ascii="Times New Roman" w:eastAsia="STHupo" w:hAnsi="Times New Roman" w:cs="Times New Roman"/>
          </w:rPr>
          <w:fldChar w:fldCharType="separate"/>
        </w:r>
        <w:r w:rsidR="00DC23FA" w:rsidRPr="002B6F18">
          <w:rPr>
            <w:rFonts w:ascii="Times New Roman" w:hAnsi="Times New Roman" w:cs="Times New Roman"/>
          </w:rPr>
          <w:t xml:space="preserve">Table </w:t>
        </w:r>
        <w:r w:rsidR="00DC23FA">
          <w:rPr>
            <w:rFonts w:ascii="Times New Roman" w:hAnsi="Times New Roman" w:cs="Times New Roman"/>
            <w:noProof/>
          </w:rPr>
          <w:t>2</w:t>
        </w:r>
        <w:r w:rsidR="00DC23FA" w:rsidRPr="00D03DCF">
          <w:rPr>
            <w:rFonts w:ascii="Times New Roman" w:eastAsia="STHupo" w:hAnsi="Times New Roman" w:cs="Times New Roman"/>
          </w:rPr>
          <w:fldChar w:fldCharType="end"/>
        </w:r>
      </w:ins>
      <w:r w:rsidR="005F5FCC" w:rsidRPr="002B6F18">
        <w:rPr>
          <w:rFonts w:ascii="Times New Roman" w:eastAsia="STHupo" w:hAnsi="Times New Roman" w:cs="Times New Roman"/>
        </w:rPr>
        <w:t>)</w:t>
      </w:r>
      <w:ins w:id="441" w:author="Clay Arango" w:date="2019-04-16T15:31:00Z">
        <w:r w:rsidR="00DC23FA">
          <w:rPr>
            <w:rFonts w:ascii="Times New Roman" w:eastAsia="STHupo" w:hAnsi="Times New Roman" w:cs="Times New Roman"/>
          </w:rPr>
          <w:t xml:space="preserve"> I measured</w:t>
        </w:r>
      </w:ins>
      <w:r w:rsidR="00D84D26" w:rsidRPr="002B6F18">
        <w:rPr>
          <w:rFonts w:ascii="Times New Roman" w:eastAsia="STHupo" w:hAnsi="Times New Roman" w:cs="Times New Roman"/>
        </w:rPr>
        <w:t>.</w:t>
      </w:r>
      <w:r w:rsidR="008F4CA9" w:rsidRPr="002B6F18">
        <w:rPr>
          <w:rFonts w:ascii="Times New Roman" w:eastAsia="STHupo" w:hAnsi="Times New Roman" w:cs="Times New Roman"/>
        </w:rPr>
        <w:t xml:space="preserve">  </w:t>
      </w:r>
      <w:del w:id="442" w:author="Clay Arango" w:date="2019-04-16T15:31:00Z">
        <w:r w:rsidR="008F4CA9" w:rsidRPr="002B6F18" w:rsidDel="00DC23FA">
          <w:rPr>
            <w:rFonts w:ascii="Times New Roman" w:eastAsia="STHupo" w:hAnsi="Times New Roman" w:cs="Times New Roman"/>
          </w:rPr>
          <w:delText xml:space="preserve">I conducted this analysis </w:delText>
        </w:r>
        <w:r w:rsidR="00492BD9" w:rsidRPr="002B6F18" w:rsidDel="00DC23FA">
          <w:rPr>
            <w:rFonts w:ascii="Times New Roman" w:eastAsia="STHupo" w:hAnsi="Times New Roman" w:cs="Times New Roman"/>
          </w:rPr>
          <w:delText xml:space="preserve">with R and the </w:delText>
        </w:r>
        <w:r w:rsidRPr="002B6F18" w:rsidDel="00DC23FA">
          <w:rPr>
            <w:rFonts w:ascii="Times New Roman" w:eastAsia="STHupo" w:hAnsi="Times New Roman" w:cs="Times New Roman"/>
          </w:rPr>
          <w:delText>‘</w:delText>
        </w:r>
        <w:r w:rsidR="00492BD9" w:rsidRPr="002B6F18" w:rsidDel="00DC23FA">
          <w:rPr>
            <w:rFonts w:ascii="Times New Roman" w:eastAsia="STHupo" w:hAnsi="Times New Roman" w:cs="Times New Roman"/>
          </w:rPr>
          <w:delText>lme4</w:delText>
        </w:r>
        <w:r w:rsidRPr="002B6F18" w:rsidDel="00DC23FA">
          <w:rPr>
            <w:rFonts w:ascii="Times New Roman" w:eastAsia="STHupo" w:hAnsi="Times New Roman" w:cs="Times New Roman"/>
          </w:rPr>
          <w:delText>’</w:delText>
        </w:r>
        <w:r w:rsidR="00492BD9" w:rsidRPr="002B6F18" w:rsidDel="00DC23FA">
          <w:rPr>
            <w:rFonts w:ascii="Times New Roman" w:eastAsia="STHupo" w:hAnsi="Times New Roman" w:cs="Times New Roman"/>
          </w:rPr>
          <w:delText xml:space="preserve"> package</w:delText>
        </w:r>
        <w:r w:rsidR="00143D8D" w:rsidDel="00DC23FA">
          <w:rPr>
            <w:rFonts w:ascii="Times New Roman" w:eastAsia="STHupo" w:hAnsi="Times New Roman" w:cs="Times New Roman"/>
          </w:rPr>
          <w:delText xml:space="preserve"> </w:delText>
        </w:r>
        <w:r w:rsidR="00143D8D" w:rsidDel="00DC23FA">
          <w:rPr>
            <w:rFonts w:ascii="Times New Roman" w:eastAsia="STHupo" w:hAnsi="Times New Roman" w:cs="Times New Roman"/>
          </w:rPr>
          <w:fldChar w:fldCharType="begin"/>
        </w:r>
        <w:r w:rsidR="00143D8D" w:rsidDel="00DC23FA">
          <w:rPr>
            <w:rFonts w:ascii="Times New Roman" w:eastAsia="STHupo" w:hAnsi="Times New Roman" w:cs="Times New Roman"/>
          </w:rPr>
          <w:del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delInstrText>
        </w:r>
        <w:r w:rsidR="00143D8D" w:rsidDel="00DC23FA">
          <w:rPr>
            <w:rFonts w:ascii="Times New Roman" w:eastAsia="STHupo" w:hAnsi="Times New Roman" w:cs="Times New Roman"/>
          </w:rPr>
          <w:fldChar w:fldCharType="separate"/>
        </w:r>
        <w:r w:rsidR="00143D8D" w:rsidRPr="00C70BDB" w:rsidDel="00DC23FA">
          <w:rPr>
            <w:rFonts w:ascii="Times New Roman" w:hAnsi="Times New Roman" w:cs="Times New Roman"/>
          </w:rPr>
          <w:delText>(Bates et al. 2015)</w:delText>
        </w:r>
        <w:r w:rsidR="00143D8D" w:rsidDel="00DC23FA">
          <w:rPr>
            <w:rFonts w:ascii="Times New Roman" w:eastAsia="STHupo" w:hAnsi="Times New Roman" w:cs="Times New Roman"/>
          </w:rPr>
          <w:fldChar w:fldCharType="end"/>
        </w:r>
      </w:del>
      <w:r w:rsidR="00143D8D">
        <w:rPr>
          <w:rFonts w:ascii="Times New Roman" w:eastAsia="STHupo" w:hAnsi="Times New Roman" w:cs="Times New Roman"/>
        </w:rPr>
        <w:t>.</w:t>
      </w:r>
    </w:p>
    <w:p w14:paraId="0C8AAE3E" w14:textId="77777777" w:rsidR="001A3055" w:rsidRPr="002B6F18" w:rsidRDefault="001A3055" w:rsidP="00A8659A">
      <w:pPr>
        <w:spacing w:line="480" w:lineRule="auto"/>
        <w:ind w:firstLine="720"/>
        <w:rPr>
          <w:rFonts w:ascii="Times New Roman" w:eastAsia="STHupo" w:hAnsi="Times New Roman" w:cs="Times New Roman"/>
        </w:rPr>
      </w:pPr>
    </w:p>
    <w:p w14:paraId="6C33C90C" w14:textId="6FD1F063" w:rsidR="005F5FCC" w:rsidRPr="00C70BDB" w:rsidRDefault="005F5FCC" w:rsidP="00A8659A">
      <w:pPr>
        <w:pStyle w:val="Caption"/>
        <w:keepNext/>
        <w:rPr>
          <w:rFonts w:ascii="Times New Roman" w:hAnsi="Times New Roman" w:cs="Times New Roman"/>
          <w:sz w:val="24"/>
          <w:szCs w:val="24"/>
        </w:rPr>
      </w:pPr>
      <w:bookmarkStart w:id="443" w:name="_Ref536624930"/>
      <w:bookmarkStart w:id="444" w:name="_Ref536703850"/>
      <w:r w:rsidRPr="002B6F18">
        <w:rPr>
          <w:rFonts w:ascii="Times New Roman" w:hAnsi="Times New Roman" w:cs="Times New Roman"/>
          <w:b w:val="0"/>
          <w:color w:val="auto"/>
          <w:sz w:val="24"/>
          <w:szCs w:val="24"/>
        </w:rPr>
        <w:t xml:space="preserve">Table </w:t>
      </w:r>
      <w:r w:rsidRPr="00D03DCF">
        <w:rPr>
          <w:rFonts w:ascii="Times New Roman" w:hAnsi="Times New Roman" w:cs="Times New Roman"/>
          <w:b w:val="0"/>
          <w:color w:val="auto"/>
          <w:sz w:val="24"/>
          <w:szCs w:val="24"/>
        </w:rPr>
        <w:fldChar w:fldCharType="begin"/>
      </w:r>
      <w:r w:rsidRPr="002B6F18">
        <w:rPr>
          <w:rFonts w:ascii="Times New Roman" w:hAnsi="Times New Roman" w:cs="Times New Roman"/>
          <w:b w:val="0"/>
          <w:color w:val="auto"/>
          <w:sz w:val="24"/>
          <w:szCs w:val="24"/>
        </w:rPr>
        <w:instrText xml:space="preserve"> SEQ Table \* ARABIC </w:instrText>
      </w:r>
      <w:r w:rsidRPr="00D03DCF">
        <w:rPr>
          <w:rFonts w:ascii="Times New Roman" w:hAnsi="Times New Roman" w:cs="Times New Roman"/>
          <w:b w:val="0"/>
          <w:color w:val="auto"/>
          <w:sz w:val="24"/>
          <w:szCs w:val="24"/>
        </w:rPr>
        <w:fldChar w:fldCharType="separate"/>
      </w:r>
      <w:r w:rsidR="00751E96">
        <w:rPr>
          <w:rFonts w:ascii="Times New Roman" w:hAnsi="Times New Roman" w:cs="Times New Roman"/>
          <w:b w:val="0"/>
          <w:noProof/>
          <w:color w:val="auto"/>
          <w:sz w:val="24"/>
          <w:szCs w:val="24"/>
        </w:rPr>
        <w:t>2</w:t>
      </w:r>
      <w:r w:rsidRPr="00D03DCF">
        <w:rPr>
          <w:rFonts w:ascii="Times New Roman" w:hAnsi="Times New Roman" w:cs="Times New Roman"/>
          <w:b w:val="0"/>
          <w:color w:val="auto"/>
          <w:sz w:val="24"/>
          <w:szCs w:val="24"/>
        </w:rPr>
        <w:fldChar w:fldCharType="end"/>
      </w:r>
      <w:bookmarkEnd w:id="443"/>
      <w:r w:rsidRPr="002B6F18">
        <w:rPr>
          <w:rFonts w:ascii="Times New Roman" w:hAnsi="Times New Roman" w:cs="Times New Roman"/>
          <w:b w:val="0"/>
          <w:color w:val="auto"/>
          <w:sz w:val="24"/>
          <w:szCs w:val="24"/>
        </w:rPr>
        <w:t xml:space="preserve">. </w:t>
      </w:r>
      <w:r w:rsidR="008F1549">
        <w:rPr>
          <w:rFonts w:ascii="Times New Roman" w:hAnsi="Times New Roman" w:cs="Times New Roman"/>
          <w:b w:val="0"/>
          <w:color w:val="auto"/>
          <w:sz w:val="24"/>
          <w:szCs w:val="24"/>
        </w:rPr>
        <w:t>R</w:t>
      </w:r>
      <w:r w:rsidR="008F4CA9" w:rsidRPr="002B6F18">
        <w:rPr>
          <w:rFonts w:ascii="Times New Roman" w:hAnsi="Times New Roman" w:cs="Times New Roman"/>
          <w:b w:val="0"/>
          <w:color w:val="auto"/>
          <w:sz w:val="24"/>
          <w:szCs w:val="24"/>
        </w:rPr>
        <w:t>esponse</w:t>
      </w:r>
      <w:r w:rsidRPr="002B6F18">
        <w:rPr>
          <w:rFonts w:ascii="Times New Roman" w:hAnsi="Times New Roman" w:cs="Times New Roman"/>
          <w:b w:val="0"/>
          <w:color w:val="auto"/>
          <w:sz w:val="24"/>
          <w:szCs w:val="24"/>
        </w:rPr>
        <w:t xml:space="preserve"> and predictor variables shown as random or fixed effects</w:t>
      </w:r>
      <w:bookmarkEnd w:id="444"/>
    </w:p>
    <w:tbl>
      <w:tblPr>
        <w:tblW w:w="6210" w:type="dxa"/>
        <w:jc w:val="center"/>
        <w:tblLook w:val="04A0" w:firstRow="1" w:lastRow="0" w:firstColumn="1" w:lastColumn="0" w:noHBand="0" w:noVBand="1"/>
      </w:tblPr>
      <w:tblGrid>
        <w:gridCol w:w="2700"/>
        <w:gridCol w:w="3510"/>
      </w:tblGrid>
      <w:tr w:rsidR="001A3055" w:rsidRPr="002B6F18" w14:paraId="69F3D3D6" w14:textId="77777777" w:rsidTr="00A8659A">
        <w:trPr>
          <w:trHeight w:val="315"/>
          <w:jc w:val="center"/>
        </w:trPr>
        <w:tc>
          <w:tcPr>
            <w:tcW w:w="2700" w:type="dxa"/>
            <w:tcBorders>
              <w:top w:val="single" w:sz="4" w:space="0" w:color="auto"/>
              <w:left w:val="nil"/>
              <w:bottom w:val="single" w:sz="4" w:space="0" w:color="auto"/>
              <w:right w:val="nil"/>
            </w:tcBorders>
            <w:shd w:val="clear" w:color="auto" w:fill="auto"/>
            <w:noWrap/>
            <w:vAlign w:val="center"/>
            <w:hideMark/>
          </w:tcPr>
          <w:p w14:paraId="40662F43"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Responses</w:t>
            </w:r>
          </w:p>
        </w:tc>
        <w:tc>
          <w:tcPr>
            <w:tcW w:w="3510" w:type="dxa"/>
            <w:tcBorders>
              <w:top w:val="single" w:sz="4" w:space="0" w:color="auto"/>
              <w:left w:val="nil"/>
              <w:bottom w:val="single" w:sz="4" w:space="0" w:color="auto"/>
              <w:right w:val="nil"/>
            </w:tcBorders>
            <w:shd w:val="clear" w:color="auto" w:fill="auto"/>
            <w:noWrap/>
            <w:vAlign w:val="center"/>
            <w:hideMark/>
          </w:tcPr>
          <w:p w14:paraId="2B2FF5C2"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Random Effects</w:t>
            </w:r>
          </w:p>
        </w:tc>
      </w:tr>
      <w:tr w:rsidR="001A3055" w:rsidRPr="002B6F18" w14:paraId="7DC0A13D"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A12BA1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GPP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B790BA5" w14:textId="450780DE" w:rsidR="001A3055" w:rsidRPr="002B6F18" w:rsidRDefault="00652B70">
            <w:pPr>
              <w:rPr>
                <w:rFonts w:ascii="Times New Roman" w:eastAsia="Times New Roman" w:hAnsi="Times New Roman" w:cs="Times New Roman"/>
                <w:color w:val="000000"/>
              </w:rPr>
            </w:pPr>
            <w:r>
              <w:rPr>
                <w:rFonts w:ascii="Times New Roman" w:eastAsia="Times New Roman" w:hAnsi="Times New Roman" w:cs="Times New Roman"/>
                <w:color w:val="000000"/>
              </w:rPr>
              <w:t>Catchment</w:t>
            </w:r>
            <w:r w:rsidR="00D617F4" w:rsidRPr="002B6F18">
              <w:rPr>
                <w:rFonts w:ascii="Times New Roman" w:eastAsia="Times New Roman" w:hAnsi="Times New Roman" w:cs="Times New Roman"/>
                <w:color w:val="000000"/>
              </w:rPr>
              <w:t xml:space="preserve"> (total of 3)</w:t>
            </w:r>
          </w:p>
        </w:tc>
      </w:tr>
      <w:tr w:rsidR="001A3055" w:rsidRPr="002B6F18" w14:paraId="14FFB08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61F69B5E"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ER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CB348E1" w14:textId="0F7DB1E5" w:rsidR="001A3055" w:rsidRPr="002B6F18" w:rsidRDefault="003B13AB">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Site</w:t>
            </w:r>
            <w:r w:rsidR="00D617F4" w:rsidRPr="002B6F18">
              <w:rPr>
                <w:rFonts w:ascii="Times New Roman" w:eastAsia="Times New Roman" w:hAnsi="Times New Roman" w:cs="Times New Roman"/>
                <w:color w:val="000000"/>
              </w:rPr>
              <w:t xml:space="preserve"> (total of 10)</w:t>
            </w:r>
          </w:p>
        </w:tc>
      </w:tr>
      <w:tr w:rsidR="001A3055" w:rsidRPr="002B6F18" w14:paraId="5E1192F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30236416" w14:textId="7D382111"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Trout Biomass (g m</w:t>
            </w:r>
            <w:r w:rsidR="00D617F4"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58C3794E" w14:textId="2C60912C"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Sampling Period</w:t>
            </w:r>
            <w:r w:rsidR="00D617F4" w:rsidRPr="002B6F18">
              <w:rPr>
                <w:rFonts w:ascii="Times New Roman" w:eastAsia="Times New Roman" w:hAnsi="Times New Roman" w:cs="Times New Roman"/>
                <w:color w:val="000000"/>
              </w:rPr>
              <w:t xml:space="preserve"> (total of 3)</w:t>
            </w:r>
          </w:p>
        </w:tc>
      </w:tr>
      <w:tr w:rsidR="001A3055" w:rsidRPr="002B6F18" w14:paraId="18A5D358" w14:textId="77777777" w:rsidTr="00A8659A">
        <w:trPr>
          <w:trHeight w:val="315"/>
          <w:jc w:val="center"/>
        </w:trPr>
        <w:tc>
          <w:tcPr>
            <w:tcW w:w="6210" w:type="dxa"/>
            <w:gridSpan w:val="2"/>
            <w:tcBorders>
              <w:top w:val="single" w:sz="4" w:space="0" w:color="auto"/>
              <w:left w:val="nil"/>
              <w:bottom w:val="single" w:sz="4" w:space="0" w:color="auto"/>
              <w:right w:val="nil"/>
            </w:tcBorders>
            <w:shd w:val="clear" w:color="auto" w:fill="auto"/>
            <w:noWrap/>
            <w:vAlign w:val="center"/>
            <w:hideMark/>
          </w:tcPr>
          <w:p w14:paraId="633F90E0" w14:textId="55BCC995" w:rsidR="001A3055" w:rsidRPr="002B6F18" w:rsidRDefault="005F5FCC">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Fixed E</w:t>
            </w:r>
            <w:r w:rsidR="001A3055" w:rsidRPr="002B6F18">
              <w:rPr>
                <w:rFonts w:ascii="Times New Roman" w:eastAsia="Times New Roman" w:hAnsi="Times New Roman" w:cs="Times New Roman"/>
                <w:b/>
                <w:bCs/>
                <w:color w:val="000000"/>
              </w:rPr>
              <w:t>ffects</w:t>
            </w:r>
          </w:p>
        </w:tc>
      </w:tr>
      <w:tr w:rsidR="001A3055" w:rsidRPr="002B6F18" w14:paraId="53FEBCF7"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2CA9950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Elevation (m)</w:t>
            </w:r>
          </w:p>
        </w:tc>
        <w:tc>
          <w:tcPr>
            <w:tcW w:w="3510" w:type="dxa"/>
            <w:tcBorders>
              <w:top w:val="nil"/>
              <w:left w:val="nil"/>
              <w:bottom w:val="nil"/>
              <w:right w:val="nil"/>
            </w:tcBorders>
            <w:shd w:val="clear" w:color="auto" w:fill="auto"/>
            <w:noWrap/>
            <w:vAlign w:val="center"/>
            <w:hideMark/>
          </w:tcPr>
          <w:p w14:paraId="00C656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Discharge (L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25837EA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6EA42C6A"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Aspect (°South  Facing)</w:t>
            </w:r>
          </w:p>
        </w:tc>
        <w:tc>
          <w:tcPr>
            <w:tcW w:w="3510" w:type="dxa"/>
            <w:tcBorders>
              <w:top w:val="nil"/>
              <w:left w:val="nil"/>
              <w:bottom w:val="nil"/>
              <w:right w:val="nil"/>
            </w:tcBorders>
            <w:shd w:val="clear" w:color="auto" w:fill="auto"/>
            <w:noWrap/>
            <w:vAlign w:val="center"/>
            <w:hideMark/>
          </w:tcPr>
          <w:p w14:paraId="2B48DE4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Canopy Openness (%)</w:t>
            </w:r>
          </w:p>
        </w:tc>
      </w:tr>
      <w:tr w:rsidR="001A3055" w:rsidRPr="002B6F18" w14:paraId="65B49F45"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09E2C4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Slope (%)</w:t>
            </w:r>
          </w:p>
        </w:tc>
        <w:tc>
          <w:tcPr>
            <w:tcW w:w="3510" w:type="dxa"/>
            <w:tcBorders>
              <w:top w:val="nil"/>
              <w:left w:val="nil"/>
              <w:bottom w:val="nil"/>
              <w:right w:val="nil"/>
            </w:tcBorders>
            <w:shd w:val="clear" w:color="auto" w:fill="auto"/>
            <w:noWrap/>
            <w:vAlign w:val="center"/>
            <w:hideMark/>
          </w:tcPr>
          <w:p w14:paraId="0F164DD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Daily PAR (mol photons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 </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5B4EF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5D4F116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Bank Full (m)</w:t>
            </w:r>
          </w:p>
        </w:tc>
        <w:tc>
          <w:tcPr>
            <w:tcW w:w="3510" w:type="dxa"/>
            <w:tcBorders>
              <w:top w:val="nil"/>
              <w:left w:val="nil"/>
              <w:bottom w:val="nil"/>
              <w:right w:val="nil"/>
            </w:tcBorders>
            <w:shd w:val="clear" w:color="auto" w:fill="auto"/>
            <w:noWrap/>
            <w:vAlign w:val="center"/>
            <w:hideMark/>
          </w:tcPr>
          <w:p w14:paraId="3D5C6A00"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Temp. (°C)</w:t>
            </w:r>
          </w:p>
        </w:tc>
      </w:tr>
      <w:tr w:rsidR="001A3055" w:rsidRPr="002B6F18" w14:paraId="57A51BEC"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52F0AF0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Pebble Median (mm)</w:t>
            </w:r>
          </w:p>
        </w:tc>
        <w:tc>
          <w:tcPr>
            <w:tcW w:w="3510" w:type="dxa"/>
            <w:tcBorders>
              <w:top w:val="nil"/>
              <w:left w:val="nil"/>
              <w:bottom w:val="nil"/>
              <w:right w:val="nil"/>
            </w:tcBorders>
            <w:shd w:val="clear" w:color="auto" w:fill="auto"/>
            <w:noWrap/>
            <w:vAlign w:val="center"/>
            <w:hideMark/>
          </w:tcPr>
          <w:p w14:paraId="76773E7C"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Carbon (DOC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1F95D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742D16C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Wetted Width (m)</w:t>
            </w:r>
          </w:p>
        </w:tc>
        <w:tc>
          <w:tcPr>
            <w:tcW w:w="3510" w:type="dxa"/>
            <w:tcBorders>
              <w:top w:val="nil"/>
              <w:left w:val="nil"/>
              <w:bottom w:val="nil"/>
              <w:right w:val="nil"/>
            </w:tcBorders>
            <w:shd w:val="clear" w:color="auto" w:fill="auto"/>
            <w:noWrap/>
            <w:vAlign w:val="center"/>
            <w:hideMark/>
          </w:tcPr>
          <w:p w14:paraId="00CEEB2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Nitrogen (DIN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65634F7A" w14:textId="77777777" w:rsidTr="00A8659A">
        <w:trPr>
          <w:trHeight w:val="375"/>
          <w:jc w:val="center"/>
        </w:trPr>
        <w:tc>
          <w:tcPr>
            <w:tcW w:w="2700" w:type="dxa"/>
            <w:tcBorders>
              <w:top w:val="nil"/>
              <w:left w:val="nil"/>
              <w:right w:val="nil"/>
            </w:tcBorders>
            <w:shd w:val="clear" w:color="auto" w:fill="auto"/>
            <w:noWrap/>
            <w:vAlign w:val="center"/>
            <w:hideMark/>
          </w:tcPr>
          <w:p w14:paraId="5FC3A002"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Depth (m)</w:t>
            </w:r>
          </w:p>
        </w:tc>
        <w:tc>
          <w:tcPr>
            <w:tcW w:w="3510" w:type="dxa"/>
            <w:tcBorders>
              <w:top w:val="nil"/>
              <w:left w:val="nil"/>
              <w:right w:val="nil"/>
            </w:tcBorders>
            <w:shd w:val="clear" w:color="auto" w:fill="auto"/>
            <w:noWrap/>
            <w:vAlign w:val="center"/>
            <w:hideMark/>
          </w:tcPr>
          <w:p w14:paraId="6EDE68B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Phosphorus (SRP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51A59EC1" w14:textId="77777777" w:rsidTr="00A8659A">
        <w:trPr>
          <w:trHeight w:val="375"/>
          <w:jc w:val="center"/>
        </w:trPr>
        <w:tc>
          <w:tcPr>
            <w:tcW w:w="2700" w:type="dxa"/>
            <w:tcBorders>
              <w:top w:val="nil"/>
              <w:left w:val="nil"/>
              <w:bottom w:val="single" w:sz="4" w:space="0" w:color="auto"/>
              <w:right w:val="nil"/>
            </w:tcBorders>
            <w:shd w:val="clear" w:color="auto" w:fill="auto"/>
            <w:noWrap/>
            <w:vAlign w:val="center"/>
            <w:hideMark/>
          </w:tcPr>
          <w:p w14:paraId="2DECDA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Velocity (m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single" w:sz="4" w:space="0" w:color="auto"/>
              <w:right w:val="nil"/>
            </w:tcBorders>
            <w:shd w:val="clear" w:color="auto" w:fill="auto"/>
            <w:noWrap/>
            <w:vAlign w:val="center"/>
            <w:hideMark/>
          </w:tcPr>
          <w:p w14:paraId="7294CDBC" w14:textId="77777777" w:rsidR="001A3055" w:rsidRPr="002B6F18" w:rsidRDefault="001A3055">
            <w:pPr>
              <w:rPr>
                <w:rFonts w:ascii="Times New Roman" w:eastAsia="Times New Roman" w:hAnsi="Times New Roman" w:cs="Times New Roman"/>
                <w:color w:val="000000"/>
              </w:rPr>
            </w:pPr>
          </w:p>
        </w:tc>
      </w:tr>
    </w:tbl>
    <w:p w14:paraId="6DCDFDB2" w14:textId="3B06ECA7" w:rsidR="00F423CB" w:rsidRPr="002B6F18" w:rsidRDefault="00F423CB">
      <w:pPr>
        <w:spacing w:line="480" w:lineRule="auto"/>
        <w:rPr>
          <w:rFonts w:ascii="Times New Roman" w:eastAsia="STHupo" w:hAnsi="Times New Roman" w:cs="Times New Roman"/>
        </w:rPr>
      </w:pPr>
    </w:p>
    <w:p w14:paraId="7E412C40" w14:textId="5EDCFE1C" w:rsidR="00D07692" w:rsidRPr="002B6F18" w:rsidRDefault="00D87906">
      <w:pPr>
        <w:spacing w:line="480" w:lineRule="auto"/>
        <w:rPr>
          <w:rFonts w:ascii="Times New Roman" w:eastAsia="STHupo" w:hAnsi="Times New Roman" w:cs="Times New Roman"/>
        </w:rPr>
      </w:pPr>
      <w:r w:rsidRPr="002B6F18">
        <w:rPr>
          <w:rFonts w:ascii="Times New Roman" w:eastAsia="STHupo" w:hAnsi="Times New Roman" w:cs="Times New Roman"/>
        </w:rPr>
        <w:lastRenderedPageBreak/>
        <w:tab/>
      </w:r>
      <w:del w:id="445" w:author="Clay Arango" w:date="2019-04-16T15:32:00Z">
        <w:r w:rsidRPr="002B6F18" w:rsidDel="00DC23FA">
          <w:rPr>
            <w:rFonts w:ascii="Times New Roman" w:eastAsia="STHupo" w:hAnsi="Times New Roman" w:cs="Times New Roman"/>
          </w:rPr>
          <w:delText xml:space="preserve">I started </w:delText>
        </w:r>
      </w:del>
      <w:ins w:id="446" w:author="Clay Arango" w:date="2019-04-16T15:32:00Z">
        <w:r w:rsidR="00DC23FA">
          <w:rPr>
            <w:rFonts w:ascii="Times New Roman" w:eastAsia="STHupo" w:hAnsi="Times New Roman" w:cs="Times New Roman"/>
          </w:rPr>
          <w:t xml:space="preserve">Prior to </w:t>
        </w:r>
      </w:ins>
      <w:r w:rsidRPr="002B6F18">
        <w:rPr>
          <w:rFonts w:ascii="Times New Roman" w:eastAsia="STHupo" w:hAnsi="Times New Roman" w:cs="Times New Roman"/>
        </w:rPr>
        <w:t>model selection</w:t>
      </w:r>
      <w:ins w:id="447" w:author="Clay Arango" w:date="2019-04-16T15:33:00Z">
        <w:r w:rsidR="00DC23FA">
          <w:rPr>
            <w:rFonts w:ascii="Times New Roman" w:eastAsia="STHupo" w:hAnsi="Times New Roman" w:cs="Times New Roman"/>
          </w:rPr>
          <w:t xml:space="preserve">, I used </w:t>
        </w:r>
      </w:ins>
      <w:del w:id="448" w:author="Clay Arango" w:date="2019-04-16T15:33:00Z">
        <w:r w:rsidRPr="002B6F18" w:rsidDel="00DC23FA">
          <w:rPr>
            <w:rFonts w:ascii="Times New Roman" w:eastAsia="STHupo" w:hAnsi="Times New Roman" w:cs="Times New Roman"/>
          </w:rPr>
          <w:delText xml:space="preserve"> with </w:delText>
        </w:r>
      </w:del>
      <w:r w:rsidRPr="002B6F18">
        <w:rPr>
          <w:rFonts w:ascii="Times New Roman" w:eastAsia="STHupo" w:hAnsi="Times New Roman" w:cs="Times New Roman"/>
        </w:rPr>
        <w:t>a pairwise scatterplot of the response and all predictor variables</w:t>
      </w:r>
      <w:ins w:id="449" w:author="Clay Arango" w:date="2019-04-16T15:33:00Z">
        <w:r w:rsidR="00DC23FA">
          <w:rPr>
            <w:rFonts w:ascii="Times New Roman" w:eastAsia="STHupo" w:hAnsi="Times New Roman" w:cs="Times New Roman"/>
          </w:rPr>
          <w:t xml:space="preserve"> to assess collinearity and to reduce predictor variables</w:t>
        </w:r>
      </w:ins>
      <w:r w:rsidRPr="002B6F18">
        <w:rPr>
          <w:rFonts w:ascii="Times New Roman" w:eastAsia="STHupo" w:hAnsi="Times New Roman" w:cs="Times New Roman"/>
        </w:rPr>
        <w:t xml:space="preserve">.  </w:t>
      </w:r>
      <w:del w:id="450" w:author="Clay Arango" w:date="2019-04-16T15:33:00Z">
        <w:r w:rsidR="00736ABD" w:rsidRPr="002B6F18" w:rsidDel="00DC23FA">
          <w:rPr>
            <w:rFonts w:ascii="Times New Roman" w:eastAsia="STHupo" w:hAnsi="Times New Roman" w:cs="Times New Roman"/>
          </w:rPr>
          <w:delText xml:space="preserve">Where </w:delText>
        </w:r>
      </w:del>
      <w:ins w:id="451" w:author="Clay Arango" w:date="2019-04-16T15:33:00Z">
        <w:r w:rsidR="00DC23FA">
          <w:rPr>
            <w:rFonts w:ascii="Times New Roman" w:eastAsia="STHupo" w:hAnsi="Times New Roman" w:cs="Times New Roman"/>
          </w:rPr>
          <w:t xml:space="preserve">When </w:t>
        </w:r>
      </w:ins>
      <w:r w:rsidR="00566EEA" w:rsidRPr="002B6F18">
        <w:rPr>
          <w:rFonts w:ascii="Times New Roman" w:eastAsia="STHupo" w:hAnsi="Times New Roman" w:cs="Times New Roman"/>
        </w:rPr>
        <w:t xml:space="preserve">variables shared a collinearity value of 0.6 </w:t>
      </w:r>
      <w:del w:id="452" w:author="Clay Arango" w:date="2019-04-16T15:33:00Z">
        <w:r w:rsidR="00566EEA" w:rsidRPr="002B6F18" w:rsidDel="00DC23FA">
          <w:rPr>
            <w:rFonts w:ascii="Times New Roman" w:eastAsia="STHupo" w:hAnsi="Times New Roman" w:cs="Times New Roman"/>
          </w:rPr>
          <w:delText xml:space="preserve">and </w:delText>
        </w:r>
      </w:del>
      <w:ins w:id="453" w:author="Clay Arango" w:date="2019-04-16T15:33:00Z">
        <w:r w:rsidR="00DC23FA">
          <w:rPr>
            <w:rFonts w:ascii="Times New Roman" w:eastAsia="STHupo" w:hAnsi="Times New Roman" w:cs="Times New Roman"/>
          </w:rPr>
          <w:t xml:space="preserve">or </w:t>
        </w:r>
      </w:ins>
      <w:r w:rsidR="00566EEA" w:rsidRPr="002B6F18">
        <w:rPr>
          <w:rFonts w:ascii="Times New Roman" w:eastAsia="STHupo" w:hAnsi="Times New Roman" w:cs="Times New Roman"/>
        </w:rPr>
        <w:t xml:space="preserve">greater, I kept the variable that had the best relationship with the response and removed the other variable from further </w:t>
      </w:r>
      <w:commentRangeStart w:id="454"/>
      <w:r w:rsidR="00566EEA" w:rsidRPr="002B6F18">
        <w:rPr>
          <w:rFonts w:ascii="Times New Roman" w:eastAsia="STHupo" w:hAnsi="Times New Roman" w:cs="Times New Roman"/>
        </w:rPr>
        <w:t>analysis</w:t>
      </w:r>
      <w:commentRangeEnd w:id="454"/>
      <w:r w:rsidR="00DC23FA">
        <w:rPr>
          <w:rStyle w:val="CommentReference"/>
        </w:rPr>
        <w:commentReference w:id="454"/>
      </w:r>
      <w:r w:rsidR="00566EEA" w:rsidRPr="002B6F18">
        <w:rPr>
          <w:rFonts w:ascii="Times New Roman" w:eastAsia="STHupo" w:hAnsi="Times New Roman" w:cs="Times New Roman"/>
        </w:rPr>
        <w:t xml:space="preserve">.  </w:t>
      </w:r>
      <w:r w:rsidR="00CC5F47" w:rsidRPr="002B6F18">
        <w:rPr>
          <w:rFonts w:ascii="Times New Roman" w:eastAsia="STHupo" w:hAnsi="Times New Roman" w:cs="Times New Roman"/>
        </w:rPr>
        <w:t xml:space="preserve">I then chose a general linear model </w:t>
      </w:r>
      <w:r w:rsidR="003E0D51" w:rsidRPr="002B6F18">
        <w:rPr>
          <w:rFonts w:ascii="Times New Roman" w:eastAsia="STHupo" w:hAnsi="Times New Roman" w:cs="Times New Roman"/>
        </w:rPr>
        <w:t xml:space="preserve">(GLM) </w:t>
      </w:r>
      <w:r w:rsidR="00CC5F47" w:rsidRPr="002B6F18">
        <w:rPr>
          <w:rFonts w:ascii="Times New Roman" w:eastAsia="STHupo" w:hAnsi="Times New Roman" w:cs="Times New Roman"/>
        </w:rPr>
        <w:t xml:space="preserve">with several predictors and no interactions and used </w:t>
      </w:r>
      <w:del w:id="455" w:author="Clay Arango" w:date="2019-04-16T15:34:00Z">
        <w:r w:rsidR="00CC5F47" w:rsidRPr="002B6F18" w:rsidDel="00DC23FA">
          <w:rPr>
            <w:rFonts w:ascii="Times New Roman" w:eastAsia="STHupo" w:hAnsi="Times New Roman" w:cs="Times New Roman"/>
          </w:rPr>
          <w:delText xml:space="preserve">R’s </w:delText>
        </w:r>
      </w:del>
      <w:ins w:id="456" w:author="Clay Arango" w:date="2019-04-16T15:34:00Z">
        <w:r w:rsidR="00DC23FA">
          <w:rPr>
            <w:rFonts w:ascii="Times New Roman" w:eastAsia="STHupo" w:hAnsi="Times New Roman" w:cs="Times New Roman"/>
          </w:rPr>
          <w:t>the</w:t>
        </w:r>
        <w:r w:rsidR="00DC23FA" w:rsidRPr="002B6F18">
          <w:rPr>
            <w:rFonts w:ascii="Times New Roman" w:eastAsia="STHupo" w:hAnsi="Times New Roman" w:cs="Times New Roman"/>
          </w:rPr>
          <w:t xml:space="preserve"> </w:t>
        </w:r>
      </w:ins>
      <w:r w:rsidR="00CC5F47" w:rsidRPr="002B6F18">
        <w:rPr>
          <w:rFonts w:ascii="Times New Roman" w:eastAsia="STHupo" w:hAnsi="Times New Roman" w:cs="Times New Roman"/>
        </w:rPr>
        <w:t xml:space="preserve">“drop 1” and “step” functions </w:t>
      </w:r>
      <w:ins w:id="457" w:author="Clay Arango" w:date="2019-04-16T15:34:00Z">
        <w:r w:rsidR="00DC23FA">
          <w:rPr>
            <w:rFonts w:ascii="Times New Roman" w:eastAsia="STHupo" w:hAnsi="Times New Roman" w:cs="Times New Roman"/>
          </w:rPr>
          <w:t xml:space="preserve">in R to </w:t>
        </w:r>
      </w:ins>
      <w:del w:id="458" w:author="Clay Arango" w:date="2019-04-16T15:34:00Z">
        <w:r w:rsidR="00CC5F47" w:rsidRPr="002B6F18" w:rsidDel="00DC23FA">
          <w:rPr>
            <w:rFonts w:ascii="Times New Roman" w:eastAsia="STHupo" w:hAnsi="Times New Roman" w:cs="Times New Roman"/>
          </w:rPr>
          <w:delText xml:space="preserve">which </w:delText>
        </w:r>
      </w:del>
      <w:r w:rsidR="00CC5F47" w:rsidRPr="002B6F18">
        <w:rPr>
          <w:rFonts w:ascii="Times New Roman" w:eastAsia="STHupo" w:hAnsi="Times New Roman" w:cs="Times New Roman"/>
        </w:rPr>
        <w:t>return</w:t>
      </w:r>
      <w:del w:id="459" w:author="Clay Arango" w:date="2019-04-16T15:34:00Z">
        <w:r w:rsidR="00CC5F47" w:rsidRPr="002B6F18" w:rsidDel="00DC23FA">
          <w:rPr>
            <w:rFonts w:ascii="Times New Roman" w:eastAsia="STHupo" w:hAnsi="Times New Roman" w:cs="Times New Roman"/>
          </w:rPr>
          <w:delText xml:space="preserve">ed </w:delText>
        </w:r>
      </w:del>
      <w:ins w:id="460" w:author="Clay Arango" w:date="2019-04-16T15:34:00Z">
        <w:r w:rsidR="00DC23FA">
          <w:rPr>
            <w:rFonts w:ascii="Times New Roman" w:eastAsia="STHupo" w:hAnsi="Times New Roman" w:cs="Times New Roman"/>
          </w:rPr>
          <w:t xml:space="preserve"> </w:t>
        </w:r>
      </w:ins>
      <w:r w:rsidR="00CC5F47" w:rsidRPr="002B6F18">
        <w:rPr>
          <w:rFonts w:ascii="Times New Roman" w:eastAsia="STHupo" w:hAnsi="Times New Roman" w:cs="Times New Roman"/>
        </w:rPr>
        <w:t>AIC values associated wi</w:t>
      </w:r>
      <w:r w:rsidR="002B422F" w:rsidRPr="002B6F18">
        <w:rPr>
          <w:rFonts w:ascii="Times New Roman" w:eastAsia="STHupo" w:hAnsi="Times New Roman" w:cs="Times New Roman"/>
        </w:rPr>
        <w:t>th each predictor variable.  Variables that performed poorly were removed and other unused variables were added in and the process was repeated.</w:t>
      </w:r>
      <w:r w:rsidR="003E0D51" w:rsidRPr="002B6F18">
        <w:rPr>
          <w:rFonts w:ascii="Times New Roman" w:eastAsia="STHupo" w:hAnsi="Times New Roman" w:cs="Times New Roman"/>
        </w:rPr>
        <w:t xml:space="preserve">  After I had worked</w:t>
      </w:r>
      <w:r w:rsidR="002B422F" w:rsidRPr="002B6F18">
        <w:rPr>
          <w:rFonts w:ascii="Times New Roman" w:eastAsia="STHupo" w:hAnsi="Times New Roman" w:cs="Times New Roman"/>
        </w:rPr>
        <w:t xml:space="preserve"> throug</w:t>
      </w:r>
      <w:r w:rsidR="003E0D51" w:rsidRPr="002B6F18">
        <w:rPr>
          <w:rFonts w:ascii="Times New Roman" w:eastAsia="STHupo" w:hAnsi="Times New Roman" w:cs="Times New Roman"/>
        </w:rPr>
        <w:t>h the list of variables I had a small subset remaining with which I constructed several different GLM</w:t>
      </w:r>
      <w:del w:id="461" w:author="Clay Arango" w:date="2019-04-16T15:35:00Z">
        <w:r w:rsidR="003E0D51" w:rsidRPr="002B6F18" w:rsidDel="00DC23FA">
          <w:rPr>
            <w:rFonts w:ascii="Times New Roman" w:eastAsia="STHupo" w:hAnsi="Times New Roman" w:cs="Times New Roman"/>
          </w:rPr>
          <w:delText>’</w:delText>
        </w:r>
      </w:del>
      <w:r w:rsidR="003E0D51" w:rsidRPr="002B6F18">
        <w:rPr>
          <w:rFonts w:ascii="Times New Roman" w:eastAsia="STHupo" w:hAnsi="Times New Roman" w:cs="Times New Roman"/>
        </w:rPr>
        <w:t>s</w:t>
      </w:r>
      <w:ins w:id="462" w:author="Clay Arango" w:date="2019-04-16T15:34:00Z">
        <w:r w:rsidR="00DC23FA">
          <w:rPr>
            <w:rFonts w:ascii="Times New Roman" w:eastAsia="STHupo" w:hAnsi="Times New Roman" w:cs="Times New Roman"/>
          </w:rPr>
          <w:t xml:space="preserve"> for each response variable and it</w:t>
        </w:r>
      </w:ins>
      <w:ins w:id="463" w:author="Clay Arango" w:date="2019-04-16T15:35:00Z">
        <w:r w:rsidR="00DC23FA">
          <w:rPr>
            <w:rFonts w:ascii="Times New Roman" w:eastAsia="STHupo" w:hAnsi="Times New Roman" w:cs="Times New Roman"/>
          </w:rPr>
          <w:t>s remaining predictors</w:t>
        </w:r>
      </w:ins>
      <w:r w:rsidR="003E0D51" w:rsidRPr="002B6F18">
        <w:rPr>
          <w:rFonts w:ascii="Times New Roman" w:eastAsia="STHupo" w:hAnsi="Times New Roman" w:cs="Times New Roman"/>
        </w:rPr>
        <w:t>.  I used R’s “anova” function to compare these GLM</w:t>
      </w:r>
      <w:del w:id="464" w:author="Clay Arango" w:date="2019-04-16T15:35:00Z">
        <w:r w:rsidR="00DE0548" w:rsidRPr="002B6F18" w:rsidDel="00DC23FA">
          <w:rPr>
            <w:rFonts w:ascii="Times New Roman" w:eastAsia="STHupo" w:hAnsi="Times New Roman" w:cs="Times New Roman"/>
          </w:rPr>
          <w:delText>’</w:delText>
        </w:r>
      </w:del>
      <w:r w:rsidR="00DE0548" w:rsidRPr="002B6F18">
        <w:rPr>
          <w:rFonts w:ascii="Times New Roman" w:eastAsia="STHupo" w:hAnsi="Times New Roman" w:cs="Times New Roman"/>
        </w:rPr>
        <w:t xml:space="preserve">s with </w:t>
      </w:r>
      <w:del w:id="465" w:author="Clay Arango" w:date="2019-04-16T15:35:00Z">
        <w:r w:rsidR="00DE0548" w:rsidRPr="002B6F18" w:rsidDel="00DC23FA">
          <w:rPr>
            <w:rFonts w:ascii="Times New Roman" w:eastAsia="STHupo" w:hAnsi="Times New Roman" w:cs="Times New Roman"/>
          </w:rPr>
          <w:delText xml:space="preserve">one </w:delText>
        </w:r>
      </w:del>
      <w:ins w:id="466" w:author="Clay Arango" w:date="2019-04-16T15:35:00Z">
        <w:r w:rsidR="00DC23FA">
          <w:rPr>
            <w:rFonts w:ascii="Times New Roman" w:eastAsia="STHupo" w:hAnsi="Times New Roman" w:cs="Times New Roman"/>
          </w:rPr>
          <w:t>each</w:t>
        </w:r>
        <w:r w:rsidR="00DC23FA" w:rsidRPr="002B6F18">
          <w:rPr>
            <w:rFonts w:ascii="Times New Roman" w:eastAsia="STHupo" w:hAnsi="Times New Roman" w:cs="Times New Roman"/>
          </w:rPr>
          <w:t xml:space="preserve"> </w:t>
        </w:r>
      </w:ins>
      <w:r w:rsidR="00DE0548" w:rsidRPr="002B6F18">
        <w:rPr>
          <w:rFonts w:ascii="Times New Roman" w:eastAsia="STHupo" w:hAnsi="Times New Roman" w:cs="Times New Roman"/>
        </w:rPr>
        <w:t xml:space="preserve">another </w:t>
      </w:r>
      <w:del w:id="467" w:author="Clay Arango" w:date="2019-04-16T15:35:00Z">
        <w:r w:rsidR="00DE0548" w:rsidRPr="002B6F18" w:rsidDel="00DC23FA">
          <w:rPr>
            <w:rFonts w:ascii="Times New Roman" w:eastAsia="STHupo" w:hAnsi="Times New Roman" w:cs="Times New Roman"/>
          </w:rPr>
          <w:delText>which returned p-values a</w:delText>
        </w:r>
        <w:r w:rsidR="0085414B" w:rsidRPr="002B6F18" w:rsidDel="00DC23FA">
          <w:rPr>
            <w:rFonts w:ascii="Times New Roman" w:eastAsia="STHupo" w:hAnsi="Times New Roman" w:cs="Times New Roman"/>
          </w:rPr>
          <w:delText>ssociated with the comparison</w:delText>
        </w:r>
      </w:del>
      <w:ins w:id="468" w:author="Clay Arango" w:date="2019-04-16T15:35:00Z">
        <w:r w:rsidR="00DC23FA">
          <w:rPr>
            <w:rFonts w:ascii="Times New Roman" w:eastAsia="STHupo" w:hAnsi="Times New Roman" w:cs="Times New Roman"/>
          </w:rPr>
          <w:t>to evaluate the most explanatory model from among the possible models</w:t>
        </w:r>
      </w:ins>
      <w:r w:rsidR="0085414B" w:rsidRPr="002B6F18">
        <w:rPr>
          <w:rFonts w:ascii="Times New Roman" w:eastAsia="STHupo" w:hAnsi="Times New Roman" w:cs="Times New Roman"/>
        </w:rPr>
        <w:t>.  From the best of these models, I then constructed a Q-Q plot, a residual plot</w:t>
      </w:r>
      <w:ins w:id="469" w:author="Clay Arango" w:date="2019-04-16T15:36:00Z">
        <w:r w:rsidR="00DC23FA">
          <w:rPr>
            <w:rFonts w:ascii="Times New Roman" w:eastAsia="STHupo" w:hAnsi="Times New Roman" w:cs="Times New Roman"/>
          </w:rPr>
          <w:t>,</w:t>
        </w:r>
      </w:ins>
      <w:r w:rsidR="0085414B" w:rsidRPr="002B6F18">
        <w:rPr>
          <w:rFonts w:ascii="Times New Roman" w:eastAsia="STHupo" w:hAnsi="Times New Roman" w:cs="Times New Roman"/>
        </w:rPr>
        <w:t xml:space="preserve"> and </w:t>
      </w:r>
      <w:del w:id="470" w:author="Clay Arango" w:date="2019-04-16T15:36:00Z">
        <w:r w:rsidR="0085414B" w:rsidRPr="002B6F18" w:rsidDel="00DC23FA">
          <w:rPr>
            <w:rFonts w:ascii="Times New Roman" w:eastAsia="STHupo" w:hAnsi="Times New Roman" w:cs="Times New Roman"/>
          </w:rPr>
          <w:delText xml:space="preserve">ran </w:delText>
        </w:r>
      </w:del>
      <w:ins w:id="471" w:author="Clay Arango" w:date="2019-04-16T15:36:00Z">
        <w:r w:rsidR="00DC23FA">
          <w:rPr>
            <w:rFonts w:ascii="Times New Roman" w:eastAsia="STHupo" w:hAnsi="Times New Roman" w:cs="Times New Roman"/>
          </w:rPr>
          <w:t xml:space="preserve">performed </w:t>
        </w:r>
      </w:ins>
      <w:r w:rsidR="0085414B" w:rsidRPr="002B6F18">
        <w:rPr>
          <w:rFonts w:ascii="Times New Roman" w:eastAsia="STHupo" w:hAnsi="Times New Roman" w:cs="Times New Roman"/>
        </w:rPr>
        <w:t>an Anderson-Darling test for normality</w:t>
      </w:r>
      <w:r w:rsidR="00EE37D1" w:rsidRPr="002B6F18">
        <w:rPr>
          <w:rFonts w:ascii="Times New Roman" w:eastAsia="STHupo" w:hAnsi="Times New Roman" w:cs="Times New Roman"/>
        </w:rPr>
        <w:t xml:space="preserve"> on the residuals</w:t>
      </w:r>
      <w:r w:rsidR="0085414B" w:rsidRPr="002B6F18">
        <w:rPr>
          <w:rFonts w:ascii="Times New Roman" w:eastAsia="STHupo" w:hAnsi="Times New Roman" w:cs="Times New Roman"/>
        </w:rPr>
        <w:t>.</w:t>
      </w:r>
      <w:r w:rsidR="00EE37D1" w:rsidRPr="002B6F18">
        <w:rPr>
          <w:rFonts w:ascii="Times New Roman" w:eastAsia="STHupo" w:hAnsi="Times New Roman" w:cs="Times New Roman"/>
        </w:rPr>
        <w:t xml:space="preserve">  If these results showed evidence of heteroscedasticity or non-normal residuals</w:t>
      </w:r>
      <w:r w:rsidR="00B61BEA" w:rsidRPr="002B6F18">
        <w:rPr>
          <w:rFonts w:ascii="Times New Roman" w:eastAsia="STHupo" w:hAnsi="Times New Roman" w:cs="Times New Roman"/>
        </w:rPr>
        <w:t xml:space="preserve"> I moved to a </w:t>
      </w:r>
      <w:r w:rsidR="00EE37D1" w:rsidRPr="002B6F18">
        <w:rPr>
          <w:rFonts w:ascii="Times New Roman" w:eastAsia="STHupo" w:hAnsi="Times New Roman" w:cs="Times New Roman"/>
        </w:rPr>
        <w:t>generalized linear model (GZLM).</w:t>
      </w:r>
      <w:r w:rsidR="0037372E" w:rsidRPr="002B6F18">
        <w:rPr>
          <w:rFonts w:ascii="Times New Roman" w:eastAsia="STHupo" w:hAnsi="Times New Roman" w:cs="Times New Roman"/>
        </w:rPr>
        <w:t xml:space="preserve">  A different GZLM was constructed with the variables in question for each of the random effects listed in </w:t>
      </w:r>
      <w:r w:rsidR="0037372E" w:rsidRPr="00D03DCF">
        <w:rPr>
          <w:rFonts w:ascii="Times New Roman" w:eastAsia="STHupo" w:hAnsi="Times New Roman" w:cs="Times New Roman"/>
        </w:rPr>
        <w:fldChar w:fldCharType="begin"/>
      </w:r>
      <w:r w:rsidR="0037372E" w:rsidRPr="002B6F18">
        <w:rPr>
          <w:rFonts w:ascii="Times New Roman" w:eastAsia="STHupo" w:hAnsi="Times New Roman" w:cs="Times New Roman"/>
        </w:rPr>
        <w:instrText xml:space="preserve"> REF _Ref536624930 \h  \* MERGEFORMAT </w:instrText>
      </w:r>
      <w:r w:rsidR="0037372E" w:rsidRPr="00D03DCF">
        <w:rPr>
          <w:rFonts w:ascii="Times New Roman" w:eastAsia="STHupo" w:hAnsi="Times New Roman" w:cs="Times New Roman"/>
        </w:rPr>
      </w:r>
      <w:r w:rsidR="0037372E" w:rsidRPr="00D03DCF">
        <w:rPr>
          <w:rFonts w:ascii="Times New Roman" w:eastAsia="STHupo" w:hAnsi="Times New Roman" w:cs="Times New Roman"/>
        </w:rPr>
        <w:fldChar w:fldCharType="separate"/>
      </w:r>
      <w:r w:rsidR="0037372E" w:rsidRPr="002B6F18">
        <w:rPr>
          <w:rFonts w:ascii="Times New Roman" w:hAnsi="Times New Roman" w:cs="Times New Roman"/>
          <w:bCs/>
        </w:rPr>
        <w:t xml:space="preserve">Table </w:t>
      </w:r>
      <w:r w:rsidR="0037372E" w:rsidRPr="002B6F18">
        <w:rPr>
          <w:rFonts w:ascii="Times New Roman" w:hAnsi="Times New Roman" w:cs="Times New Roman"/>
          <w:bCs/>
          <w:noProof/>
        </w:rPr>
        <w:t>1</w:t>
      </w:r>
      <w:r w:rsidR="0037372E" w:rsidRPr="00D03DCF">
        <w:rPr>
          <w:rFonts w:ascii="Times New Roman" w:eastAsia="STHupo" w:hAnsi="Times New Roman" w:cs="Times New Roman"/>
        </w:rPr>
        <w:fldChar w:fldCharType="end"/>
      </w:r>
      <w:r w:rsidR="0037372E" w:rsidRPr="002B6F18">
        <w:rPr>
          <w:rFonts w:ascii="Times New Roman" w:eastAsia="STHupo" w:hAnsi="Times New Roman" w:cs="Times New Roman"/>
        </w:rPr>
        <w:t>.  These</w:t>
      </w:r>
      <w:r w:rsidR="00B61BEA" w:rsidRPr="002B6F18">
        <w:rPr>
          <w:rFonts w:ascii="Times New Roman" w:eastAsia="STHupo" w:hAnsi="Times New Roman" w:cs="Times New Roman"/>
        </w:rPr>
        <w:t xml:space="preserve"> were then analyzed with residual plots and the anova function and based on the weight of evidence, the best of these was used </w:t>
      </w:r>
      <w:r w:rsidR="00A40280" w:rsidRPr="002B6F18">
        <w:rPr>
          <w:rFonts w:ascii="Times New Roman" w:eastAsia="STHupo" w:hAnsi="Times New Roman" w:cs="Times New Roman"/>
        </w:rPr>
        <w:t xml:space="preserve">in a GZLM that allowed for </w:t>
      </w:r>
      <w:r w:rsidR="00B61BEA" w:rsidRPr="002B6F18">
        <w:rPr>
          <w:rFonts w:ascii="Times New Roman" w:eastAsia="STHupo" w:hAnsi="Times New Roman" w:cs="Times New Roman"/>
        </w:rPr>
        <w:t>al</w:t>
      </w:r>
      <w:r w:rsidR="00A40280" w:rsidRPr="002B6F18">
        <w:rPr>
          <w:rFonts w:ascii="Times New Roman" w:eastAsia="STHupo" w:hAnsi="Times New Roman" w:cs="Times New Roman"/>
        </w:rPr>
        <w:t xml:space="preserve">ternate variance structures.  This process of residual analysis and comparison was then repeated for models </w:t>
      </w:r>
      <w:ins w:id="472" w:author="Clay Arango" w:date="2019-04-16T15:37:00Z">
        <w:r w:rsidR="00DC23FA">
          <w:rPr>
            <w:rFonts w:ascii="Times New Roman" w:eastAsia="STHupo" w:hAnsi="Times New Roman" w:cs="Times New Roman"/>
          </w:rPr>
          <w:t>using alternate variance structures</w:t>
        </w:r>
      </w:ins>
      <w:del w:id="473" w:author="Clay Arango" w:date="2019-04-16T15:37:00Z">
        <w:r w:rsidR="00A40280" w:rsidRPr="002B6F18" w:rsidDel="00DC23FA">
          <w:rPr>
            <w:rFonts w:ascii="Times New Roman" w:eastAsia="STHupo" w:hAnsi="Times New Roman" w:cs="Times New Roman"/>
          </w:rPr>
          <w:delText>with variance that was constant, varied by power, exponential</w:delText>
        </w:r>
        <w:r w:rsidR="00CC4626" w:rsidRPr="002B6F18" w:rsidDel="00DC23FA">
          <w:rPr>
            <w:rFonts w:ascii="Times New Roman" w:eastAsia="STHupo" w:hAnsi="Times New Roman" w:cs="Times New Roman"/>
          </w:rPr>
          <w:delText>, and constant power</w:delText>
        </w:r>
      </w:del>
      <w:r w:rsidR="00CC4626" w:rsidRPr="002B6F18">
        <w:rPr>
          <w:rFonts w:ascii="Times New Roman" w:eastAsia="STHupo" w:hAnsi="Times New Roman" w:cs="Times New Roman"/>
        </w:rPr>
        <w:t xml:space="preserve">.  If the best of these models (based on p-values and residual analysis) did not appear to meet the </w:t>
      </w:r>
      <w:r w:rsidR="00CC4626" w:rsidRPr="002B6F18">
        <w:rPr>
          <w:rFonts w:ascii="Times New Roman" w:eastAsia="STHupo" w:hAnsi="Times New Roman" w:cs="Times New Roman"/>
        </w:rPr>
        <w:lastRenderedPageBreak/>
        <w:t xml:space="preserve">model assumptions, the response variable was then transformed </w:t>
      </w:r>
      <w:del w:id="474" w:author="Clay Arango" w:date="2019-04-16T15:37:00Z">
        <w:r w:rsidR="00CC4626" w:rsidRPr="002B6F18" w:rsidDel="00DC23FA">
          <w:rPr>
            <w:rFonts w:ascii="Times New Roman" w:eastAsia="STHupo" w:hAnsi="Times New Roman" w:cs="Times New Roman"/>
          </w:rPr>
          <w:delText xml:space="preserve">with a mild transformation </w:delText>
        </w:r>
      </w:del>
      <w:ins w:id="475" w:author="Clay Arango" w:date="2019-04-16T15:37:00Z">
        <w:r w:rsidR="00DC23FA">
          <w:rPr>
            <w:rFonts w:ascii="Times New Roman" w:eastAsia="STHupo" w:hAnsi="Times New Roman" w:cs="Times New Roman"/>
          </w:rPr>
          <w:t xml:space="preserve">using ?? </w:t>
        </w:r>
      </w:ins>
      <w:r w:rsidR="00CC4626" w:rsidRPr="002B6F18">
        <w:rPr>
          <w:rFonts w:ascii="Times New Roman" w:eastAsia="STHupo" w:hAnsi="Times New Roman" w:cs="Times New Roman"/>
        </w:rPr>
        <w:t>and the process of model selection was started again.  I proceeded with model selection in this way working iteratively with stronger response transformations</w:t>
      </w:r>
      <w:r w:rsidR="00163A8A" w:rsidRPr="002B6F18">
        <w:rPr>
          <w:rFonts w:ascii="Times New Roman" w:eastAsia="STHupo" w:hAnsi="Times New Roman" w:cs="Times New Roman"/>
        </w:rPr>
        <w:t xml:space="preserve"> </w:t>
      </w:r>
      <w:ins w:id="476" w:author="Clay Arango" w:date="2019-04-16T15:53:00Z">
        <w:r w:rsidR="005B2AD8">
          <w:rPr>
            <w:rFonts w:ascii="Times New Roman" w:eastAsia="STHupo" w:hAnsi="Times New Roman" w:cs="Times New Roman"/>
          </w:rPr>
          <w:t xml:space="preserve">such as XX </w:t>
        </w:r>
      </w:ins>
      <w:r w:rsidR="00163A8A" w:rsidRPr="002B6F18">
        <w:rPr>
          <w:rFonts w:ascii="Times New Roman" w:eastAsia="STHupo" w:hAnsi="Times New Roman" w:cs="Times New Roman"/>
        </w:rPr>
        <w:t xml:space="preserve">until a model was produced that best met assumptions.  I then went back to the non-collinear variables that were not included in the current model and included them as an interaction term one by one and compared these to each other while analyzing the residuals.  The best of these was then </w:t>
      </w:r>
      <w:commentRangeStart w:id="477"/>
      <w:r w:rsidR="00163A8A" w:rsidRPr="002B6F18">
        <w:rPr>
          <w:rFonts w:ascii="Times New Roman" w:eastAsia="STHupo" w:hAnsi="Times New Roman" w:cs="Times New Roman"/>
        </w:rPr>
        <w:t xml:space="preserve">considered </w:t>
      </w:r>
      <w:commentRangeEnd w:id="477"/>
      <w:r w:rsidR="006D4566">
        <w:rPr>
          <w:rStyle w:val="CommentReference"/>
        </w:rPr>
        <w:commentReference w:id="477"/>
      </w:r>
      <w:r w:rsidR="00D07692" w:rsidRPr="002B6F18">
        <w:rPr>
          <w:rFonts w:ascii="Times New Roman" w:eastAsia="STHupo" w:hAnsi="Times New Roman" w:cs="Times New Roman"/>
        </w:rPr>
        <w:t xml:space="preserve">the </w:t>
      </w:r>
      <w:r w:rsidR="00163A8A" w:rsidRPr="002B6F18">
        <w:rPr>
          <w:rFonts w:ascii="Times New Roman" w:eastAsia="STHupo" w:hAnsi="Times New Roman" w:cs="Times New Roman"/>
        </w:rPr>
        <w:t>final</w:t>
      </w:r>
      <w:r w:rsidR="00D07692" w:rsidRPr="002B6F18">
        <w:rPr>
          <w:rFonts w:ascii="Times New Roman" w:eastAsia="STHupo" w:hAnsi="Times New Roman" w:cs="Times New Roman"/>
        </w:rPr>
        <w:t xml:space="preserve"> model</w:t>
      </w:r>
      <w:r w:rsidR="00163A8A" w:rsidRPr="002B6F18">
        <w:rPr>
          <w:rFonts w:ascii="Times New Roman" w:eastAsia="STHupo" w:hAnsi="Times New Roman" w:cs="Times New Roman"/>
        </w:rPr>
        <w:t xml:space="preserve">. </w:t>
      </w:r>
      <w:ins w:id="478" w:author="Clay Arango" w:date="2019-04-16T15:37:00Z">
        <w:r w:rsidR="00DC23FA">
          <w:rPr>
            <w:rFonts w:ascii="Times New Roman" w:eastAsia="STHupo" w:hAnsi="Times New Roman" w:cs="Times New Roman"/>
          </w:rPr>
          <w:t xml:space="preserve"> S</w:t>
        </w:r>
      </w:ins>
      <w:ins w:id="479" w:author="Clay Arango" w:date="2019-04-16T15:38:00Z">
        <w:r w:rsidR="00DC23FA">
          <w:rPr>
            <w:rFonts w:ascii="Times New Roman" w:eastAsia="STHupo" w:hAnsi="Times New Roman" w:cs="Times New Roman"/>
          </w:rPr>
          <w:t>omewhere in this paragraph put alpha value of 0.05</w:t>
        </w:r>
      </w:ins>
    </w:p>
    <w:p w14:paraId="33AC0200" w14:textId="251E58D5" w:rsidR="008D1702" w:rsidRDefault="008D1702">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 xml:space="preserve">Results </w:t>
      </w:r>
    </w:p>
    <w:p w14:paraId="36746AB2" w14:textId="578CDDF1" w:rsidR="00751E96" w:rsidRDefault="0095278B" w:rsidP="003D61DC">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Seasonal Variables</w:t>
      </w:r>
    </w:p>
    <w:p w14:paraId="013F77B0" w14:textId="47925E6F" w:rsidR="003A4E74" w:rsidRPr="003D61DC" w:rsidRDefault="00DA0A78" w:rsidP="003D61DC">
      <w:pPr>
        <w:spacing w:line="480" w:lineRule="auto"/>
        <w:ind w:firstLine="720"/>
        <w:rPr>
          <w:rFonts w:ascii="Times New Roman" w:eastAsia="STHupo" w:hAnsi="Times New Roman" w:cs="Times New Roman"/>
        </w:rPr>
      </w:pPr>
      <w:r>
        <w:rPr>
          <w:rFonts w:ascii="Times New Roman" w:eastAsia="STHupo" w:hAnsi="Times New Roman" w:cs="Times New Roman"/>
          <w:noProof/>
        </w:rPr>
        <w:t>S</w:t>
      </w:r>
      <w:r w:rsidR="00C01DE7">
        <w:rPr>
          <w:rFonts w:ascii="Times New Roman" w:eastAsia="STHupo" w:hAnsi="Times New Roman" w:cs="Times New Roman"/>
          <w:noProof/>
        </w:rPr>
        <w:t>tream</w:t>
      </w:r>
      <w:r>
        <w:rPr>
          <w:rFonts w:ascii="Times New Roman" w:eastAsia="STHupo" w:hAnsi="Times New Roman" w:cs="Times New Roman"/>
          <w:noProof/>
        </w:rPr>
        <w:t xml:space="preserve"> discharges ranged</w:t>
      </w:r>
      <w:r w:rsidR="00C01DE7" w:rsidRPr="002B6F18">
        <w:rPr>
          <w:rFonts w:ascii="Times New Roman" w:eastAsia="STHupo" w:hAnsi="Times New Roman" w:cs="Times New Roman"/>
          <w:noProof/>
        </w:rPr>
        <w:t xml:space="preserve"> from 0.3</w:t>
      </w:r>
      <w:r>
        <w:rPr>
          <w:rFonts w:ascii="Times New Roman" w:eastAsia="STHupo" w:hAnsi="Times New Roman" w:cs="Times New Roman"/>
          <w:noProof/>
        </w:rPr>
        <w:t xml:space="preserve"> to 65.5 L </w:t>
      </w:r>
      <w:r w:rsidR="00C01DE7" w:rsidRPr="002B6F18">
        <w:rPr>
          <w:rFonts w:ascii="Times New Roman" w:eastAsia="STHupo" w:hAnsi="Times New Roman" w:cs="Times New Roman"/>
          <w:noProof/>
        </w:rPr>
        <w:t>s</w:t>
      </w:r>
      <w:r w:rsidRPr="003D61DC">
        <w:rPr>
          <w:rFonts w:ascii="Times New Roman" w:eastAsia="STHupo" w:hAnsi="Times New Roman" w:cs="Times New Roman"/>
          <w:noProof/>
          <w:vertAlign w:val="superscript"/>
        </w:rPr>
        <w:t>-1</w:t>
      </w:r>
      <w:commentRangeStart w:id="480"/>
      <w:ins w:id="481" w:author="Clay Arango" w:date="2019-04-16T16:09:00Z">
        <w:r w:rsidR="00743B58" w:rsidRPr="00743B58">
          <w:rPr>
            <w:rFonts w:ascii="Times New Roman" w:eastAsia="STHupo" w:hAnsi="Times New Roman" w:cs="Times New Roman"/>
          </w:rPr>
          <w:t>, and there was no significant differences among seasons (test, p-value)</w:t>
        </w:r>
      </w:ins>
      <w:del w:id="482" w:author="Clay Arango" w:date="2019-04-16T16:09:00Z">
        <w:r w:rsidR="00C01DE7" w:rsidDel="00743B58">
          <w:rPr>
            <w:rFonts w:ascii="Times New Roman" w:eastAsia="STHupo" w:hAnsi="Times New Roman" w:cs="Times New Roman"/>
          </w:rPr>
          <w:delText xml:space="preserve"> </w:delText>
        </w:r>
      </w:del>
      <w:commentRangeEnd w:id="480"/>
      <w:r w:rsidR="00743B58">
        <w:rPr>
          <w:rStyle w:val="CommentReference"/>
        </w:rPr>
        <w:commentReference w:id="480"/>
      </w:r>
      <w:r>
        <w:rPr>
          <w:rFonts w:ascii="Times New Roman" w:eastAsia="STHupo" w:hAnsi="Times New Roman" w:cs="Times New Roman"/>
        </w:rPr>
        <w:t>(</w:t>
      </w:r>
      <w:r>
        <w:rPr>
          <w:rFonts w:ascii="Times New Roman" w:eastAsia="STHupo" w:hAnsi="Times New Roman" w:cs="Times New Roman"/>
        </w:rPr>
        <w:fldChar w:fldCharType="begin"/>
      </w:r>
      <w:r>
        <w:rPr>
          <w:rFonts w:ascii="Times New Roman" w:eastAsia="STHupo" w:hAnsi="Times New Roman" w:cs="Times New Roman"/>
        </w:rPr>
        <w:instrText xml:space="preserve"> REF _Ref5793795 \h </w:instrText>
      </w:r>
      <w:r>
        <w:rPr>
          <w:rFonts w:ascii="Times New Roman" w:eastAsia="STHupo" w:hAnsi="Times New Roman" w:cs="Times New Roman"/>
        </w:rPr>
      </w:r>
      <w:r>
        <w:rPr>
          <w:rFonts w:ascii="Times New Roman" w:eastAsia="STHupo" w:hAnsi="Times New Roman" w:cs="Times New Roman"/>
        </w:rPr>
        <w:fldChar w:fldCharType="separate"/>
      </w:r>
      <w:r>
        <w:t xml:space="preserve">Figure </w:t>
      </w:r>
      <w:r>
        <w:rPr>
          <w:noProof/>
        </w:rPr>
        <w:t>2</w:t>
      </w:r>
      <w:r>
        <w:rPr>
          <w:rFonts w:ascii="Times New Roman" w:eastAsia="STHupo" w:hAnsi="Times New Roman" w:cs="Times New Roman"/>
        </w:rPr>
        <w:fldChar w:fldCharType="end"/>
      </w:r>
      <w:r>
        <w:rPr>
          <w:rFonts w:ascii="Times New Roman" w:eastAsia="STHupo" w:hAnsi="Times New Roman" w:cs="Times New Roman"/>
        </w:rPr>
        <w:t xml:space="preserve">.).  Canopy openness </w:t>
      </w:r>
      <w:r w:rsidR="00751E96" w:rsidRPr="002B6F18">
        <w:rPr>
          <w:rFonts w:ascii="Times New Roman" w:eastAsia="STHupo" w:hAnsi="Times New Roman" w:cs="Times New Roman"/>
        </w:rPr>
        <w:t>values ranged from 4.9</w:t>
      </w:r>
      <w:del w:id="483" w:author="Clay Arango" w:date="2019-04-16T16:10:00Z">
        <w:r w:rsidR="00751E96" w:rsidRPr="002B6F18" w:rsidDel="00743B58">
          <w:rPr>
            <w:rFonts w:ascii="Times New Roman" w:eastAsia="STHupo" w:hAnsi="Times New Roman" w:cs="Times New Roman"/>
          </w:rPr>
          <w:delText xml:space="preserve"> </w:delText>
        </w:r>
      </w:del>
      <w:r w:rsidR="00751E96" w:rsidRPr="002B6F18">
        <w:rPr>
          <w:rFonts w:ascii="Times New Roman" w:eastAsia="STHupo" w:hAnsi="Times New Roman" w:cs="Times New Roman"/>
        </w:rPr>
        <w:t>% open for Frost</w:t>
      </w:r>
      <w:r w:rsidR="007C3908">
        <w:rPr>
          <w:rFonts w:ascii="Times New Roman" w:eastAsia="STHupo" w:hAnsi="Times New Roman" w:cs="Times New Roman"/>
        </w:rPr>
        <w:t xml:space="preserve"> Cr.</w:t>
      </w:r>
      <w:r w:rsidR="00751E96" w:rsidRPr="002B6F18">
        <w:rPr>
          <w:rFonts w:ascii="Times New Roman" w:eastAsia="STHupo" w:hAnsi="Times New Roman" w:cs="Times New Roman"/>
        </w:rPr>
        <w:t xml:space="preserve"> in the Summer </w:t>
      </w:r>
      <w:r w:rsidR="007C3908">
        <w:rPr>
          <w:rFonts w:ascii="Times New Roman" w:eastAsia="STHupo" w:hAnsi="Times New Roman" w:cs="Times New Roman"/>
        </w:rPr>
        <w:t>to 78.1% for the widest stream</w:t>
      </w:r>
      <w:ins w:id="484" w:author="Clay Arango" w:date="2019-04-16T16:10:00Z">
        <w:r w:rsidR="00743B58">
          <w:rPr>
            <w:rFonts w:ascii="Times New Roman" w:eastAsia="STHupo" w:hAnsi="Times New Roman" w:cs="Times New Roman"/>
          </w:rPr>
          <w:t>,</w:t>
        </w:r>
      </w:ins>
      <w:r w:rsidR="007C3908">
        <w:rPr>
          <w:rFonts w:ascii="Times New Roman" w:eastAsia="STHupo" w:hAnsi="Times New Roman" w:cs="Times New Roman"/>
        </w:rPr>
        <w:t xml:space="preserve"> Standup Cr. </w:t>
      </w:r>
      <w:r w:rsidR="00751E96" w:rsidRPr="002B6F18">
        <w:rPr>
          <w:rFonts w:ascii="Times New Roman" w:eastAsia="STHupo" w:hAnsi="Times New Roman" w:cs="Times New Roman"/>
        </w:rPr>
        <w:t>during the fall</w:t>
      </w:r>
      <w:r>
        <w:rPr>
          <w:rFonts w:ascii="Times New Roman" w:eastAsia="STHupo" w:hAnsi="Times New Roman" w:cs="Times New Roman"/>
        </w:rPr>
        <w:t xml:space="preserve"> (</w:t>
      </w:r>
      <w:r>
        <w:rPr>
          <w:rFonts w:ascii="Times New Roman" w:eastAsia="STHupo" w:hAnsi="Times New Roman" w:cs="Times New Roman"/>
        </w:rPr>
        <w:fldChar w:fldCharType="begin"/>
      </w:r>
      <w:r>
        <w:rPr>
          <w:rFonts w:ascii="Times New Roman" w:eastAsia="STHupo" w:hAnsi="Times New Roman" w:cs="Times New Roman"/>
        </w:rPr>
        <w:instrText xml:space="preserve"> REF _Ref5793892 \h </w:instrText>
      </w:r>
      <w:r>
        <w:rPr>
          <w:rFonts w:ascii="Times New Roman" w:eastAsia="STHupo" w:hAnsi="Times New Roman" w:cs="Times New Roman"/>
        </w:rPr>
      </w:r>
      <w:r>
        <w:rPr>
          <w:rFonts w:ascii="Times New Roman" w:eastAsia="STHupo" w:hAnsi="Times New Roman" w:cs="Times New Roman"/>
        </w:rPr>
        <w:fldChar w:fldCharType="separate"/>
      </w:r>
      <w:r>
        <w:t xml:space="preserve">Figure </w:t>
      </w:r>
      <w:r>
        <w:rPr>
          <w:noProof/>
        </w:rPr>
        <w:t>3</w:t>
      </w:r>
      <w:r>
        <w:rPr>
          <w:rFonts w:ascii="Times New Roman" w:eastAsia="STHupo" w:hAnsi="Times New Roman" w:cs="Times New Roman"/>
        </w:rPr>
        <w:fldChar w:fldCharType="end"/>
      </w:r>
      <w:r>
        <w:rPr>
          <w:rFonts w:ascii="Times New Roman" w:eastAsia="STHupo" w:hAnsi="Times New Roman" w:cs="Times New Roman"/>
        </w:rPr>
        <w:t>.).</w:t>
      </w:r>
      <w:ins w:id="485" w:author="Clay Arango" w:date="2019-04-16T16:10:00Z">
        <w:r w:rsidR="00743B58">
          <w:rPr>
            <w:rFonts w:ascii="Times New Roman" w:eastAsia="STHupo" w:hAnsi="Times New Roman" w:cs="Times New Roman"/>
          </w:rPr>
          <w:t xml:space="preserve">  Canopy openness did not…</w:t>
        </w:r>
      </w:ins>
      <w:r w:rsidRPr="003D61DC">
        <w:rPr>
          <w:rFonts w:ascii="Times New Roman" w:eastAsia="STHupo" w:hAnsi="Times New Roman" w:cs="Times New Roman"/>
        </w:rPr>
        <w:t xml:space="preserve"> </w:t>
      </w:r>
    </w:p>
    <w:p w14:paraId="4C2C9932" w14:textId="49BA57E4" w:rsidR="00DA0A78" w:rsidRDefault="00420CF0" w:rsidP="003D61DC">
      <w:pPr>
        <w:keepNext/>
        <w:jc w:val="center"/>
      </w:pPr>
      <w:r w:rsidRPr="00420CF0">
        <w:rPr>
          <w:noProof/>
          <w:lang w:eastAsia="ja-JP"/>
        </w:rPr>
        <w:lastRenderedPageBreak/>
        <w:drawing>
          <wp:inline distT="0" distB="0" distL="0" distR="0" wp14:anchorId="4B135986" wp14:editId="209E38A1">
            <wp:extent cx="3108960" cy="3108960"/>
            <wp:effectExtent l="0" t="0" r="0" b="0"/>
            <wp:docPr id="17" name="Picture 17" descr="N:\Thesis\Rplot12.dischar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12.discharge.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7417705" w14:textId="406A8CB9" w:rsidR="003A4E74" w:rsidRPr="003D61DC" w:rsidRDefault="00DA0A78" w:rsidP="003D61DC">
      <w:pPr>
        <w:pStyle w:val="Caption"/>
        <w:rPr>
          <w:rFonts w:ascii="Times New Roman" w:hAnsi="Times New Roman" w:cs="Times New Roman"/>
          <w:color w:val="auto"/>
          <w:sz w:val="24"/>
          <w:szCs w:val="24"/>
        </w:rPr>
      </w:pPr>
      <w:bookmarkStart w:id="486" w:name="_Ref5793795"/>
      <w:bookmarkStart w:id="487" w:name="_Ref5793788"/>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2</w:t>
      </w:r>
      <w:r w:rsidRPr="003D61DC">
        <w:rPr>
          <w:rFonts w:ascii="Times New Roman" w:hAnsi="Times New Roman" w:cs="Times New Roman"/>
          <w:color w:val="auto"/>
          <w:sz w:val="24"/>
          <w:szCs w:val="24"/>
        </w:rPr>
        <w:fldChar w:fldCharType="end"/>
      </w:r>
      <w:bookmarkEnd w:id="486"/>
      <w:r w:rsidRPr="003D61DC">
        <w:rPr>
          <w:rFonts w:ascii="Times New Roman" w:hAnsi="Times New Roman" w:cs="Times New Roman"/>
          <w:color w:val="auto"/>
          <w:sz w:val="24"/>
          <w:szCs w:val="24"/>
        </w:rPr>
        <w:t>.</w:t>
      </w:r>
      <w:bookmarkEnd w:id="487"/>
      <w:r w:rsidR="00B022ED" w:rsidRPr="003D61DC">
        <w:rPr>
          <w:rFonts w:ascii="Times New Roman" w:hAnsi="Times New Roman" w:cs="Times New Roman"/>
          <w:color w:val="auto"/>
          <w:sz w:val="24"/>
          <w:szCs w:val="24"/>
        </w:rPr>
        <w:t xml:space="preserve">  </w:t>
      </w:r>
      <w:r w:rsidR="00FD3710" w:rsidRPr="003D61DC">
        <w:rPr>
          <w:rFonts w:ascii="Times New Roman" w:hAnsi="Times New Roman" w:cs="Times New Roman"/>
          <w:b w:val="0"/>
          <w:color w:val="auto"/>
          <w:sz w:val="24"/>
          <w:szCs w:val="24"/>
        </w:rPr>
        <w:t xml:space="preserve">Boxplot of </w:t>
      </w:r>
      <w:commentRangeStart w:id="488"/>
      <w:r w:rsidR="00FD3710" w:rsidRPr="003D61DC">
        <w:rPr>
          <w:rFonts w:ascii="Times New Roman" w:hAnsi="Times New Roman" w:cs="Times New Roman"/>
          <w:b w:val="0"/>
          <w:color w:val="auto"/>
          <w:sz w:val="24"/>
          <w:szCs w:val="24"/>
        </w:rPr>
        <w:t xml:space="preserve">stream </w:t>
      </w:r>
      <w:commentRangeEnd w:id="488"/>
      <w:r w:rsidR="00743B58">
        <w:rPr>
          <w:rStyle w:val="CommentReference"/>
          <w:b w:val="0"/>
          <w:bCs w:val="0"/>
          <w:color w:val="auto"/>
        </w:rPr>
        <w:commentReference w:id="488"/>
      </w:r>
      <w:r w:rsidR="00FD3710" w:rsidRPr="003D61DC">
        <w:rPr>
          <w:rFonts w:ascii="Times New Roman" w:hAnsi="Times New Roman" w:cs="Times New Roman"/>
          <w:b w:val="0"/>
          <w:color w:val="auto"/>
          <w:sz w:val="24"/>
          <w:szCs w:val="24"/>
        </w:rPr>
        <w:t>discharge for all study sites at consecutive sampling periods.  Means are not significantly different.</w:t>
      </w:r>
    </w:p>
    <w:p w14:paraId="48F39C41" w14:textId="3D4F8FDF" w:rsidR="00DA0A78" w:rsidRPr="003D61DC" w:rsidRDefault="00420CF0" w:rsidP="003D61DC">
      <w:pPr>
        <w:keepNext/>
        <w:jc w:val="center"/>
        <w:rPr>
          <w:rFonts w:ascii="Times New Roman" w:hAnsi="Times New Roman" w:cs="Times New Roman"/>
        </w:rPr>
      </w:pPr>
      <w:r w:rsidRPr="00420CF0">
        <w:rPr>
          <w:rFonts w:ascii="Times New Roman" w:hAnsi="Times New Roman" w:cs="Times New Roman"/>
          <w:noProof/>
          <w:lang w:eastAsia="ja-JP"/>
        </w:rPr>
        <w:drawing>
          <wp:inline distT="0" distB="0" distL="0" distR="0" wp14:anchorId="2514894F" wp14:editId="064CEDCB">
            <wp:extent cx="3108960" cy="3108960"/>
            <wp:effectExtent l="0" t="0" r="0" b="0"/>
            <wp:docPr id="18" name="Picture 18" descr="N:\Thesis\Rplot13.canop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Thesis\Rplot13.canopy.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1B2ACAF5" w14:textId="3EFA7645" w:rsidR="003A4E74" w:rsidRPr="003D61DC" w:rsidRDefault="00DA0A78" w:rsidP="003D61DC">
      <w:pPr>
        <w:pStyle w:val="Caption"/>
        <w:rPr>
          <w:rFonts w:ascii="Times New Roman" w:hAnsi="Times New Roman" w:cs="Times New Roman"/>
          <w:b w:val="0"/>
          <w:color w:val="auto"/>
          <w:sz w:val="24"/>
          <w:szCs w:val="24"/>
        </w:rPr>
      </w:pPr>
      <w:bookmarkStart w:id="489" w:name="_Ref5793892"/>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3</w:t>
      </w:r>
      <w:r w:rsidRPr="003D61DC">
        <w:rPr>
          <w:rFonts w:ascii="Times New Roman" w:hAnsi="Times New Roman" w:cs="Times New Roman"/>
          <w:color w:val="auto"/>
          <w:sz w:val="24"/>
          <w:szCs w:val="24"/>
        </w:rPr>
        <w:fldChar w:fldCharType="end"/>
      </w:r>
      <w:bookmarkEnd w:id="489"/>
      <w:r w:rsidR="00FD3710" w:rsidRPr="003D61DC">
        <w:rPr>
          <w:rFonts w:ascii="Times New Roman" w:hAnsi="Times New Roman" w:cs="Times New Roman"/>
          <w:color w:val="auto"/>
          <w:sz w:val="24"/>
          <w:szCs w:val="24"/>
        </w:rPr>
        <w:t>.</w:t>
      </w:r>
      <w:r w:rsidR="00FD3710" w:rsidRPr="003D61DC">
        <w:rPr>
          <w:rFonts w:ascii="Times New Roman" w:hAnsi="Times New Roman" w:cs="Times New Roman"/>
          <w:b w:val="0"/>
          <w:color w:val="auto"/>
          <w:sz w:val="24"/>
          <w:szCs w:val="24"/>
        </w:rPr>
        <w:t xml:space="preserve">  Boxplot of riparian overstory density (canopy openness) for all study sites at consecutive sampling periods.  Means are not significantly </w:t>
      </w:r>
      <w:commentRangeStart w:id="490"/>
      <w:r w:rsidR="00FD3710" w:rsidRPr="003D61DC">
        <w:rPr>
          <w:rFonts w:ascii="Times New Roman" w:hAnsi="Times New Roman" w:cs="Times New Roman"/>
          <w:b w:val="0"/>
          <w:color w:val="auto"/>
          <w:sz w:val="24"/>
          <w:szCs w:val="24"/>
        </w:rPr>
        <w:t>different</w:t>
      </w:r>
      <w:commentRangeEnd w:id="490"/>
      <w:r w:rsidR="00743B58">
        <w:rPr>
          <w:rStyle w:val="CommentReference"/>
          <w:b w:val="0"/>
          <w:bCs w:val="0"/>
          <w:color w:val="auto"/>
        </w:rPr>
        <w:commentReference w:id="490"/>
      </w:r>
      <w:r w:rsidR="00FD3710" w:rsidRPr="003D61DC">
        <w:rPr>
          <w:rFonts w:ascii="Times New Roman" w:hAnsi="Times New Roman" w:cs="Times New Roman"/>
          <w:b w:val="0"/>
          <w:color w:val="auto"/>
          <w:sz w:val="24"/>
          <w:szCs w:val="24"/>
        </w:rPr>
        <w:t>.</w:t>
      </w:r>
    </w:p>
    <w:p w14:paraId="3FEAE0CA" w14:textId="7331EABD" w:rsidR="00DA0A78" w:rsidRPr="003D61DC" w:rsidRDefault="00382E4B" w:rsidP="003D61DC">
      <w:pPr>
        <w:spacing w:line="480" w:lineRule="auto"/>
      </w:pPr>
      <w:r>
        <w:t>Light as PAR ranged from 0.035 to 3.525 mols of photons m</w:t>
      </w:r>
      <w:r w:rsidRPr="003D61DC">
        <w:rPr>
          <w:vertAlign w:val="superscript"/>
        </w:rPr>
        <w:t>-2</w:t>
      </w:r>
      <w:r>
        <w:t xml:space="preserve"> d</w:t>
      </w:r>
      <w:r w:rsidRPr="003D61DC">
        <w:rPr>
          <w:vertAlign w:val="superscript"/>
        </w:rPr>
        <w:t>-1</w:t>
      </w:r>
      <w:r>
        <w:t xml:space="preserve"> (</w:t>
      </w:r>
      <w:r>
        <w:fldChar w:fldCharType="begin"/>
      </w:r>
      <w:r>
        <w:instrText xml:space="preserve"> REF _Ref5795429 \h </w:instrText>
      </w:r>
      <w:r w:rsidR="00FD3710">
        <w:instrText xml:space="preserve"> \* MERGEFORMAT </w:instrText>
      </w:r>
      <w:r>
        <w:fldChar w:fldCharType="separate"/>
      </w:r>
      <w:r>
        <w:t xml:space="preserve">Figure </w:t>
      </w:r>
      <w:r>
        <w:rPr>
          <w:noProof/>
        </w:rPr>
        <w:t>4</w:t>
      </w:r>
      <w:r>
        <w:fldChar w:fldCharType="end"/>
      </w:r>
      <w:r>
        <w:t xml:space="preserve">.).  </w:t>
      </w:r>
      <w:del w:id="491" w:author="Clay Arango" w:date="2019-04-16T16:16:00Z">
        <w:r w:rsidDel="00743B58">
          <w:delText>The nitrate and</w:delText>
        </w:r>
      </w:del>
      <w:ins w:id="492" w:author="Clay Arango" w:date="2019-04-16T16:16:00Z">
        <w:r w:rsidR="00743B58">
          <w:t xml:space="preserve">Due to relatively high detection limits and very low </w:t>
        </w:r>
        <w:commentRangeStart w:id="493"/>
        <w:r w:rsidR="00743B58">
          <w:t xml:space="preserve">ammonium </w:t>
        </w:r>
      </w:ins>
      <w:commentRangeEnd w:id="493"/>
      <w:ins w:id="494" w:author="Clay Arango" w:date="2019-04-16T16:17:00Z">
        <w:r w:rsidR="00743B58">
          <w:rPr>
            <w:rStyle w:val="CommentReference"/>
          </w:rPr>
          <w:commentReference w:id="493"/>
        </w:r>
      </w:ins>
      <w:ins w:id="495" w:author="Clay Arango" w:date="2019-04-16T16:16:00Z">
        <w:r w:rsidR="00743B58">
          <w:t xml:space="preserve">and nitrate concentration, </w:t>
        </w:r>
      </w:ins>
      <w:ins w:id="496" w:author="Clay Arango" w:date="2019-04-16T16:17:00Z">
        <w:r w:rsidR="00743B58">
          <w:t xml:space="preserve">and </w:t>
        </w:r>
      </w:ins>
      <w:ins w:id="497" w:author="Clay Arango" w:date="2019-04-16T16:16:00Z">
        <w:r w:rsidR="00743B58">
          <w:t>despite spik</w:t>
        </w:r>
      </w:ins>
      <w:ins w:id="498" w:author="Clay Arango" w:date="2019-04-16T16:17:00Z">
        <w:r w:rsidR="00743B58">
          <w:t>ing</w:t>
        </w:r>
      </w:ins>
      <w:ins w:id="499" w:author="Clay Arango" w:date="2019-04-16T16:16:00Z">
        <w:r w:rsidR="00743B58">
          <w:t xml:space="preserve"> ammonium</w:t>
        </w:r>
      </w:ins>
      <w:ins w:id="500" w:author="Clay Arango" w:date="2019-04-16T16:17:00Z">
        <w:r w:rsidR="00743B58">
          <w:t xml:space="preserve"> analyses</w:t>
        </w:r>
      </w:ins>
      <w:ins w:id="501" w:author="Clay Arango" w:date="2019-04-16T16:16:00Z">
        <w:r w:rsidR="00743B58">
          <w:t xml:space="preserve">, </w:t>
        </w:r>
      </w:ins>
      <w:r>
        <w:t xml:space="preserve"> </w:t>
      </w:r>
      <w:ins w:id="502" w:author="Clay Arango" w:date="2019-04-16T16:17:00Z">
        <w:r w:rsidR="00743B58">
          <w:t xml:space="preserve">some </w:t>
        </w:r>
      </w:ins>
      <w:r>
        <w:t xml:space="preserve">ammonium </w:t>
      </w:r>
      <w:ins w:id="503" w:author="Clay Arango" w:date="2019-04-16T16:17:00Z">
        <w:r w:rsidR="00743B58">
          <w:lastRenderedPageBreak/>
          <w:t xml:space="preserve">and nitrate </w:t>
        </w:r>
      </w:ins>
      <w:r>
        <w:t xml:space="preserve">values were calculated as </w:t>
      </w:r>
      <w:ins w:id="504" w:author="Clay Arango" w:date="2019-04-16T16:18:00Z">
        <w:r w:rsidR="00743B58">
          <w:t xml:space="preserve">a </w:t>
        </w:r>
      </w:ins>
      <w:r>
        <w:t xml:space="preserve">negative </w:t>
      </w:r>
      <w:ins w:id="505" w:author="Clay Arango" w:date="2019-04-16T16:18:00Z">
        <w:r w:rsidR="00743B58">
          <w:t xml:space="preserve">concentration.  </w:t>
        </w:r>
      </w:ins>
      <w:del w:id="506" w:author="Clay Arango" w:date="2019-04-16T16:18:00Z">
        <w:r w:rsidDel="00743B58">
          <w:delText xml:space="preserve">in some instances and there were 2 large </w:delText>
        </w:r>
        <w:commentRangeStart w:id="507"/>
        <w:r w:rsidDel="00743B58">
          <w:delText xml:space="preserve">ammonium </w:delText>
        </w:r>
        <w:commentRangeEnd w:id="507"/>
        <w:r w:rsidR="00743B58" w:rsidDel="00743B58">
          <w:rPr>
            <w:rStyle w:val="CommentReference"/>
          </w:rPr>
          <w:commentReference w:id="507"/>
        </w:r>
        <w:r w:rsidDel="00743B58">
          <w:delText xml:space="preserve">outliers, because </w:delText>
        </w:r>
      </w:del>
      <w:ins w:id="508" w:author="Clay Arango" w:date="2019-04-16T16:18:00Z">
        <w:r w:rsidR="00743B58">
          <w:t xml:space="preserve">Because </w:t>
        </w:r>
      </w:ins>
      <w:r>
        <w:t>of this</w:t>
      </w:r>
      <w:r w:rsidR="00796416">
        <w:t xml:space="preserve">, </w:t>
      </w:r>
      <w:ins w:id="509" w:author="Clay Arango" w:date="2019-04-16T16:18:00Z">
        <w:r w:rsidR="00743B58">
          <w:t xml:space="preserve">I linearly shifted values </w:t>
        </w:r>
      </w:ins>
      <w:del w:id="510" w:author="Clay Arango" w:date="2019-04-16T16:18:00Z">
        <w:r w:rsidR="00796416" w:rsidDel="00743B58">
          <w:delText xml:space="preserve">the values were shifted </w:delText>
        </w:r>
      </w:del>
      <w:r w:rsidR="00796416">
        <w:t xml:space="preserve">into </w:t>
      </w:r>
      <w:del w:id="511" w:author="Clay Arango" w:date="2019-04-16T16:18:00Z">
        <w:r w:rsidR="00796416" w:rsidDel="00743B58">
          <w:delText xml:space="preserve">the </w:delText>
        </w:r>
      </w:del>
      <w:ins w:id="512" w:author="Clay Arango" w:date="2019-04-16T16:18:00Z">
        <w:r w:rsidR="00743B58">
          <w:t xml:space="preserve">a </w:t>
        </w:r>
      </w:ins>
      <w:r w:rsidR="00796416">
        <w:t>positive range</w:t>
      </w:r>
      <w:ins w:id="513" w:author="Clay Arango" w:date="2019-04-16T16:19:00Z">
        <w:r w:rsidR="00743B58">
          <w:t>,</w:t>
        </w:r>
      </w:ins>
      <w:ins w:id="514" w:author="Clay Arango" w:date="2019-04-16T16:18:00Z">
        <w:r w:rsidR="00743B58">
          <w:t xml:space="preserve"> and I removed</w:t>
        </w:r>
      </w:ins>
      <w:del w:id="515" w:author="Clay Arango" w:date="2019-04-16T16:19:00Z">
        <w:r w:rsidR="00796416" w:rsidDel="00743B58">
          <w:delText>,</w:delText>
        </w:r>
      </w:del>
      <w:r w:rsidR="00796416">
        <w:t xml:space="preserve"> </w:t>
      </w:r>
      <w:del w:id="516" w:author="Clay Arango" w:date="2019-04-16T16:19:00Z">
        <w:r w:rsidR="00796416" w:rsidDel="00743B58">
          <w:delText xml:space="preserve">the </w:delText>
        </w:r>
      </w:del>
      <w:ins w:id="517" w:author="Clay Arango" w:date="2019-04-16T16:19:00Z">
        <w:r w:rsidR="00743B58">
          <w:t xml:space="preserve">two </w:t>
        </w:r>
        <w:r w:rsidR="00993399">
          <w:t xml:space="preserve">unreasonably high </w:t>
        </w:r>
      </w:ins>
      <w:r w:rsidR="00796416">
        <w:t xml:space="preserve">outliers </w:t>
      </w:r>
      <w:del w:id="518" w:author="Clay Arango" w:date="2019-04-16T16:19:00Z">
        <w:r w:rsidR="00796416" w:rsidDel="00993399">
          <w:delText xml:space="preserve">were dropped and the </w:delText>
        </w:r>
      </w:del>
      <w:ins w:id="519" w:author="Clay Arango" w:date="2019-04-16T16:19:00Z">
        <w:r w:rsidR="00993399">
          <w:t xml:space="preserve">of </w:t>
        </w:r>
      </w:ins>
      <w:r w:rsidR="00796416" w:rsidRPr="00993399">
        <w:rPr>
          <w:highlight w:val="yellow"/>
          <w:rPrChange w:id="520" w:author="Clay Arango" w:date="2019-04-16T16:19:00Z">
            <w:rPr/>
          </w:rPrChange>
        </w:rPr>
        <w:t>nitrate</w:t>
      </w:r>
      <w:r w:rsidR="00796416">
        <w:t xml:space="preserve"> </w:t>
      </w:r>
      <w:ins w:id="521" w:author="Clay Arango" w:date="2019-04-16T16:21:00Z">
        <w:r w:rsidR="00993399">
          <w:t>(</w:t>
        </w:r>
      </w:ins>
      <w:moveToRangeStart w:id="522" w:author="Clay Arango" w:date="2019-04-16T16:21:00Z" w:name="move6324087"/>
      <w:moveTo w:id="523" w:author="Clay Arango" w:date="2019-04-16T16:21:00Z">
        <w:r w:rsidR="00993399">
          <w:t>0.1860 for Hovey Cr. In fall 2017 and 0.2559</w:t>
        </w:r>
        <w:r w:rsidR="00993399" w:rsidRPr="00796416">
          <w:t xml:space="preserve"> </w:t>
        </w:r>
        <w:r w:rsidR="00993399">
          <w:t>mg N L</w:t>
        </w:r>
        <w:r w:rsidR="00993399" w:rsidRPr="002C7DAE">
          <w:rPr>
            <w:vertAlign w:val="superscript"/>
          </w:rPr>
          <w:t>-1</w:t>
        </w:r>
        <w:r w:rsidR="00993399">
          <w:t xml:space="preserve"> for Swauk Cr. in summer 2017</w:t>
        </w:r>
      </w:moveTo>
      <w:moveToRangeEnd w:id="522"/>
      <w:ins w:id="524" w:author="Clay Arango" w:date="2019-04-16T16:21:00Z">
        <w:r w:rsidR="00993399">
          <w:t xml:space="preserve">) </w:t>
        </w:r>
      </w:ins>
      <w:del w:id="525" w:author="Clay Arango" w:date="2019-04-16T16:19:00Z">
        <w:r w:rsidR="00796416" w:rsidDel="00993399">
          <w:delText xml:space="preserve">and </w:delText>
        </w:r>
      </w:del>
      <w:ins w:id="526" w:author="Clay Arango" w:date="2019-04-16T16:19:00Z">
        <w:r w:rsidR="00993399">
          <w:t xml:space="preserve">before adding </w:t>
        </w:r>
      </w:ins>
      <w:r w:rsidR="00796416">
        <w:t xml:space="preserve">ammonium </w:t>
      </w:r>
      <w:ins w:id="527" w:author="Clay Arango" w:date="2019-04-16T16:19:00Z">
        <w:r w:rsidR="00993399">
          <w:t xml:space="preserve">and nitrate together to </w:t>
        </w:r>
      </w:ins>
      <w:del w:id="528" w:author="Clay Arango" w:date="2019-04-16T16:20:00Z">
        <w:r w:rsidR="00796416" w:rsidDel="00993399">
          <w:delText xml:space="preserve">were added together </w:delText>
        </w:r>
      </w:del>
      <w:r w:rsidR="00796416">
        <w:t xml:space="preserve">to produce a relative </w:t>
      </w:r>
      <w:del w:id="529" w:author="Clay Arango" w:date="2019-04-16T16:20:00Z">
        <w:r w:rsidR="00796416" w:rsidDel="00993399">
          <w:delText xml:space="preserve">ordering </w:delText>
        </w:r>
      </w:del>
      <w:ins w:id="530" w:author="Clay Arango" w:date="2019-04-16T16:20:00Z">
        <w:r w:rsidR="00993399">
          <w:t xml:space="preserve">measure </w:t>
        </w:r>
      </w:ins>
      <w:r w:rsidR="00796416">
        <w:t>of total dissolved inorganic nitrogen (DIN)</w:t>
      </w:r>
      <w:ins w:id="531" w:author="Clay Arango" w:date="2019-04-16T16:20:00Z">
        <w:r w:rsidR="00993399">
          <w:t xml:space="preserve">.  </w:t>
        </w:r>
      </w:ins>
      <w:r w:rsidR="00796416">
        <w:t xml:space="preserve"> </w:t>
      </w:r>
      <w:del w:id="532" w:author="Clay Arango" w:date="2019-04-16T16:20:00Z">
        <w:r w:rsidR="00796416" w:rsidDel="00993399">
          <w:delText>where r</w:delText>
        </w:r>
      </w:del>
      <w:ins w:id="533" w:author="Clay Arango" w:date="2019-04-16T16:20:00Z">
        <w:r w:rsidR="00993399">
          <w:t>R</w:t>
        </w:r>
      </w:ins>
      <w:r w:rsidR="00796416">
        <w:t>elative</w:t>
      </w:r>
      <w:ins w:id="534" w:author="Clay Arango" w:date="2019-04-16T16:20:00Z">
        <w:r w:rsidR="00993399">
          <w:t xml:space="preserve"> DIN</w:t>
        </w:r>
      </w:ins>
      <w:r w:rsidR="00796416">
        <w:t xml:space="preserve"> values ranged from 0.0021 to 0.178 mg N L</w:t>
      </w:r>
      <w:r w:rsidR="00796416" w:rsidRPr="003D61DC">
        <w:rPr>
          <w:vertAlign w:val="superscript"/>
        </w:rPr>
        <w:t>-1</w:t>
      </w:r>
      <w:ins w:id="535" w:author="Clay Arango" w:date="2019-04-16T16:21:00Z">
        <w:r w:rsidR="00993399">
          <w:t>, and they differed by season with XXX (as above)</w:t>
        </w:r>
      </w:ins>
      <w:del w:id="536" w:author="Clay Arango" w:date="2019-04-16T16:21:00Z">
        <w:r w:rsidR="00796416" w:rsidDel="00993399">
          <w:delText xml:space="preserve"> with the outliers as </w:delText>
        </w:r>
      </w:del>
      <w:moveFromRangeStart w:id="537" w:author="Clay Arango" w:date="2019-04-16T16:21:00Z" w:name="move6324087"/>
      <w:moveFrom w:id="538" w:author="Clay Arango" w:date="2019-04-16T16:21:00Z">
        <w:r w:rsidR="00796416" w:rsidDel="00993399">
          <w:t xml:space="preserve">0.1860 for Hovey Cr. In </w:t>
        </w:r>
        <w:r w:rsidR="00A83CEA" w:rsidDel="00993399">
          <w:t>f</w:t>
        </w:r>
        <w:r w:rsidR="00796416" w:rsidDel="00993399">
          <w:t>all 2017 and 0.2559</w:t>
        </w:r>
        <w:r w:rsidR="00796416" w:rsidRPr="00796416" w:rsidDel="00993399">
          <w:t xml:space="preserve"> </w:t>
        </w:r>
        <w:r w:rsidR="00796416" w:rsidDel="00993399">
          <w:t>mg N L</w:t>
        </w:r>
        <w:r w:rsidR="00796416" w:rsidRPr="002C7DAE" w:rsidDel="00993399">
          <w:rPr>
            <w:vertAlign w:val="superscript"/>
          </w:rPr>
          <w:t>-1</w:t>
        </w:r>
        <w:r w:rsidR="00796416" w:rsidDel="00993399">
          <w:t xml:space="preserve"> for Swauk Cr. </w:t>
        </w:r>
        <w:r w:rsidR="00812479" w:rsidDel="00993399">
          <w:t>i</w:t>
        </w:r>
        <w:r w:rsidR="00796416" w:rsidDel="00993399">
          <w:t xml:space="preserve">n </w:t>
        </w:r>
        <w:r w:rsidR="00A83CEA" w:rsidDel="00993399">
          <w:t>s</w:t>
        </w:r>
        <w:r w:rsidR="00796416" w:rsidDel="00993399">
          <w:t>ummer 2017</w:t>
        </w:r>
      </w:moveFrom>
      <w:moveFromRangeEnd w:id="537"/>
      <w:r w:rsidR="00A83CEA">
        <w:t>(</w:t>
      </w:r>
      <w:r w:rsidR="00A83CEA">
        <w:fldChar w:fldCharType="begin"/>
      </w:r>
      <w:r w:rsidR="00A83CEA">
        <w:instrText xml:space="preserve"> REF _Ref5796103 \h </w:instrText>
      </w:r>
      <w:r w:rsidR="00FD3710">
        <w:instrText xml:space="preserve"> \* MERGEFORMAT </w:instrText>
      </w:r>
      <w:r w:rsidR="00A83CEA">
        <w:fldChar w:fldCharType="separate"/>
      </w:r>
      <w:r w:rsidR="00A83CEA">
        <w:t xml:space="preserve">Figure </w:t>
      </w:r>
      <w:r w:rsidR="00A83CEA">
        <w:rPr>
          <w:noProof/>
        </w:rPr>
        <w:t>5</w:t>
      </w:r>
      <w:r w:rsidR="00A83CEA">
        <w:fldChar w:fldCharType="end"/>
      </w:r>
      <w:r w:rsidR="00A83CEA">
        <w:t>.)</w:t>
      </w:r>
      <w:r w:rsidR="00796416">
        <w:t>.</w:t>
      </w:r>
    </w:p>
    <w:p w14:paraId="7F8B274C" w14:textId="0799C573" w:rsidR="00382E4B" w:rsidRDefault="00420CF0" w:rsidP="003D61DC">
      <w:pPr>
        <w:keepNext/>
        <w:jc w:val="center"/>
      </w:pPr>
      <w:r w:rsidRPr="00420CF0">
        <w:rPr>
          <w:noProof/>
          <w:lang w:eastAsia="ja-JP"/>
        </w:rPr>
        <w:drawing>
          <wp:inline distT="0" distB="0" distL="0" distR="0" wp14:anchorId="7C4B3CB8" wp14:editId="5E612FCB">
            <wp:extent cx="3108960" cy="3108960"/>
            <wp:effectExtent l="0" t="0" r="0" b="0"/>
            <wp:docPr id="19" name="Picture 19" descr="N:\Thesis\Rplot14.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4.PAR.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49B51AD8" w14:textId="78CF9A58" w:rsidR="003A4E74" w:rsidRDefault="00382E4B" w:rsidP="003D61DC">
      <w:pPr>
        <w:pStyle w:val="Caption"/>
        <w:rPr>
          <w:rFonts w:ascii="Times New Roman" w:hAnsi="Times New Roman" w:cs="Times New Roman"/>
          <w:b w:val="0"/>
          <w:color w:val="auto"/>
          <w:sz w:val="24"/>
          <w:szCs w:val="24"/>
        </w:rPr>
      </w:pPr>
      <w:bookmarkStart w:id="539" w:name="_Ref5795429"/>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4</w:t>
      </w:r>
      <w:r w:rsidRPr="003D61DC">
        <w:rPr>
          <w:rFonts w:ascii="Times New Roman" w:hAnsi="Times New Roman" w:cs="Times New Roman"/>
          <w:color w:val="auto"/>
          <w:sz w:val="24"/>
          <w:szCs w:val="24"/>
        </w:rPr>
        <w:fldChar w:fldCharType="end"/>
      </w:r>
      <w:bookmarkEnd w:id="539"/>
      <w:r w:rsidR="00FD3710" w:rsidRPr="003D61DC">
        <w:rPr>
          <w:rFonts w:ascii="Times New Roman" w:hAnsi="Times New Roman" w:cs="Times New Roman"/>
          <w:color w:val="auto"/>
          <w:sz w:val="24"/>
          <w:szCs w:val="24"/>
        </w:rPr>
        <w:t>.</w:t>
      </w:r>
      <w:r w:rsidR="00FD3710">
        <w:rPr>
          <w:rFonts w:ascii="Times New Roman" w:hAnsi="Times New Roman" w:cs="Times New Roman"/>
          <w:b w:val="0"/>
          <w:color w:val="auto"/>
          <w:sz w:val="24"/>
          <w:szCs w:val="24"/>
        </w:rPr>
        <w:t xml:space="preserve">  </w:t>
      </w:r>
      <w:r w:rsidR="00FD3710" w:rsidRPr="002C7DAE">
        <w:rPr>
          <w:rFonts w:ascii="Times New Roman" w:hAnsi="Times New Roman" w:cs="Times New Roman"/>
          <w:b w:val="0"/>
          <w:color w:val="auto"/>
          <w:sz w:val="24"/>
          <w:szCs w:val="24"/>
        </w:rPr>
        <w:t xml:space="preserve">Boxplot of </w:t>
      </w:r>
      <w:r w:rsidR="00FD3710">
        <w:rPr>
          <w:rFonts w:ascii="Times New Roman" w:hAnsi="Times New Roman" w:cs="Times New Roman"/>
          <w:b w:val="0"/>
          <w:color w:val="auto"/>
          <w:sz w:val="24"/>
          <w:szCs w:val="24"/>
        </w:rPr>
        <w:t xml:space="preserve">light values as photosynthetically active radiation (PAR) </w:t>
      </w:r>
      <w:r w:rsidR="00FD3710" w:rsidRPr="002C7DAE">
        <w:rPr>
          <w:rFonts w:ascii="Times New Roman" w:hAnsi="Times New Roman" w:cs="Times New Roman"/>
          <w:b w:val="0"/>
          <w:color w:val="auto"/>
          <w:sz w:val="24"/>
          <w:szCs w:val="24"/>
        </w:rPr>
        <w:t xml:space="preserve">for all study sites at consecutive sampling periods.  Means with different letters are </w:t>
      </w:r>
      <w:commentRangeStart w:id="540"/>
      <w:r w:rsidR="00FD3710" w:rsidRPr="002C7DAE">
        <w:rPr>
          <w:rFonts w:ascii="Times New Roman" w:hAnsi="Times New Roman" w:cs="Times New Roman"/>
          <w:b w:val="0"/>
          <w:color w:val="auto"/>
          <w:sz w:val="24"/>
          <w:szCs w:val="24"/>
        </w:rPr>
        <w:t xml:space="preserve">significantly </w:t>
      </w:r>
      <w:commentRangeEnd w:id="540"/>
      <w:r w:rsidR="00743B58">
        <w:rPr>
          <w:rStyle w:val="CommentReference"/>
          <w:b w:val="0"/>
          <w:bCs w:val="0"/>
          <w:color w:val="auto"/>
        </w:rPr>
        <w:commentReference w:id="540"/>
      </w:r>
      <w:r w:rsidR="00FD3710" w:rsidRPr="002C7DAE">
        <w:rPr>
          <w:rFonts w:ascii="Times New Roman" w:hAnsi="Times New Roman" w:cs="Times New Roman"/>
          <w:b w:val="0"/>
          <w:color w:val="auto"/>
          <w:sz w:val="24"/>
          <w:szCs w:val="24"/>
        </w:rPr>
        <w:t>different.</w:t>
      </w:r>
    </w:p>
    <w:p w14:paraId="4F6107CC" w14:textId="77777777" w:rsidR="007C3908" w:rsidRPr="003D61DC" w:rsidRDefault="007C3908" w:rsidP="003D61DC"/>
    <w:p w14:paraId="00B3D4EE" w14:textId="41BF066C" w:rsidR="00796416" w:rsidRDefault="00420CF0" w:rsidP="003D61DC">
      <w:pPr>
        <w:keepNext/>
        <w:jc w:val="center"/>
      </w:pPr>
      <w:r w:rsidRPr="00420CF0">
        <w:rPr>
          <w:noProof/>
          <w:lang w:eastAsia="ja-JP"/>
        </w:rPr>
        <w:lastRenderedPageBreak/>
        <w:drawing>
          <wp:inline distT="0" distB="0" distL="0" distR="0" wp14:anchorId="41E103AD" wp14:editId="76BB4712">
            <wp:extent cx="3108960" cy="3108960"/>
            <wp:effectExtent l="0" t="0" r="0" b="0"/>
            <wp:docPr id="21" name="Picture 21" descr="N:\Thesis\Rplot15.D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5.DIN.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BCEDE41" w14:textId="6D7C1B20" w:rsidR="003A4E74" w:rsidRPr="003D61DC" w:rsidRDefault="00796416" w:rsidP="003D61DC">
      <w:pPr>
        <w:pStyle w:val="Caption"/>
        <w:rPr>
          <w:rFonts w:ascii="Times New Roman" w:hAnsi="Times New Roman" w:cs="Times New Roman"/>
          <w:b w:val="0"/>
          <w:color w:val="auto"/>
          <w:sz w:val="24"/>
          <w:szCs w:val="24"/>
        </w:rPr>
      </w:pPr>
      <w:bookmarkStart w:id="541" w:name="_Ref5796103"/>
      <w:r w:rsidRPr="003D61DC">
        <w:rPr>
          <w:rFonts w:ascii="Times New Roman" w:hAnsi="Times New Roman" w:cs="Times New Roman"/>
          <w:color w:val="auto"/>
          <w:sz w:val="24"/>
          <w:szCs w:val="24"/>
        </w:rPr>
        <w:t xml:space="preserve">Figure </w:t>
      </w:r>
      <w:commentRangeStart w:id="542"/>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5</w:t>
      </w:r>
      <w:r w:rsidRPr="003D61DC">
        <w:rPr>
          <w:rFonts w:ascii="Times New Roman" w:hAnsi="Times New Roman" w:cs="Times New Roman"/>
          <w:color w:val="auto"/>
          <w:sz w:val="24"/>
          <w:szCs w:val="24"/>
        </w:rPr>
        <w:fldChar w:fldCharType="end"/>
      </w:r>
      <w:bookmarkEnd w:id="541"/>
      <w:del w:id="543" w:author="Clay Arango" w:date="2019-04-16T16:24:00Z">
        <w:r w:rsidR="00195C31" w:rsidRPr="003D61DC" w:rsidDel="00993399">
          <w:rPr>
            <w:rFonts w:ascii="Times New Roman" w:hAnsi="Times New Roman" w:cs="Times New Roman"/>
            <w:color w:val="auto"/>
            <w:sz w:val="24"/>
            <w:szCs w:val="24"/>
          </w:rPr>
          <w:delText>.</w:delText>
        </w:r>
      </w:del>
      <w:r w:rsidR="00195C31" w:rsidRPr="003D61DC">
        <w:rPr>
          <w:rFonts w:ascii="Times New Roman" w:hAnsi="Times New Roman" w:cs="Times New Roman"/>
          <w:b w:val="0"/>
          <w:color w:val="auto"/>
          <w:sz w:val="24"/>
          <w:szCs w:val="24"/>
        </w:rPr>
        <w:t xml:space="preserve"> </w:t>
      </w:r>
      <w:commentRangeEnd w:id="542"/>
      <w:r w:rsidR="00993399">
        <w:rPr>
          <w:rStyle w:val="CommentReference"/>
          <w:b w:val="0"/>
          <w:bCs w:val="0"/>
          <w:color w:val="auto"/>
        </w:rPr>
        <w:commentReference w:id="542"/>
      </w:r>
      <w:r w:rsidR="00195C31" w:rsidRPr="003D61DC">
        <w:rPr>
          <w:rFonts w:ascii="Times New Roman" w:hAnsi="Times New Roman" w:cs="Times New Roman"/>
          <w:b w:val="0"/>
          <w:color w:val="auto"/>
          <w:sz w:val="24"/>
          <w:szCs w:val="24"/>
        </w:rPr>
        <w:t xml:space="preserve"> Boxplot of nitrogen as relative values of dissolved inorganic nitrogen (DIN) (</w:t>
      </w:r>
      <w:r w:rsidR="00FD3710" w:rsidRPr="003D61DC">
        <w:rPr>
          <w:rFonts w:ascii="Times New Roman" w:hAnsi="Times New Roman" w:cs="Times New Roman"/>
          <w:b w:val="0"/>
          <w:color w:val="auto"/>
          <w:sz w:val="24"/>
          <w:szCs w:val="24"/>
        </w:rPr>
        <w:t>NH</w:t>
      </w:r>
      <w:r w:rsidR="00FD3710" w:rsidRPr="003D61DC">
        <w:rPr>
          <w:rFonts w:ascii="Times New Roman" w:hAnsi="Times New Roman" w:cs="Times New Roman"/>
          <w:b w:val="0"/>
          <w:color w:val="auto"/>
          <w:sz w:val="24"/>
          <w:szCs w:val="24"/>
          <w:vertAlign w:val="subscript"/>
        </w:rPr>
        <w:t>4</w:t>
      </w:r>
      <w:r w:rsidR="00FD3710" w:rsidRPr="003D61DC">
        <w:rPr>
          <w:rFonts w:ascii="Times New Roman" w:hAnsi="Times New Roman" w:cs="Times New Roman"/>
          <w:b w:val="0"/>
          <w:color w:val="auto"/>
          <w:sz w:val="24"/>
          <w:szCs w:val="24"/>
          <w:vertAlign w:val="superscript"/>
        </w:rPr>
        <w:t>+</w:t>
      </w:r>
      <w:r w:rsidR="00FD3710" w:rsidRPr="003D61DC">
        <w:rPr>
          <w:rFonts w:ascii="Times New Roman" w:hAnsi="Times New Roman" w:cs="Times New Roman"/>
          <w:b w:val="0"/>
          <w:color w:val="auto"/>
          <w:sz w:val="24"/>
          <w:szCs w:val="24"/>
        </w:rPr>
        <w:t xml:space="preserve"> + NO</w:t>
      </w:r>
      <w:r w:rsidR="00FD3710" w:rsidRPr="003D61DC">
        <w:rPr>
          <w:rFonts w:ascii="Times New Roman" w:hAnsi="Times New Roman" w:cs="Times New Roman"/>
          <w:b w:val="0"/>
          <w:color w:val="auto"/>
          <w:sz w:val="24"/>
          <w:szCs w:val="24"/>
          <w:vertAlign w:val="subscript"/>
        </w:rPr>
        <w:t>3</w:t>
      </w:r>
      <w:r w:rsidR="00FD3710" w:rsidRPr="003D61DC">
        <w:rPr>
          <w:rFonts w:ascii="Times New Roman" w:hAnsi="Times New Roman" w:cs="Times New Roman"/>
          <w:b w:val="0"/>
          <w:color w:val="auto"/>
          <w:sz w:val="24"/>
          <w:szCs w:val="24"/>
          <w:vertAlign w:val="superscript"/>
        </w:rPr>
        <w:t>-</w:t>
      </w:r>
      <w:r w:rsidR="00FD3710" w:rsidRPr="003D61DC">
        <w:rPr>
          <w:rFonts w:ascii="Times New Roman" w:hAnsi="Times New Roman" w:cs="Times New Roman"/>
          <w:b w:val="0"/>
          <w:color w:val="auto"/>
          <w:sz w:val="24"/>
          <w:szCs w:val="24"/>
        </w:rPr>
        <w:t xml:space="preserve">) </w:t>
      </w:r>
      <w:r w:rsidR="00195C31" w:rsidRPr="003D61DC">
        <w:rPr>
          <w:rFonts w:ascii="Times New Roman" w:hAnsi="Times New Roman" w:cs="Times New Roman"/>
          <w:b w:val="0"/>
          <w:color w:val="auto"/>
          <w:sz w:val="24"/>
          <w:szCs w:val="24"/>
        </w:rPr>
        <w:t xml:space="preserve">for all study sites at consecutive sampling periods.  Means with </w:t>
      </w:r>
      <w:commentRangeStart w:id="544"/>
      <w:r w:rsidR="00195C31" w:rsidRPr="003D61DC">
        <w:rPr>
          <w:rFonts w:ascii="Times New Roman" w:hAnsi="Times New Roman" w:cs="Times New Roman"/>
          <w:b w:val="0"/>
          <w:color w:val="auto"/>
          <w:sz w:val="24"/>
          <w:szCs w:val="24"/>
        </w:rPr>
        <w:t xml:space="preserve">different </w:t>
      </w:r>
      <w:commentRangeEnd w:id="544"/>
      <w:r w:rsidR="00993399">
        <w:rPr>
          <w:rStyle w:val="CommentReference"/>
          <w:b w:val="0"/>
          <w:bCs w:val="0"/>
          <w:color w:val="auto"/>
        </w:rPr>
        <w:commentReference w:id="544"/>
      </w:r>
      <w:r w:rsidR="00195C31" w:rsidRPr="003D61DC">
        <w:rPr>
          <w:rFonts w:ascii="Times New Roman" w:hAnsi="Times New Roman" w:cs="Times New Roman"/>
          <w:b w:val="0"/>
          <w:color w:val="auto"/>
          <w:sz w:val="24"/>
          <w:szCs w:val="24"/>
        </w:rPr>
        <w:t>letters are significantly different.</w:t>
      </w:r>
    </w:p>
    <w:p w14:paraId="4C7F4F3F" w14:textId="161BF977" w:rsidR="00A83CEA" w:rsidRPr="003D61DC" w:rsidRDefault="00A83CEA" w:rsidP="003D61DC">
      <w:pPr>
        <w:spacing w:line="480" w:lineRule="auto"/>
        <w:ind w:firstLine="720"/>
      </w:pPr>
      <w:del w:id="545" w:author="Clay Arango" w:date="2019-04-16T16:22:00Z">
        <w:r w:rsidDel="00993399">
          <w:delText>Phosphate as soluble reactive phosphorus</w:delText>
        </w:r>
        <w:r w:rsidR="006747F9" w:rsidDel="00993399">
          <w:delText xml:space="preserve"> (</w:delText>
        </w:r>
      </w:del>
      <w:r w:rsidR="006747F9">
        <w:t>SRP</w:t>
      </w:r>
      <w:del w:id="546" w:author="Clay Arango" w:date="2019-04-16T16:22:00Z">
        <w:r w:rsidR="006747F9" w:rsidDel="00993399">
          <w:delText>)</w:delText>
        </w:r>
      </w:del>
      <w:r w:rsidR="006747F9">
        <w:t xml:space="preserve"> ranged from 0.0049 to 0.0610 mg P L</w:t>
      </w:r>
      <w:r w:rsidR="006747F9" w:rsidRPr="003D61DC">
        <w:rPr>
          <w:vertAlign w:val="superscript"/>
        </w:rPr>
        <w:t>-1</w:t>
      </w:r>
      <w:r w:rsidR="006747F9">
        <w:t xml:space="preserve"> (</w:t>
      </w:r>
      <w:r w:rsidR="006747F9">
        <w:fldChar w:fldCharType="begin"/>
      </w:r>
      <w:r w:rsidR="006747F9">
        <w:rPr>
          <w:vertAlign w:val="superscript"/>
        </w:rPr>
        <w:instrText xml:space="preserve"> REF _Ref5800276 \h </w:instrText>
      </w:r>
      <w:r w:rsidR="00FD3710">
        <w:instrText xml:space="preserve"> \* MERGEFORMAT </w:instrText>
      </w:r>
      <w:r w:rsidR="006747F9">
        <w:fldChar w:fldCharType="separate"/>
      </w:r>
      <w:r w:rsidR="006747F9">
        <w:t xml:space="preserve">Figure </w:t>
      </w:r>
      <w:r w:rsidR="006747F9">
        <w:rPr>
          <w:noProof/>
        </w:rPr>
        <w:t>6</w:t>
      </w:r>
      <w:r w:rsidR="006747F9">
        <w:fldChar w:fldCharType="end"/>
      </w:r>
      <w:r w:rsidR="006747F9">
        <w:t xml:space="preserve">.) </w:t>
      </w:r>
      <w:ins w:id="547" w:author="Clay Arango" w:date="2019-04-16T16:23:00Z">
        <w:r w:rsidR="00993399">
          <w:t xml:space="preserve">and differed by ……  </w:t>
        </w:r>
      </w:ins>
      <w:del w:id="548" w:author="Clay Arango" w:date="2019-04-16T16:23:00Z">
        <w:r w:rsidR="006747F9" w:rsidDel="00993399">
          <w:delText>and carbon as dissolved organic carbon (</w:delText>
        </w:r>
      </w:del>
      <w:r w:rsidR="006747F9">
        <w:t>DOC</w:t>
      </w:r>
      <w:del w:id="549" w:author="Clay Arango" w:date="2019-04-16T16:23:00Z">
        <w:r w:rsidR="006747F9" w:rsidDel="00993399">
          <w:delText>)</w:delText>
        </w:r>
      </w:del>
      <w:r w:rsidR="006747F9">
        <w:t xml:space="preserve"> ranged from 0.51 to 13.27 mg C L</w:t>
      </w:r>
      <w:r w:rsidR="006747F9" w:rsidRPr="003D61DC">
        <w:rPr>
          <w:vertAlign w:val="superscript"/>
        </w:rPr>
        <w:t>-1</w:t>
      </w:r>
      <w:r w:rsidR="006747F9">
        <w:t xml:space="preserve"> (</w:t>
      </w:r>
      <w:r w:rsidR="006747F9">
        <w:fldChar w:fldCharType="begin"/>
      </w:r>
      <w:r w:rsidR="006747F9">
        <w:instrText xml:space="preserve"> REF _Ref5800489 \h </w:instrText>
      </w:r>
      <w:r w:rsidR="00FD3710">
        <w:instrText xml:space="preserve"> \* MERGEFORMAT </w:instrText>
      </w:r>
      <w:r w:rsidR="006747F9">
        <w:fldChar w:fldCharType="separate"/>
      </w:r>
      <w:r w:rsidR="006747F9">
        <w:t xml:space="preserve">Figure </w:t>
      </w:r>
      <w:r w:rsidR="006747F9">
        <w:rPr>
          <w:noProof/>
        </w:rPr>
        <w:t>7</w:t>
      </w:r>
      <w:r w:rsidR="006747F9">
        <w:fldChar w:fldCharType="end"/>
      </w:r>
      <w:r w:rsidR="006747F9">
        <w:t>.).</w:t>
      </w:r>
      <w:r w:rsidR="00FD3710">
        <w:t xml:space="preserve">  </w:t>
      </w:r>
      <w:commentRangeStart w:id="550"/>
      <w:r w:rsidR="00682082">
        <w:t>The mean values of stream discharge and canopy openness did not change for consecutive samplings however PAR was lowest in the fall.  All stream nutrients and DOC values stayed the same for the first two samplings and went up for the third sampling according to Tukey’s Honest Significant Difference (Tukey  HSD) tests</w:t>
      </w:r>
      <w:commentRangeEnd w:id="550"/>
      <w:r w:rsidR="00993399">
        <w:rPr>
          <w:rStyle w:val="CommentReference"/>
        </w:rPr>
        <w:commentReference w:id="550"/>
      </w:r>
      <w:r w:rsidR="00682082">
        <w:t xml:space="preserve">. </w:t>
      </w:r>
    </w:p>
    <w:p w14:paraId="1D3DFCAF" w14:textId="753F90BA" w:rsidR="006747F9" w:rsidRPr="003D61DC" w:rsidRDefault="00420CF0" w:rsidP="003D61DC">
      <w:pPr>
        <w:keepNext/>
        <w:jc w:val="center"/>
        <w:rPr>
          <w:rFonts w:ascii="Times New Roman" w:hAnsi="Times New Roman" w:cs="Times New Roman"/>
        </w:rPr>
      </w:pPr>
      <w:r w:rsidRPr="00420CF0">
        <w:rPr>
          <w:rFonts w:ascii="Times New Roman" w:hAnsi="Times New Roman" w:cs="Times New Roman"/>
          <w:noProof/>
          <w:lang w:eastAsia="ja-JP"/>
        </w:rPr>
        <w:lastRenderedPageBreak/>
        <w:drawing>
          <wp:inline distT="0" distB="0" distL="0" distR="0" wp14:anchorId="6E330F10" wp14:editId="6CFE3DB0">
            <wp:extent cx="3108960" cy="3108960"/>
            <wp:effectExtent l="0" t="0" r="0" b="0"/>
            <wp:docPr id="24" name="Picture 24" descr="N:\Thesis\Rplot16.SR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16.SR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6444FD9" w14:textId="49D325D0" w:rsidR="003A4E74" w:rsidRPr="003D61DC" w:rsidRDefault="006747F9" w:rsidP="003D61DC">
      <w:pPr>
        <w:pStyle w:val="Caption"/>
        <w:rPr>
          <w:rFonts w:ascii="Times New Roman" w:eastAsia="STHupo" w:hAnsi="Times New Roman" w:cs="Times New Roman"/>
          <w:b w:val="0"/>
          <w:color w:val="auto"/>
          <w:sz w:val="24"/>
          <w:szCs w:val="24"/>
        </w:rPr>
      </w:pPr>
      <w:bookmarkStart w:id="551" w:name="_Ref5800276"/>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6</w:t>
      </w:r>
      <w:r w:rsidRPr="003D61DC">
        <w:rPr>
          <w:rFonts w:ascii="Times New Roman" w:hAnsi="Times New Roman" w:cs="Times New Roman"/>
          <w:color w:val="auto"/>
          <w:sz w:val="24"/>
          <w:szCs w:val="24"/>
        </w:rPr>
        <w:fldChar w:fldCharType="end"/>
      </w:r>
      <w:bookmarkEnd w:id="551"/>
      <w:r w:rsidR="00195C31" w:rsidRPr="003D61DC">
        <w:rPr>
          <w:rFonts w:ascii="Times New Roman" w:hAnsi="Times New Roman" w:cs="Times New Roman"/>
          <w:color w:val="auto"/>
          <w:sz w:val="24"/>
          <w:szCs w:val="24"/>
        </w:rPr>
        <w:t>.</w:t>
      </w:r>
      <w:r w:rsidR="00195C31" w:rsidRPr="003D61DC">
        <w:rPr>
          <w:rFonts w:ascii="Times New Roman" w:hAnsi="Times New Roman" w:cs="Times New Roman"/>
          <w:b w:val="0"/>
          <w:color w:val="auto"/>
          <w:sz w:val="24"/>
          <w:szCs w:val="24"/>
        </w:rPr>
        <w:t xml:space="preserve">  Boxplot of phosphate as soluble reactive phosphate (SRP) for all study sites at consecutive sampling periods.  Means with different letters are significantly different.</w:t>
      </w:r>
    </w:p>
    <w:p w14:paraId="01A9A96B" w14:textId="4EC817C3" w:rsidR="006747F9" w:rsidRDefault="00420CF0" w:rsidP="003D61DC">
      <w:pPr>
        <w:keepNext/>
        <w:jc w:val="center"/>
      </w:pPr>
      <w:r w:rsidRPr="00420CF0">
        <w:rPr>
          <w:noProof/>
          <w:lang w:eastAsia="ja-JP"/>
        </w:rPr>
        <w:drawing>
          <wp:inline distT="0" distB="0" distL="0" distR="0" wp14:anchorId="53B14935" wp14:editId="36C3A3C9">
            <wp:extent cx="3108960" cy="3108960"/>
            <wp:effectExtent l="0" t="0" r="0" b="0"/>
            <wp:docPr id="27" name="Picture 27" descr="N:\Thesis\Rplot17.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17.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1F0FDC38" w14:textId="54A7F84F" w:rsidR="003A4E74" w:rsidRPr="003D61DC" w:rsidRDefault="006747F9" w:rsidP="003D61DC">
      <w:pPr>
        <w:pStyle w:val="Caption"/>
        <w:rPr>
          <w:rFonts w:ascii="Times New Roman" w:eastAsia="STHupo" w:hAnsi="Times New Roman" w:cs="Times New Roman"/>
          <w:color w:val="auto"/>
          <w:sz w:val="24"/>
          <w:szCs w:val="24"/>
        </w:rPr>
      </w:pPr>
      <w:bookmarkStart w:id="552" w:name="_Ref5800489"/>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7</w:t>
      </w:r>
      <w:r w:rsidRPr="003D61DC">
        <w:rPr>
          <w:rFonts w:ascii="Times New Roman" w:hAnsi="Times New Roman" w:cs="Times New Roman"/>
          <w:color w:val="auto"/>
          <w:sz w:val="24"/>
          <w:szCs w:val="24"/>
        </w:rPr>
        <w:fldChar w:fldCharType="end"/>
      </w:r>
      <w:bookmarkEnd w:id="552"/>
      <w:r w:rsidR="00195C31" w:rsidRPr="003D61DC">
        <w:rPr>
          <w:rFonts w:ascii="Times New Roman" w:hAnsi="Times New Roman" w:cs="Times New Roman"/>
          <w:color w:val="auto"/>
          <w:sz w:val="24"/>
          <w:szCs w:val="24"/>
        </w:rPr>
        <w:t xml:space="preserve">.  </w:t>
      </w:r>
      <w:r w:rsidR="00195C31" w:rsidRPr="003D61DC">
        <w:rPr>
          <w:rFonts w:ascii="Times New Roman" w:hAnsi="Times New Roman" w:cs="Times New Roman"/>
          <w:b w:val="0"/>
          <w:color w:val="auto"/>
          <w:sz w:val="24"/>
          <w:szCs w:val="24"/>
        </w:rPr>
        <w:t>Boxplot of carbon as dissolved organic carbon (DOC) for all study sites at consecutive sampling periods.  Means with different letters are significantly different.</w:t>
      </w:r>
    </w:p>
    <w:p w14:paraId="3FA07E68" w14:textId="3CFFAA9F" w:rsidR="00091572" w:rsidRPr="002B6F18" w:rsidRDefault="00091572" w:rsidP="00A8659A">
      <w:pPr>
        <w:spacing w:line="480" w:lineRule="auto"/>
        <w:jc w:val="center"/>
        <w:rPr>
          <w:rFonts w:ascii="Times New Roman" w:eastAsia="STHupo" w:hAnsi="Times New Roman" w:cs="Times New Roman"/>
          <w:u w:val="single"/>
        </w:rPr>
      </w:pPr>
      <w:commentRangeStart w:id="553"/>
      <w:r w:rsidRPr="002B6F18">
        <w:rPr>
          <w:rFonts w:ascii="Times New Roman" w:eastAsia="STHupo" w:hAnsi="Times New Roman" w:cs="Times New Roman"/>
          <w:u w:val="single"/>
        </w:rPr>
        <w:t>GPP</w:t>
      </w:r>
      <w:commentRangeEnd w:id="553"/>
      <w:r w:rsidR="00993399">
        <w:rPr>
          <w:rStyle w:val="CommentReference"/>
        </w:rPr>
        <w:commentReference w:id="553"/>
      </w:r>
    </w:p>
    <w:p w14:paraId="5C6FDEE7" w14:textId="365DA74B" w:rsidR="007722C7" w:rsidDel="005A386A" w:rsidRDefault="00091572">
      <w:pPr>
        <w:spacing w:line="480" w:lineRule="auto"/>
        <w:rPr>
          <w:del w:id="554" w:author="Clay Arango" w:date="2019-04-17T12:43:00Z"/>
          <w:rFonts w:ascii="Times New Roman" w:hAnsi="Times New Roman" w:cs="Times New Roman"/>
        </w:rPr>
      </w:pPr>
      <w:r w:rsidRPr="002B6F18">
        <w:rPr>
          <w:rFonts w:ascii="Times New Roman" w:eastAsia="STHupo" w:hAnsi="Times New Roman" w:cs="Times New Roman"/>
        </w:rPr>
        <w:tab/>
      </w:r>
      <w:ins w:id="555" w:author="Clay Arango" w:date="2019-04-17T12:44:00Z">
        <w:r w:rsidR="005A386A">
          <w:rPr>
            <w:rFonts w:ascii="Times New Roman" w:hAnsi="Times New Roman" w:cs="Times New Roman"/>
          </w:rPr>
          <w:t xml:space="preserve">The final </w:t>
        </w:r>
      </w:ins>
      <w:ins w:id="556" w:author="Clay Arango" w:date="2019-04-17T12:48:00Z">
        <w:r w:rsidR="005A386A" w:rsidRPr="002B6F18">
          <w:rPr>
            <w:rFonts w:ascii="Times New Roman" w:hAnsi="Times New Roman" w:cs="Times New Roman"/>
          </w:rPr>
          <w:t xml:space="preserve">linear mixed effects </w:t>
        </w:r>
      </w:ins>
      <w:ins w:id="557" w:author="Clay Arango" w:date="2019-04-17T12:44:00Z">
        <w:r w:rsidR="005A386A">
          <w:rPr>
            <w:rFonts w:ascii="Times New Roman" w:hAnsi="Times New Roman" w:cs="Times New Roman"/>
          </w:rPr>
          <w:t>model</w:t>
        </w:r>
        <w:r w:rsidR="005A386A" w:rsidRPr="002B6F18">
          <w:rPr>
            <w:rFonts w:ascii="Times New Roman" w:hAnsi="Times New Roman" w:cs="Times New Roman"/>
          </w:rPr>
          <w:t xml:space="preserve"> for GPP </w:t>
        </w:r>
        <w:r w:rsidR="005A386A">
          <w:rPr>
            <w:rFonts w:ascii="Times New Roman" w:hAnsi="Times New Roman" w:cs="Times New Roman"/>
          </w:rPr>
          <w:t xml:space="preserve">included sampling period </w:t>
        </w:r>
        <w:r w:rsidR="005A386A" w:rsidRPr="002B6F18">
          <w:rPr>
            <w:rFonts w:ascii="Times New Roman" w:hAnsi="Times New Roman" w:cs="Times New Roman"/>
          </w:rPr>
          <w:t>(</w:t>
        </w:r>
      </w:ins>
      <w:ins w:id="558" w:author="Clay Arango" w:date="2019-04-17T12:45:00Z">
        <w:r w:rsidR="005A386A">
          <w:rPr>
            <w:rFonts w:ascii="Times New Roman" w:hAnsi="Times New Roman" w:cs="Times New Roman"/>
          </w:rPr>
          <w:t xml:space="preserve">Pvalue; </w:t>
        </w:r>
      </w:ins>
      <w:ins w:id="559" w:author="Clay Arango" w:date="2019-04-17T12:44:00Z">
        <w:r w:rsidR="005A386A">
          <w:rPr>
            <w:rFonts w:ascii="Times New Roman" w:hAnsi="Times New Roman" w:cs="Times New Roman"/>
          </w:rPr>
          <w:fldChar w:fldCharType="begin"/>
        </w:r>
        <w:r w:rsidR="005A386A">
          <w:rPr>
            <w:rFonts w:ascii="Times New Roman" w:hAnsi="Times New Roman" w:cs="Times New Roman"/>
          </w:rPr>
          <w:instrText xml:space="preserve"> REF _Ref5869245 \h </w:instrText>
        </w:r>
      </w:ins>
      <w:r w:rsidR="005A386A">
        <w:rPr>
          <w:rFonts w:ascii="Times New Roman" w:hAnsi="Times New Roman" w:cs="Times New Roman"/>
        </w:rPr>
      </w:r>
      <w:ins w:id="560" w:author="Clay Arango" w:date="2019-04-17T12:44:00Z">
        <w:r w:rsidR="005A386A">
          <w:rPr>
            <w:rFonts w:ascii="Times New Roman" w:hAnsi="Times New Roman" w:cs="Times New Roman"/>
          </w:rPr>
          <w:fldChar w:fldCharType="separate"/>
        </w:r>
        <w:r w:rsidR="005A386A" w:rsidRPr="002B6F18">
          <w:rPr>
            <w:rFonts w:ascii="Times New Roman" w:hAnsi="Times New Roman" w:cs="Times New Roman"/>
          </w:rPr>
          <w:t xml:space="preserve">Figure </w:t>
        </w:r>
        <w:r w:rsidR="005A386A">
          <w:rPr>
            <w:rFonts w:ascii="Times New Roman" w:hAnsi="Times New Roman" w:cs="Times New Roman"/>
            <w:noProof/>
          </w:rPr>
          <w:t>8</w:t>
        </w:r>
        <w:r w:rsidR="005A386A">
          <w:rPr>
            <w:rFonts w:ascii="Times New Roman" w:hAnsi="Times New Roman" w:cs="Times New Roman"/>
          </w:rPr>
          <w:fldChar w:fldCharType="end"/>
        </w:r>
        <w:r w:rsidR="005A386A" w:rsidRPr="002B6F18">
          <w:rPr>
            <w:rFonts w:ascii="Times New Roman" w:hAnsi="Times New Roman" w:cs="Times New Roman"/>
          </w:rPr>
          <w:t xml:space="preserve">) </w:t>
        </w:r>
        <w:r w:rsidR="005A386A">
          <w:rPr>
            <w:rFonts w:ascii="Times New Roman" w:hAnsi="Times New Roman" w:cs="Times New Roman"/>
          </w:rPr>
          <w:t xml:space="preserve">and depth </w:t>
        </w:r>
        <w:r w:rsidR="005A386A" w:rsidRPr="002B6F18">
          <w:rPr>
            <w:rFonts w:ascii="Times New Roman" w:hAnsi="Times New Roman" w:cs="Times New Roman"/>
          </w:rPr>
          <w:t>(</w:t>
        </w:r>
      </w:ins>
      <w:ins w:id="561" w:author="Clay Arango" w:date="2019-04-17T12:45:00Z">
        <w:r w:rsidR="005A386A">
          <w:rPr>
            <w:rFonts w:ascii="Times New Roman" w:hAnsi="Times New Roman" w:cs="Times New Roman"/>
          </w:rPr>
          <w:t xml:space="preserve">pvalue; </w:t>
        </w:r>
      </w:ins>
      <w:ins w:id="562" w:author="Clay Arango" w:date="2019-04-17T12:44:00Z">
        <w:r w:rsidR="005A386A">
          <w:rPr>
            <w:rFonts w:ascii="Times New Roman" w:hAnsi="Times New Roman" w:cs="Times New Roman"/>
          </w:rPr>
          <w:fldChar w:fldCharType="begin"/>
        </w:r>
        <w:r w:rsidR="005A386A">
          <w:rPr>
            <w:rFonts w:ascii="Times New Roman" w:hAnsi="Times New Roman" w:cs="Times New Roman"/>
          </w:rPr>
          <w:instrText xml:space="preserve"> REF _Ref268561 \h </w:instrText>
        </w:r>
      </w:ins>
      <w:r w:rsidR="005A386A">
        <w:rPr>
          <w:rFonts w:ascii="Times New Roman" w:hAnsi="Times New Roman" w:cs="Times New Roman"/>
        </w:rPr>
      </w:r>
      <w:ins w:id="563" w:author="Clay Arango" w:date="2019-04-17T12:44:00Z">
        <w:r w:rsidR="005A386A">
          <w:rPr>
            <w:rFonts w:ascii="Times New Roman" w:hAnsi="Times New Roman" w:cs="Times New Roman"/>
          </w:rPr>
          <w:fldChar w:fldCharType="separate"/>
        </w:r>
        <w:r w:rsidR="005A386A" w:rsidRPr="003D61DC">
          <w:rPr>
            <w:rFonts w:ascii="Times New Roman" w:hAnsi="Times New Roman" w:cs="Times New Roman"/>
          </w:rPr>
          <w:t xml:space="preserve">Figure </w:t>
        </w:r>
        <w:r w:rsidR="005A386A" w:rsidRPr="003D61DC">
          <w:rPr>
            <w:rFonts w:ascii="Times New Roman" w:hAnsi="Times New Roman" w:cs="Times New Roman"/>
            <w:noProof/>
          </w:rPr>
          <w:t>9</w:t>
        </w:r>
        <w:r w:rsidR="005A386A">
          <w:rPr>
            <w:rFonts w:ascii="Times New Roman" w:hAnsi="Times New Roman" w:cs="Times New Roman"/>
          </w:rPr>
          <w:fldChar w:fldCharType="end"/>
        </w:r>
        <w:r w:rsidR="005A386A" w:rsidRPr="002B6F18">
          <w:rPr>
            <w:rFonts w:ascii="Times New Roman" w:hAnsi="Times New Roman" w:cs="Times New Roman"/>
          </w:rPr>
          <w:t xml:space="preserve">) </w:t>
        </w:r>
        <w:r w:rsidR="005A386A">
          <w:rPr>
            <w:rFonts w:ascii="Times New Roman" w:hAnsi="Times New Roman" w:cs="Times New Roman"/>
          </w:rPr>
          <w:t>as main effects and had site as a random effect</w:t>
        </w:r>
        <w:r w:rsidR="005A386A" w:rsidRPr="002B6F18">
          <w:rPr>
            <w:rFonts w:ascii="Times New Roman" w:hAnsi="Times New Roman" w:cs="Times New Roman"/>
          </w:rPr>
          <w:t xml:space="preserve">.  </w:t>
        </w:r>
      </w:ins>
      <w:ins w:id="564" w:author="Clay Arango" w:date="2019-04-17T12:46:00Z">
        <w:r w:rsidR="005A386A">
          <w:rPr>
            <w:rFonts w:ascii="Times New Roman" w:hAnsi="Times New Roman" w:cs="Times New Roman"/>
          </w:rPr>
          <w:lastRenderedPageBreak/>
          <w:t xml:space="preserve">Among sites, the highest GPP occurred in summer with mean of (_) compared means of () and () for </w:t>
        </w:r>
      </w:ins>
      <w:ins w:id="565" w:author="Clay Arango" w:date="2019-04-17T12:47:00Z">
        <w:r w:rsidR="005A386A">
          <w:rPr>
            <w:rFonts w:ascii="Times New Roman" w:hAnsi="Times New Roman" w:cs="Times New Roman"/>
          </w:rPr>
          <w:t xml:space="preserve">Fall 17 and summer 17 respectively.  </w:t>
        </w:r>
      </w:ins>
      <w:del w:id="566" w:author="Clay Arango" w:date="2019-04-17T12:46:00Z">
        <w:r w:rsidR="00174D53" w:rsidRPr="002B6F18" w:rsidDel="005A386A">
          <w:rPr>
            <w:rFonts w:ascii="Times New Roman" w:eastAsia="STHupo" w:hAnsi="Times New Roman" w:cs="Times New Roman"/>
          </w:rPr>
          <w:delText xml:space="preserve">I </w:delText>
        </w:r>
      </w:del>
      <w:del w:id="567" w:author="Clay Arango" w:date="2019-04-17T12:41:00Z">
        <w:r w:rsidR="00174D53" w:rsidRPr="002B6F18" w:rsidDel="005A386A">
          <w:rPr>
            <w:rFonts w:ascii="Times New Roman" w:eastAsia="STHupo" w:hAnsi="Times New Roman" w:cs="Times New Roman"/>
          </w:rPr>
          <w:delText xml:space="preserve">estimated </w:delText>
        </w:r>
      </w:del>
      <w:del w:id="568" w:author="Clay Arango" w:date="2019-04-17T12:46:00Z">
        <w:r w:rsidR="00174D53" w:rsidRPr="002B6F18" w:rsidDel="005A386A">
          <w:rPr>
            <w:rFonts w:ascii="Times New Roman" w:eastAsia="STHupo" w:hAnsi="Times New Roman" w:cs="Times New Roman"/>
          </w:rPr>
          <w:delText xml:space="preserve">the mean </w:delText>
        </w:r>
      </w:del>
      <w:del w:id="569" w:author="Clay Arango" w:date="2019-04-16T16:27:00Z">
        <w:r w:rsidR="00174D53" w:rsidRPr="002B6F18" w:rsidDel="00993399">
          <w:rPr>
            <w:rFonts w:ascii="Times New Roman" w:eastAsia="STHupo" w:hAnsi="Times New Roman" w:cs="Times New Roman"/>
          </w:rPr>
          <w:delText>Gross Primary Production (</w:delText>
        </w:r>
      </w:del>
      <w:del w:id="570" w:author="Clay Arango" w:date="2019-04-17T12:46:00Z">
        <w:r w:rsidR="00174D53" w:rsidRPr="002B6F18" w:rsidDel="005A386A">
          <w:rPr>
            <w:rFonts w:ascii="Times New Roman" w:eastAsia="STHupo" w:hAnsi="Times New Roman" w:cs="Times New Roman"/>
          </w:rPr>
          <w:delText>GPP</w:delText>
        </w:r>
      </w:del>
      <w:del w:id="571" w:author="Clay Arango" w:date="2019-04-16T16:28:00Z">
        <w:r w:rsidR="00174D53" w:rsidRPr="002B6F18" w:rsidDel="00993399">
          <w:rPr>
            <w:rFonts w:ascii="Times New Roman" w:eastAsia="STHupo" w:hAnsi="Times New Roman" w:cs="Times New Roman"/>
          </w:rPr>
          <w:delText>)</w:delText>
        </w:r>
      </w:del>
      <w:del w:id="572" w:author="Clay Arango" w:date="2019-04-17T12:46:00Z">
        <w:r w:rsidR="00174D53" w:rsidRPr="002B6F18" w:rsidDel="005A386A">
          <w:rPr>
            <w:rFonts w:ascii="Times New Roman" w:eastAsia="STHupo" w:hAnsi="Times New Roman" w:cs="Times New Roman"/>
          </w:rPr>
          <w:delText xml:space="preserve"> across all sites and sampling periods to be 0.196 g </w:delText>
        </w:r>
        <w:r w:rsidR="00F52316" w:rsidDel="005A386A">
          <w:rPr>
            <w:rFonts w:ascii="Times New Roman" w:eastAsia="STHupo" w:hAnsi="Times New Roman" w:cs="Times New Roman"/>
          </w:rPr>
          <w:delText>O</w:delText>
        </w:r>
        <w:r w:rsidR="00174D53" w:rsidRPr="002B6F18" w:rsidDel="005A386A">
          <w:rPr>
            <w:rFonts w:ascii="Times New Roman" w:eastAsia="STHupo" w:hAnsi="Times New Roman" w:cs="Times New Roman"/>
            <w:vertAlign w:val="subscript"/>
          </w:rPr>
          <w:delText xml:space="preserve">2 </w:delText>
        </w:r>
        <w:r w:rsidR="00174D53" w:rsidRPr="002B6F18" w:rsidDel="005A386A">
          <w:rPr>
            <w:rFonts w:ascii="Times New Roman" w:eastAsia="STHupo" w:hAnsi="Times New Roman" w:cs="Times New Roman"/>
          </w:rPr>
          <w:delText>m</w:delText>
        </w:r>
        <w:r w:rsidR="00174D53" w:rsidRPr="002B6F18" w:rsidDel="005A386A">
          <w:rPr>
            <w:rFonts w:ascii="Times New Roman" w:eastAsia="STHupo" w:hAnsi="Times New Roman" w:cs="Times New Roman"/>
            <w:vertAlign w:val="superscript"/>
          </w:rPr>
          <w:delText xml:space="preserve">-2 </w:delText>
        </w:r>
        <w:r w:rsidR="00174D53" w:rsidRPr="002B6F18" w:rsidDel="005A386A">
          <w:rPr>
            <w:rFonts w:ascii="Times New Roman" w:eastAsia="STHupo" w:hAnsi="Times New Roman" w:cs="Times New Roman"/>
          </w:rPr>
          <w:delText>d</w:delText>
        </w:r>
        <w:r w:rsidR="00174D53" w:rsidRPr="002B6F18" w:rsidDel="005A386A">
          <w:rPr>
            <w:rFonts w:ascii="Times New Roman" w:eastAsia="STHupo" w:hAnsi="Times New Roman" w:cs="Times New Roman"/>
            <w:vertAlign w:val="superscript"/>
          </w:rPr>
          <w:delText>-1</w:delText>
        </w:r>
        <w:r w:rsidR="004C6939" w:rsidRPr="002B6F18" w:rsidDel="005A386A">
          <w:rPr>
            <w:rFonts w:ascii="Times New Roman" w:eastAsia="STHupo" w:hAnsi="Times New Roman" w:cs="Times New Roman"/>
          </w:rPr>
          <w:delText xml:space="preserve"> </w:delText>
        </w:r>
        <w:r w:rsidR="007C3908" w:rsidDel="005A386A">
          <w:rPr>
            <w:rFonts w:ascii="Times New Roman" w:eastAsia="STHupo" w:hAnsi="Times New Roman" w:cs="Times New Roman"/>
          </w:rPr>
          <w:delText>(</w:delText>
        </w:r>
        <w:r w:rsidR="007C3908" w:rsidDel="005A386A">
          <w:rPr>
            <w:rFonts w:ascii="Times New Roman" w:eastAsia="STHupo" w:hAnsi="Times New Roman" w:cs="Times New Roman"/>
          </w:rPr>
          <w:fldChar w:fldCharType="begin"/>
        </w:r>
        <w:r w:rsidR="007C3908" w:rsidDel="005A386A">
          <w:rPr>
            <w:rFonts w:ascii="Times New Roman" w:eastAsia="STHupo" w:hAnsi="Times New Roman" w:cs="Times New Roman"/>
          </w:rPr>
          <w:delInstrText xml:space="preserve"> REF _Ref5869245 \h </w:delInstrText>
        </w:r>
        <w:r w:rsidR="007C3908" w:rsidDel="005A386A">
          <w:rPr>
            <w:rFonts w:ascii="Times New Roman" w:eastAsia="STHupo" w:hAnsi="Times New Roman" w:cs="Times New Roman"/>
          </w:rPr>
        </w:r>
        <w:r w:rsidR="007C3908" w:rsidDel="005A386A">
          <w:rPr>
            <w:rFonts w:ascii="Times New Roman" w:eastAsia="STHupo" w:hAnsi="Times New Roman" w:cs="Times New Roman"/>
          </w:rPr>
          <w:fldChar w:fldCharType="separate"/>
        </w:r>
        <w:r w:rsidR="007C3908" w:rsidRPr="002B6F18" w:rsidDel="005A386A">
          <w:rPr>
            <w:rFonts w:ascii="Times New Roman" w:hAnsi="Times New Roman" w:cs="Times New Roman"/>
          </w:rPr>
          <w:delText xml:space="preserve">Figure </w:delText>
        </w:r>
        <w:r w:rsidR="007C3908" w:rsidDel="005A386A">
          <w:rPr>
            <w:rFonts w:ascii="Times New Roman" w:hAnsi="Times New Roman" w:cs="Times New Roman"/>
            <w:noProof/>
          </w:rPr>
          <w:delText>8</w:delText>
        </w:r>
        <w:r w:rsidR="007C3908" w:rsidDel="005A386A">
          <w:rPr>
            <w:rFonts w:ascii="Times New Roman" w:eastAsia="STHupo" w:hAnsi="Times New Roman" w:cs="Times New Roman"/>
          </w:rPr>
          <w:fldChar w:fldCharType="end"/>
        </w:r>
        <w:r w:rsidR="007C3908" w:rsidDel="005A386A">
          <w:rPr>
            <w:rFonts w:ascii="Times New Roman" w:eastAsia="STHupo" w:hAnsi="Times New Roman" w:cs="Times New Roman"/>
          </w:rPr>
          <w:delText>.)</w:delText>
        </w:r>
        <w:r w:rsidR="004C6939" w:rsidRPr="002B6F18" w:rsidDel="005A386A">
          <w:rPr>
            <w:rFonts w:ascii="Times New Roman" w:eastAsia="STHupo" w:hAnsi="Times New Roman" w:cs="Times New Roman"/>
          </w:rPr>
          <w:delText>.</w:delText>
        </w:r>
      </w:del>
    </w:p>
    <w:p w14:paraId="068AAA02" w14:textId="3E2FBF57" w:rsidR="00A24302" w:rsidRPr="002B6F18" w:rsidDel="005A386A" w:rsidRDefault="007722C7">
      <w:pPr>
        <w:spacing w:line="480" w:lineRule="auto"/>
        <w:rPr>
          <w:del w:id="573" w:author="Clay Arango" w:date="2019-04-17T12:47:00Z"/>
          <w:rFonts w:ascii="Times New Roman" w:hAnsi="Times New Roman" w:cs="Times New Roman"/>
        </w:rPr>
        <w:pPrChange w:id="574" w:author="Clay Arango" w:date="2019-04-17T12:47:00Z">
          <w:pPr>
            <w:spacing w:line="480" w:lineRule="auto"/>
            <w:ind w:firstLine="720"/>
          </w:pPr>
        </w:pPrChange>
      </w:pPr>
      <w:del w:id="575" w:author="Clay Arango" w:date="2019-04-17T12:42:00Z">
        <w:r w:rsidDel="005A386A">
          <w:rPr>
            <w:rFonts w:ascii="Times New Roman" w:hAnsi="Times New Roman" w:cs="Times New Roman"/>
          </w:rPr>
          <w:delText>T</w:delText>
        </w:r>
        <w:r w:rsidR="00DB53DA" w:rsidRPr="002B6F18" w:rsidDel="005A386A">
          <w:rPr>
            <w:rFonts w:ascii="Times New Roman" w:hAnsi="Times New Roman" w:cs="Times New Roman"/>
          </w:rPr>
          <w:delText>he model I determined</w:delText>
        </w:r>
      </w:del>
      <w:del w:id="576" w:author="Clay Arango" w:date="2019-04-17T12:44:00Z">
        <w:r w:rsidR="00DB53DA" w:rsidRPr="002B6F18" w:rsidDel="005A386A">
          <w:rPr>
            <w:rFonts w:ascii="Times New Roman" w:hAnsi="Times New Roman" w:cs="Times New Roman"/>
          </w:rPr>
          <w:delText xml:space="preserve"> for GPP</w:delText>
        </w:r>
        <w:r w:rsidR="00F3142F" w:rsidRPr="002B6F18" w:rsidDel="005A386A">
          <w:rPr>
            <w:rFonts w:ascii="Times New Roman" w:hAnsi="Times New Roman" w:cs="Times New Roman"/>
          </w:rPr>
          <w:delText xml:space="preserve"> was a linear mixed effects model </w:delText>
        </w:r>
      </w:del>
      <w:del w:id="577" w:author="Clay Arango" w:date="2019-04-17T12:42:00Z">
        <w:r w:rsidR="00F3142F" w:rsidRPr="002B6F18" w:rsidDel="005A386A">
          <w:rPr>
            <w:rFonts w:ascii="Times New Roman" w:hAnsi="Times New Roman" w:cs="Times New Roman"/>
          </w:rPr>
          <w:delText xml:space="preserve">with a </w:delText>
        </w:r>
        <w:r w:rsidR="00DB53DA" w:rsidRPr="002B6F18" w:rsidDel="005A386A">
          <w:rPr>
            <w:rFonts w:ascii="Times New Roman" w:hAnsi="Times New Roman" w:cs="Times New Roman"/>
          </w:rPr>
          <w:delText>square root of a log</w:delText>
        </w:r>
        <w:r w:rsidR="00F3142F" w:rsidRPr="002B6F18" w:rsidDel="005A386A">
          <w:rPr>
            <w:rFonts w:ascii="Times New Roman" w:hAnsi="Times New Roman" w:cs="Times New Roman"/>
          </w:rPr>
          <w:delText xml:space="preserve"> transformation </w:delText>
        </w:r>
        <w:r w:rsidR="003B13AB" w:rsidRPr="002B6F18" w:rsidDel="005A386A">
          <w:rPr>
            <w:rFonts w:ascii="Times New Roman" w:hAnsi="Times New Roman" w:cs="Times New Roman"/>
          </w:rPr>
          <w:delText>with site as a random effect</w:delText>
        </w:r>
      </w:del>
      <w:del w:id="578" w:author="Clay Arango" w:date="2019-04-17T12:44:00Z">
        <w:r w:rsidR="007645E4" w:rsidRPr="002B6F18" w:rsidDel="005A386A">
          <w:rPr>
            <w:rFonts w:ascii="Times New Roman" w:hAnsi="Times New Roman" w:cs="Times New Roman"/>
          </w:rPr>
          <w:delText>.  The main effects</w:delText>
        </w:r>
        <w:r w:rsidR="00F3142F" w:rsidRPr="002B6F18" w:rsidDel="005A386A">
          <w:rPr>
            <w:rFonts w:ascii="Times New Roman" w:hAnsi="Times New Roman" w:cs="Times New Roman"/>
          </w:rPr>
          <w:delText xml:space="preserve"> were determined to be sampling period</w:delText>
        </w:r>
        <w:r w:rsidR="004B651E" w:rsidRPr="002B6F18" w:rsidDel="005A386A">
          <w:rPr>
            <w:rFonts w:ascii="Times New Roman" w:hAnsi="Times New Roman" w:cs="Times New Roman"/>
          </w:rPr>
          <w:delText xml:space="preserve"> (</w:delText>
        </w:r>
        <w:r w:rsidR="007C3908" w:rsidDel="005A386A">
          <w:rPr>
            <w:rFonts w:ascii="Times New Roman" w:hAnsi="Times New Roman" w:cs="Times New Roman"/>
          </w:rPr>
          <w:fldChar w:fldCharType="begin"/>
        </w:r>
        <w:r w:rsidR="007C3908" w:rsidDel="005A386A">
          <w:rPr>
            <w:rFonts w:ascii="Times New Roman" w:hAnsi="Times New Roman" w:cs="Times New Roman"/>
          </w:rPr>
          <w:delInstrText xml:space="preserve"> REF _Ref5869245 \h </w:delInstrText>
        </w:r>
        <w:r w:rsidR="007C3908" w:rsidDel="005A386A">
          <w:rPr>
            <w:rFonts w:ascii="Times New Roman" w:hAnsi="Times New Roman" w:cs="Times New Roman"/>
          </w:rPr>
        </w:r>
        <w:r w:rsidR="007C3908" w:rsidDel="005A386A">
          <w:rPr>
            <w:rFonts w:ascii="Times New Roman" w:hAnsi="Times New Roman" w:cs="Times New Roman"/>
          </w:rPr>
          <w:fldChar w:fldCharType="separate"/>
        </w:r>
        <w:r w:rsidR="007C3908" w:rsidRPr="002B6F18" w:rsidDel="005A386A">
          <w:rPr>
            <w:rFonts w:ascii="Times New Roman" w:hAnsi="Times New Roman" w:cs="Times New Roman"/>
          </w:rPr>
          <w:delText xml:space="preserve">Figure </w:delText>
        </w:r>
        <w:r w:rsidR="007C3908" w:rsidDel="005A386A">
          <w:rPr>
            <w:rFonts w:ascii="Times New Roman" w:hAnsi="Times New Roman" w:cs="Times New Roman"/>
            <w:noProof/>
          </w:rPr>
          <w:delText>8</w:delText>
        </w:r>
        <w:r w:rsidR="007C3908" w:rsidDel="005A386A">
          <w:rPr>
            <w:rFonts w:ascii="Times New Roman" w:hAnsi="Times New Roman" w:cs="Times New Roman"/>
          </w:rPr>
          <w:fldChar w:fldCharType="end"/>
        </w:r>
        <w:r w:rsidR="004B651E" w:rsidRPr="002B6F18" w:rsidDel="005A386A">
          <w:rPr>
            <w:rFonts w:ascii="Times New Roman" w:hAnsi="Times New Roman" w:cs="Times New Roman"/>
          </w:rPr>
          <w:delText>)</w:delText>
        </w:r>
        <w:r w:rsidR="00F3142F" w:rsidRPr="002B6F18" w:rsidDel="005A386A">
          <w:rPr>
            <w:rFonts w:ascii="Times New Roman" w:hAnsi="Times New Roman" w:cs="Times New Roman"/>
          </w:rPr>
          <w:delText xml:space="preserve"> and depth</w:delText>
        </w:r>
        <w:r w:rsidR="00625505" w:rsidRPr="002B6F18" w:rsidDel="005A386A">
          <w:rPr>
            <w:rFonts w:ascii="Times New Roman" w:hAnsi="Times New Roman" w:cs="Times New Roman"/>
          </w:rPr>
          <w:delText xml:space="preserve"> </w:delText>
        </w:r>
        <w:r w:rsidR="004B651E" w:rsidRPr="002B6F18" w:rsidDel="005A386A">
          <w:rPr>
            <w:rFonts w:ascii="Times New Roman" w:hAnsi="Times New Roman" w:cs="Times New Roman"/>
          </w:rPr>
          <w:delText>(</w:delText>
        </w:r>
        <w:r w:rsidR="007C3908" w:rsidDel="005A386A">
          <w:rPr>
            <w:rFonts w:ascii="Times New Roman" w:hAnsi="Times New Roman" w:cs="Times New Roman"/>
          </w:rPr>
          <w:fldChar w:fldCharType="begin"/>
        </w:r>
        <w:r w:rsidR="007C3908" w:rsidDel="005A386A">
          <w:rPr>
            <w:rFonts w:ascii="Times New Roman" w:hAnsi="Times New Roman" w:cs="Times New Roman"/>
          </w:rPr>
          <w:delInstrText xml:space="preserve"> REF _Ref268561 \h </w:delInstrText>
        </w:r>
        <w:r w:rsidR="007C3908" w:rsidDel="005A386A">
          <w:rPr>
            <w:rFonts w:ascii="Times New Roman" w:hAnsi="Times New Roman" w:cs="Times New Roman"/>
          </w:rPr>
        </w:r>
        <w:r w:rsidR="007C3908" w:rsidDel="005A386A">
          <w:rPr>
            <w:rFonts w:ascii="Times New Roman" w:hAnsi="Times New Roman" w:cs="Times New Roman"/>
          </w:rPr>
          <w:fldChar w:fldCharType="separate"/>
        </w:r>
        <w:r w:rsidR="007C3908" w:rsidRPr="003D61DC" w:rsidDel="005A386A">
          <w:rPr>
            <w:rFonts w:ascii="Times New Roman" w:hAnsi="Times New Roman" w:cs="Times New Roman"/>
          </w:rPr>
          <w:delText xml:space="preserve">Figure </w:delText>
        </w:r>
        <w:r w:rsidR="007C3908" w:rsidRPr="003D61DC" w:rsidDel="005A386A">
          <w:rPr>
            <w:rFonts w:ascii="Times New Roman" w:hAnsi="Times New Roman" w:cs="Times New Roman"/>
            <w:noProof/>
          </w:rPr>
          <w:delText>9</w:delText>
        </w:r>
        <w:r w:rsidR="007C3908" w:rsidDel="005A386A">
          <w:rPr>
            <w:rFonts w:ascii="Times New Roman" w:hAnsi="Times New Roman" w:cs="Times New Roman"/>
          </w:rPr>
          <w:fldChar w:fldCharType="end"/>
        </w:r>
        <w:r w:rsidR="004B651E" w:rsidRPr="002B6F18" w:rsidDel="005A386A">
          <w:rPr>
            <w:rFonts w:ascii="Times New Roman" w:hAnsi="Times New Roman" w:cs="Times New Roman"/>
          </w:rPr>
          <w:delText xml:space="preserve">) </w:delText>
        </w:r>
        <w:r w:rsidR="00625505" w:rsidRPr="002B6F18" w:rsidDel="005A386A">
          <w:rPr>
            <w:rFonts w:ascii="Times New Roman" w:hAnsi="Times New Roman" w:cs="Times New Roman"/>
          </w:rPr>
          <w:delText>both with</w:delText>
        </w:r>
        <w:r w:rsidR="00C366F9" w:rsidRPr="002B6F18" w:rsidDel="005A386A">
          <w:rPr>
            <w:rFonts w:ascii="Times New Roman" w:hAnsi="Times New Roman" w:cs="Times New Roman"/>
          </w:rPr>
          <w:delText xml:space="preserve"> a model</w:delText>
        </w:r>
        <w:r w:rsidR="00625505" w:rsidRPr="002B6F18" w:rsidDel="005A386A">
          <w:rPr>
            <w:rFonts w:ascii="Times New Roman" w:hAnsi="Times New Roman" w:cs="Times New Roman"/>
          </w:rPr>
          <w:delText xml:space="preserve"> p-value&lt;&lt;</w:delText>
        </w:r>
        <w:r w:rsidR="00C366F9" w:rsidRPr="002B6F18" w:rsidDel="005A386A">
          <w:rPr>
            <w:rFonts w:ascii="Times New Roman" w:hAnsi="Times New Roman" w:cs="Times New Roman"/>
          </w:rPr>
          <w:delText>0</w:delText>
        </w:r>
        <w:r w:rsidR="00625505" w:rsidRPr="002B6F18" w:rsidDel="005A386A">
          <w:rPr>
            <w:rFonts w:ascii="Times New Roman" w:hAnsi="Times New Roman" w:cs="Times New Roman"/>
          </w:rPr>
          <w:delText>.05</w:delText>
        </w:r>
        <w:r w:rsidR="004B651E" w:rsidRPr="002B6F18" w:rsidDel="005A386A">
          <w:rPr>
            <w:rFonts w:ascii="Times New Roman" w:hAnsi="Times New Roman" w:cs="Times New Roman"/>
          </w:rPr>
          <w:delText>.</w:delText>
        </w:r>
      </w:del>
      <w:ins w:id="579" w:author="Clay Arango" w:date="2019-04-17T12:47:00Z">
        <w:r w:rsidR="005A386A">
          <w:rPr>
            <w:rFonts w:ascii="Times New Roman" w:eastAsia="STHupo" w:hAnsi="Times New Roman" w:cs="Times New Roman"/>
          </w:rPr>
          <w:t xml:space="preserve">  </w:t>
        </w:r>
      </w:ins>
      <w:del w:id="580" w:author="Clay Arango" w:date="2019-04-17T12:44:00Z">
        <w:r w:rsidR="00A24302" w:rsidRPr="002B6F18" w:rsidDel="005A386A">
          <w:rPr>
            <w:rFonts w:ascii="Times New Roman" w:hAnsi="Times New Roman" w:cs="Times New Roman"/>
          </w:rPr>
          <w:delText xml:space="preserve">  </w:delText>
        </w:r>
      </w:del>
      <w:r w:rsidR="00A24302" w:rsidRPr="002B6F18">
        <w:rPr>
          <w:rFonts w:ascii="Times New Roman" w:hAnsi="Times New Roman" w:cs="Times New Roman"/>
        </w:rPr>
        <w:t xml:space="preserve">GPP </w:t>
      </w:r>
      <w:del w:id="581" w:author="Clay Arango" w:date="2019-04-17T12:47:00Z">
        <w:r w:rsidR="00A24302" w:rsidRPr="002B6F18" w:rsidDel="005A386A">
          <w:rPr>
            <w:rFonts w:ascii="Times New Roman" w:hAnsi="Times New Roman" w:cs="Times New Roman"/>
          </w:rPr>
          <w:delText>did not appear</w:delText>
        </w:r>
      </w:del>
      <w:ins w:id="582" w:author="Clay Arango" w:date="2019-04-17T12:47:00Z">
        <w:r w:rsidR="005A386A">
          <w:rPr>
            <w:rFonts w:ascii="Times New Roman" w:hAnsi="Times New Roman" w:cs="Times New Roman"/>
          </w:rPr>
          <w:t>was not</w:t>
        </w:r>
      </w:ins>
      <w:r w:rsidR="00A24302" w:rsidRPr="002B6F18">
        <w:rPr>
          <w:rFonts w:ascii="Times New Roman" w:hAnsi="Times New Roman" w:cs="Times New Roman"/>
        </w:rPr>
        <w:t xml:space="preserve"> </w:t>
      </w:r>
      <w:del w:id="583" w:author="Clay Arango" w:date="2019-04-17T12:47:00Z">
        <w:r w:rsidR="00A24302" w:rsidRPr="002B6F18" w:rsidDel="005A386A">
          <w:rPr>
            <w:rFonts w:ascii="Times New Roman" w:hAnsi="Times New Roman" w:cs="Times New Roman"/>
          </w:rPr>
          <w:delText xml:space="preserve">to be </w:delText>
        </w:r>
      </w:del>
      <w:r w:rsidR="00A24302" w:rsidRPr="002B6F18">
        <w:rPr>
          <w:rFonts w:ascii="Times New Roman" w:hAnsi="Times New Roman" w:cs="Times New Roman"/>
        </w:rPr>
        <w:t xml:space="preserve">related to daily </w:t>
      </w:r>
      <w:del w:id="584" w:author="Clay Arango" w:date="2019-04-17T12:47:00Z">
        <w:r w:rsidR="00A24302" w:rsidRPr="002B6F18" w:rsidDel="005A386A">
          <w:rPr>
            <w:rFonts w:ascii="Times New Roman" w:hAnsi="Times New Roman" w:cs="Times New Roman"/>
          </w:rPr>
          <w:delText>amounts of light (</w:delText>
        </w:r>
      </w:del>
      <w:r w:rsidR="00A24302" w:rsidRPr="002B6F18">
        <w:rPr>
          <w:rFonts w:ascii="Times New Roman" w:hAnsi="Times New Roman" w:cs="Times New Roman"/>
        </w:rPr>
        <w:t>PAR</w:t>
      </w:r>
      <w:del w:id="585" w:author="Clay Arango" w:date="2019-04-17T12:47:00Z">
        <w:r w:rsidR="00A24302" w:rsidRPr="002B6F18" w:rsidDel="005A386A">
          <w:rPr>
            <w:rFonts w:ascii="Times New Roman" w:hAnsi="Times New Roman" w:cs="Times New Roman"/>
          </w:rPr>
          <w:delText>)</w:delText>
        </w:r>
      </w:del>
      <w:r w:rsidR="00A24302" w:rsidRPr="002B6F18">
        <w:rPr>
          <w:rFonts w:ascii="Times New Roman" w:hAnsi="Times New Roman" w:cs="Times New Roman"/>
        </w:rPr>
        <w:t xml:space="preserve"> or </w:t>
      </w:r>
      <w:ins w:id="586" w:author="Clay Arango" w:date="2019-04-17T12:47:00Z">
        <w:r w:rsidR="005A386A">
          <w:rPr>
            <w:rFonts w:ascii="Times New Roman" w:hAnsi="Times New Roman" w:cs="Times New Roman"/>
          </w:rPr>
          <w:t xml:space="preserve">nutrient </w:t>
        </w:r>
      </w:ins>
      <w:r w:rsidR="00A24302" w:rsidRPr="002B6F18">
        <w:rPr>
          <w:rFonts w:ascii="Times New Roman" w:hAnsi="Times New Roman" w:cs="Times New Roman"/>
        </w:rPr>
        <w:t xml:space="preserve">concentrations </w:t>
      </w:r>
      <w:del w:id="587" w:author="Clay Arango" w:date="2019-04-17T12:47:00Z">
        <w:r w:rsidR="00A24302" w:rsidRPr="002B6F18" w:rsidDel="005A386A">
          <w:rPr>
            <w:rFonts w:ascii="Times New Roman" w:hAnsi="Times New Roman" w:cs="Times New Roman"/>
          </w:rPr>
          <w:delText xml:space="preserve">of nutrients (DOC, DIN, SRP) or was weakly negatively associated. </w:delText>
        </w:r>
      </w:del>
    </w:p>
    <w:p w14:paraId="05EC8590" w14:textId="74DCF407" w:rsidR="001562DC" w:rsidRPr="002B6F18" w:rsidRDefault="008560A5" w:rsidP="005A386A">
      <w:pPr>
        <w:spacing w:line="480" w:lineRule="auto"/>
        <w:rPr>
          <w:rFonts w:ascii="Times New Roman" w:hAnsi="Times New Roman" w:cs="Times New Roman"/>
        </w:rPr>
      </w:pPr>
      <m:oMathPara>
        <m:oMath>
          <m:r>
            <w:del w:id="588" w:author="Clay Arango" w:date="2019-04-17T12:47:00Z">
              <m:rPr>
                <m:sty m:val="p"/>
              </m:rPr>
              <w:rPr>
                <w:rFonts w:ascii="Cambria Math" w:eastAsiaTheme="minorEastAsia" w:hAnsi="Cambria Math" w:cs="Times New Roman"/>
              </w:rPr>
              <m:t xml:space="preserve">LME: </m:t>
            </w:del>
          </m:r>
          <m:rad>
            <m:radPr>
              <m:degHide m:val="1"/>
              <m:ctrlPr>
                <w:del w:id="589" w:author="Clay Arango" w:date="2019-04-17T12:47:00Z">
                  <w:rPr>
                    <w:rFonts w:ascii="Cambria Math" w:hAnsi="Cambria Math" w:cs="Times New Roman"/>
                    <w:i/>
                  </w:rPr>
                </w:del>
              </m:ctrlPr>
            </m:radPr>
            <m:deg/>
            <m:e>
              <m:func>
                <m:funcPr>
                  <m:ctrlPr>
                    <w:del w:id="590" w:author="Clay Arango" w:date="2019-04-17T12:47:00Z">
                      <w:rPr>
                        <w:rFonts w:ascii="Cambria Math" w:hAnsi="Cambria Math" w:cs="Times New Roman"/>
                      </w:rPr>
                    </w:del>
                  </m:ctrlPr>
                </m:funcPr>
                <m:fName>
                  <m:r>
                    <w:del w:id="591" w:author="Clay Arango" w:date="2019-04-17T12:47:00Z">
                      <w:rPr>
                        <w:rFonts w:ascii="Cambria Math" w:hAnsi="Cambria Math" w:cs="Times New Roman"/>
                      </w:rPr>
                      <m:t>ln</m:t>
                    </w:del>
                  </m:r>
                </m:fName>
                <m:e>
                  <m:r>
                    <w:del w:id="592" w:author="Clay Arango" w:date="2019-04-17T12:47:00Z">
                      <w:rPr>
                        <w:rFonts w:ascii="Cambria Math" w:hAnsi="Cambria Math" w:cs="Times New Roman"/>
                      </w:rPr>
                      <m:t>(</m:t>
                    </w:del>
                  </m:r>
                </m:e>
              </m:func>
            </m:e>
          </m:rad>
          <m:r>
            <w:del w:id="593" w:author="Clay Arango" w:date="2019-04-17T12:47:00Z">
              <w:rPr>
                <w:rFonts w:ascii="Cambria Math" w:hAnsi="Cambria Math" w:cs="Times New Roman"/>
              </w:rPr>
              <m:t xml:space="preserve"> ~ </m:t>
            </w:del>
          </m:r>
          <m:r>
            <w:del w:id="594" w:author="Clay Arango" w:date="2019-04-17T12:47:00Z">
              <m:rPr>
                <m:sty m:val="p"/>
              </m:rPr>
              <w:rPr>
                <w:rFonts w:ascii="Cambria Math" w:hAnsi="Cambria Math" w:cs="Times New Roman"/>
              </w:rPr>
              <m:t xml:space="preserve">Depth+Sampling Period; Random Effect by </m:t>
            </w:del>
          </m:r>
          <w:commentRangeStart w:id="595"/>
          <m:r>
            <w:del w:id="596" w:author="Clay Arango" w:date="2019-04-17T12:47:00Z">
              <m:rPr>
                <m:sty m:val="p"/>
              </m:rPr>
              <w:rPr>
                <w:rFonts w:ascii="Cambria Math" w:hAnsi="Cambria Math" w:cs="Times New Roman"/>
              </w:rPr>
              <m:t>Site</m:t>
            </w:del>
          </m:r>
          <w:commentRangeEnd w:id="595"/>
          <m:r>
            <m:rPr>
              <m:sty m:val="p"/>
            </m:rPr>
            <w:rPr>
              <w:rStyle w:val="CommentReference"/>
            </w:rPr>
            <w:commentReference w:id="595"/>
          </m:r>
        </m:oMath>
      </m:oMathPara>
    </w:p>
    <w:p w14:paraId="542D0E5A" w14:textId="2BE9F5E3" w:rsidR="007722C7" w:rsidRPr="002B6F18" w:rsidRDefault="007722C7" w:rsidP="007722C7">
      <w:pPr>
        <w:keepNext/>
        <w:jc w:val="center"/>
        <w:rPr>
          <w:rFonts w:ascii="Times New Roman" w:hAnsi="Times New Roman" w:cs="Times New Roman"/>
        </w:rPr>
      </w:pPr>
      <w:r w:rsidRPr="00C213D8">
        <w:rPr>
          <w:rFonts w:ascii="Times New Roman" w:hAnsi="Times New Roman" w:cs="Times New Roman"/>
          <w:noProof/>
          <w:lang w:eastAsia="ja-JP"/>
        </w:rPr>
        <w:drawing>
          <wp:inline distT="0" distB="0" distL="0" distR="0" wp14:anchorId="3745F723" wp14:editId="7A39FFBE">
            <wp:extent cx="3108960" cy="3108960"/>
            <wp:effectExtent l="0" t="0" r="0" b="0"/>
            <wp:docPr id="25" name="Picture 25" descr="N:\Thesis\Rplot1.gpp.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gpp.lit1.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r w:rsidRPr="007722C7">
        <w:rPr>
          <w:rFonts w:ascii="Times New Roman" w:hAnsi="Times New Roman" w:cs="Times New Roman"/>
        </w:rPr>
        <w:t xml:space="preserve"> </w:t>
      </w:r>
    </w:p>
    <w:p w14:paraId="5F8C7ED1" w14:textId="13D5F678" w:rsidR="007722C7" w:rsidRDefault="007722C7" w:rsidP="007722C7">
      <w:pPr>
        <w:pStyle w:val="Caption"/>
        <w:rPr>
          <w:rFonts w:ascii="Times New Roman" w:hAnsi="Times New Roman" w:cs="Times New Roman"/>
          <w:b w:val="0"/>
          <w:color w:val="auto"/>
          <w:sz w:val="24"/>
          <w:szCs w:val="24"/>
        </w:rPr>
      </w:pPr>
      <w:bookmarkStart w:id="597" w:name="_Ref5869245"/>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8</w:t>
      </w:r>
      <w:r w:rsidRPr="00D03DCF">
        <w:rPr>
          <w:rFonts w:ascii="Times New Roman" w:hAnsi="Times New Roman" w:cs="Times New Roman"/>
          <w:color w:val="auto"/>
          <w:sz w:val="24"/>
          <w:szCs w:val="24"/>
        </w:rPr>
        <w:fldChar w:fldCharType="end"/>
      </w:r>
      <w:bookmarkEnd w:id="597"/>
      <w:r w:rsidRPr="002B6F18">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w:t>
      </w:r>
      <w:r>
        <w:rPr>
          <w:rFonts w:ascii="Times New Roman" w:hAnsi="Times New Roman" w:cs="Times New Roman"/>
          <w:b w:val="0"/>
          <w:color w:val="auto"/>
          <w:sz w:val="24"/>
          <w:szCs w:val="24"/>
        </w:rPr>
        <w:t xml:space="preserve"> gross primary production</w:t>
      </w:r>
      <w:r w:rsidRPr="002B6F18">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GPP</w:t>
      </w:r>
      <w:r>
        <w:rPr>
          <w:rFonts w:ascii="Times New Roman" w:hAnsi="Times New Roman" w:cs="Times New Roman"/>
          <w:b w:val="0"/>
          <w:color w:val="auto"/>
          <w:sz w:val="24"/>
          <w:szCs w:val="24"/>
        </w:rPr>
        <w:t xml:space="preserve">) (± 1 standard error) </w:t>
      </w:r>
      <w:r w:rsidRPr="002B6F18">
        <w:rPr>
          <w:rFonts w:ascii="Times New Roman" w:hAnsi="Times New Roman" w:cs="Times New Roman"/>
          <w:b w:val="0"/>
          <w:color w:val="auto"/>
          <w:sz w:val="24"/>
          <w:szCs w:val="24"/>
        </w:rPr>
        <w:t xml:space="preserve">for all </w:t>
      </w:r>
      <w:commentRangeStart w:id="598"/>
      <w:r>
        <w:rPr>
          <w:rFonts w:ascii="Times New Roman" w:hAnsi="Times New Roman" w:cs="Times New Roman"/>
          <w:b w:val="0"/>
          <w:color w:val="auto"/>
          <w:sz w:val="24"/>
          <w:szCs w:val="24"/>
        </w:rPr>
        <w:t xml:space="preserve">study </w:t>
      </w:r>
      <w:commentRangeEnd w:id="598"/>
      <w:r w:rsidR="00B95A30">
        <w:rPr>
          <w:rStyle w:val="CommentReference"/>
          <w:b w:val="0"/>
          <w:bCs w:val="0"/>
          <w:color w:val="auto"/>
        </w:rPr>
        <w:commentReference w:id="598"/>
      </w:r>
      <w:r w:rsidRPr="002B6F18">
        <w:rPr>
          <w:rFonts w:ascii="Times New Roman" w:hAnsi="Times New Roman" w:cs="Times New Roman"/>
          <w:b w:val="0"/>
          <w:color w:val="auto"/>
          <w:sz w:val="24"/>
          <w:szCs w:val="24"/>
        </w:rPr>
        <w:t>sites at consecutive sampling periods</w:t>
      </w:r>
      <w:r w:rsidR="001A7AAB">
        <w:rPr>
          <w:rFonts w:ascii="Times New Roman" w:hAnsi="Times New Roman" w:cs="Times New Roman"/>
          <w:b w:val="0"/>
          <w:color w:val="auto"/>
          <w:sz w:val="24"/>
          <w:szCs w:val="24"/>
        </w:rPr>
        <w:t xml:space="preserve"> with associated linear mixed effects model (LME) p-value</w:t>
      </w:r>
      <w:r>
        <w:rPr>
          <w:rFonts w:ascii="Times New Roman" w:hAnsi="Times New Roman" w:cs="Times New Roman"/>
          <w:b w:val="0"/>
          <w:color w:val="auto"/>
          <w:sz w:val="24"/>
          <w:szCs w:val="24"/>
        </w:rPr>
        <w:t>.  Means with different letters are significantly different.</w:t>
      </w:r>
    </w:p>
    <w:p w14:paraId="09544922" w14:textId="6307A4B1" w:rsidR="00DB53DA" w:rsidRPr="002B6F18" w:rsidRDefault="00DB53DA">
      <w:pPr>
        <w:spacing w:line="480" w:lineRule="auto"/>
        <w:rPr>
          <w:rFonts w:ascii="Times New Roman" w:hAnsi="Times New Roman" w:cs="Times New Roman"/>
        </w:rPr>
      </w:pPr>
    </w:p>
    <w:p w14:paraId="37212904" w14:textId="6C3FC1EC" w:rsidR="00C366F9"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lastRenderedPageBreak/>
        <w:drawing>
          <wp:inline distT="0" distB="0" distL="0" distR="0" wp14:anchorId="7DB67D3B" wp14:editId="2A2616B9">
            <wp:extent cx="3108960" cy="3108960"/>
            <wp:effectExtent l="0" t="0" r="0" b="0"/>
            <wp:docPr id="26" name="Picture 26" descr="N:\Thesis\Rplot2.depth.t.gp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2.depth.t.gpp1.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5F8A201D" w14:textId="2B3A1B7D" w:rsidR="00C366F9" w:rsidRPr="003D61DC" w:rsidRDefault="00C366F9" w:rsidP="00A8659A">
      <w:pPr>
        <w:pStyle w:val="Caption"/>
        <w:rPr>
          <w:rFonts w:ascii="Times New Roman" w:hAnsi="Times New Roman" w:cs="Times New Roman"/>
          <w:sz w:val="24"/>
          <w:szCs w:val="24"/>
        </w:rPr>
      </w:pPr>
      <w:bookmarkStart w:id="599" w:name="_Ref268561"/>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9</w:t>
      </w:r>
      <w:r w:rsidRPr="003D61DC">
        <w:rPr>
          <w:rFonts w:ascii="Times New Roman" w:hAnsi="Times New Roman" w:cs="Times New Roman"/>
          <w:color w:val="auto"/>
          <w:sz w:val="24"/>
          <w:szCs w:val="24"/>
        </w:rPr>
        <w:fldChar w:fldCharType="end"/>
      </w:r>
      <w:bookmarkEnd w:id="599"/>
      <w:r w:rsidRPr="003D61DC">
        <w:rPr>
          <w:rFonts w:ascii="Times New Roman" w:hAnsi="Times New Roman" w:cs="Times New Roman"/>
          <w:color w:val="auto"/>
          <w:sz w:val="24"/>
          <w:szCs w:val="24"/>
        </w:rPr>
        <w:t>.</w:t>
      </w:r>
      <w:r w:rsidRPr="003D61DC">
        <w:rPr>
          <w:rFonts w:ascii="Times New Roman" w:hAnsi="Times New Roman" w:cs="Times New Roman"/>
          <w:b w:val="0"/>
          <w:color w:val="auto"/>
          <w:sz w:val="24"/>
          <w:szCs w:val="24"/>
        </w:rPr>
        <w:t xml:space="preserve"> </w:t>
      </w:r>
      <w:r w:rsidR="001A7AAB" w:rsidRPr="003D61DC">
        <w:rPr>
          <w:rFonts w:ascii="Times New Roman" w:hAnsi="Times New Roman" w:cs="Times New Roman"/>
          <w:b w:val="0"/>
          <w:color w:val="auto"/>
          <w:sz w:val="24"/>
          <w:szCs w:val="24"/>
        </w:rPr>
        <w:t>R</w:t>
      </w:r>
      <w:r w:rsidRPr="003D61DC">
        <w:rPr>
          <w:rFonts w:ascii="Times New Roman" w:hAnsi="Times New Roman" w:cs="Times New Roman"/>
          <w:b w:val="0"/>
          <w:color w:val="auto"/>
          <w:sz w:val="24"/>
          <w:szCs w:val="24"/>
        </w:rPr>
        <w:t xml:space="preserve">egression of </w:t>
      </w:r>
      <w:commentRangeStart w:id="600"/>
      <w:r w:rsidR="007645E4" w:rsidRPr="003D61DC">
        <w:rPr>
          <w:rFonts w:ascii="Times New Roman" w:hAnsi="Times New Roman" w:cs="Times New Roman"/>
          <w:b w:val="0"/>
          <w:color w:val="auto"/>
          <w:sz w:val="24"/>
          <w:szCs w:val="24"/>
        </w:rPr>
        <w:t xml:space="preserve">transformed </w:t>
      </w:r>
      <w:commentRangeEnd w:id="600"/>
      <w:r w:rsidR="00FF2889">
        <w:rPr>
          <w:rStyle w:val="CommentReference"/>
          <w:b w:val="0"/>
          <w:bCs w:val="0"/>
          <w:color w:val="auto"/>
        </w:rPr>
        <w:commentReference w:id="600"/>
      </w:r>
      <w:r w:rsidR="007645E4" w:rsidRPr="003D61DC">
        <w:rPr>
          <w:rFonts w:ascii="Times New Roman" w:hAnsi="Times New Roman" w:cs="Times New Roman"/>
          <w:b w:val="0"/>
          <w:color w:val="auto"/>
          <w:sz w:val="24"/>
          <w:szCs w:val="24"/>
        </w:rPr>
        <w:t xml:space="preserve">GPP </w:t>
      </w:r>
      <w:r w:rsidR="00AD46AF" w:rsidRPr="003D61DC">
        <w:rPr>
          <w:rFonts w:ascii="Times New Roman" w:hAnsi="Times New Roman" w:cs="Times New Roman"/>
          <w:b w:val="0"/>
          <w:color w:val="auto"/>
          <w:sz w:val="24"/>
          <w:szCs w:val="24"/>
        </w:rPr>
        <w:t xml:space="preserve">and </w:t>
      </w:r>
      <w:r w:rsidR="001A7AAB" w:rsidRPr="003D61DC">
        <w:rPr>
          <w:rFonts w:ascii="Times New Roman" w:hAnsi="Times New Roman" w:cs="Times New Roman"/>
          <w:b w:val="0"/>
          <w:color w:val="auto"/>
          <w:sz w:val="24"/>
          <w:szCs w:val="24"/>
        </w:rPr>
        <w:t xml:space="preserve">stream </w:t>
      </w:r>
      <w:r w:rsidR="00AD46AF" w:rsidRPr="003D61DC">
        <w:rPr>
          <w:rFonts w:ascii="Times New Roman" w:hAnsi="Times New Roman" w:cs="Times New Roman"/>
          <w:b w:val="0"/>
          <w:color w:val="auto"/>
          <w:sz w:val="24"/>
          <w:szCs w:val="24"/>
        </w:rPr>
        <w:t xml:space="preserve">depth </w:t>
      </w:r>
      <w:r w:rsidR="007645E4" w:rsidRPr="003D61DC">
        <w:rPr>
          <w:rFonts w:ascii="Times New Roman" w:hAnsi="Times New Roman" w:cs="Times New Roman"/>
          <w:b w:val="0"/>
          <w:color w:val="auto"/>
          <w:sz w:val="24"/>
          <w:szCs w:val="24"/>
        </w:rPr>
        <w:t xml:space="preserve">with </w:t>
      </w:r>
      <w:r w:rsidR="00AD46AF" w:rsidRPr="003D61DC">
        <w:rPr>
          <w:rFonts w:ascii="Times New Roman" w:hAnsi="Times New Roman" w:cs="Times New Roman"/>
          <w:b w:val="0"/>
          <w:color w:val="auto"/>
          <w:sz w:val="24"/>
          <w:szCs w:val="24"/>
        </w:rPr>
        <w:t>a</w:t>
      </w:r>
      <w:r w:rsidR="001A7AAB" w:rsidRPr="003D61DC">
        <w:rPr>
          <w:rFonts w:ascii="Times New Roman" w:hAnsi="Times New Roman" w:cs="Times New Roman"/>
          <w:b w:val="0"/>
          <w:color w:val="auto"/>
          <w:sz w:val="24"/>
          <w:szCs w:val="24"/>
        </w:rPr>
        <w:t>ssociated</w:t>
      </w:r>
      <w:r w:rsidR="00AD46AF" w:rsidRPr="003D61DC">
        <w:rPr>
          <w:rFonts w:ascii="Times New Roman" w:hAnsi="Times New Roman" w:cs="Times New Roman"/>
          <w:b w:val="0"/>
          <w:color w:val="auto"/>
          <w:sz w:val="24"/>
          <w:szCs w:val="24"/>
        </w:rPr>
        <w:t xml:space="preserve"> </w:t>
      </w:r>
      <w:r w:rsidR="007645E4" w:rsidRPr="003D61DC">
        <w:rPr>
          <w:rFonts w:ascii="Times New Roman" w:hAnsi="Times New Roman" w:cs="Times New Roman"/>
          <w:b w:val="0"/>
          <w:color w:val="auto"/>
          <w:sz w:val="24"/>
          <w:szCs w:val="24"/>
        </w:rPr>
        <w:t>adjusted</w:t>
      </w:r>
      <w:r w:rsidRPr="003D61DC">
        <w:rPr>
          <w:rFonts w:ascii="Times New Roman" w:hAnsi="Times New Roman" w:cs="Times New Roman"/>
          <w:b w:val="0"/>
          <w:color w:val="auto"/>
          <w:sz w:val="24"/>
          <w:szCs w:val="24"/>
        </w:rPr>
        <w:t xml:space="preserve"> </w:t>
      </w:r>
      <w:r w:rsidRPr="003D61DC">
        <w:rPr>
          <w:rFonts w:ascii="Times New Roman" w:hAnsi="Times New Roman" w:cs="Times New Roman"/>
          <w:b w:val="0"/>
          <w:i/>
          <w:color w:val="auto"/>
          <w:sz w:val="24"/>
          <w:szCs w:val="24"/>
        </w:rPr>
        <w:t>R</w:t>
      </w:r>
      <w:r w:rsidRPr="003D61DC">
        <w:rPr>
          <w:rFonts w:ascii="Times New Roman" w:hAnsi="Times New Roman" w:cs="Times New Roman"/>
          <w:b w:val="0"/>
          <w:color w:val="auto"/>
          <w:sz w:val="24"/>
          <w:szCs w:val="24"/>
          <w:vertAlign w:val="superscript"/>
        </w:rPr>
        <w:t>2</w:t>
      </w:r>
      <w:r w:rsidRPr="003D61DC">
        <w:rPr>
          <w:rFonts w:ascii="Times New Roman" w:hAnsi="Times New Roman" w:cs="Times New Roman"/>
          <w:b w:val="0"/>
          <w:color w:val="auto"/>
          <w:sz w:val="24"/>
          <w:szCs w:val="24"/>
        </w:rPr>
        <w:t xml:space="preserve"> </w:t>
      </w:r>
      <w:r w:rsidR="001A7AAB" w:rsidRPr="003D61DC">
        <w:rPr>
          <w:rFonts w:ascii="Times New Roman" w:hAnsi="Times New Roman" w:cs="Times New Roman"/>
          <w:b w:val="0"/>
          <w:color w:val="auto"/>
          <w:sz w:val="24"/>
          <w:szCs w:val="24"/>
        </w:rPr>
        <w:t>and model p-</w:t>
      </w:r>
      <w:commentRangeStart w:id="601"/>
      <w:commentRangeStart w:id="602"/>
      <w:r w:rsidR="001A7AAB" w:rsidRPr="003D61DC">
        <w:rPr>
          <w:rFonts w:ascii="Times New Roman" w:hAnsi="Times New Roman" w:cs="Times New Roman"/>
          <w:b w:val="0"/>
          <w:color w:val="auto"/>
          <w:sz w:val="24"/>
          <w:szCs w:val="24"/>
        </w:rPr>
        <w:t>value</w:t>
      </w:r>
      <w:commentRangeEnd w:id="601"/>
      <w:r w:rsidR="008F1549" w:rsidRPr="003D61DC">
        <w:rPr>
          <w:rStyle w:val="CommentReference"/>
          <w:rFonts w:ascii="Times New Roman" w:hAnsi="Times New Roman" w:cs="Times New Roman"/>
          <w:b w:val="0"/>
          <w:bCs w:val="0"/>
          <w:color w:val="auto"/>
          <w:sz w:val="24"/>
          <w:szCs w:val="24"/>
        </w:rPr>
        <w:commentReference w:id="601"/>
      </w:r>
      <w:commentRangeEnd w:id="602"/>
      <w:r w:rsidR="00B95A30">
        <w:rPr>
          <w:rStyle w:val="CommentReference"/>
          <w:b w:val="0"/>
          <w:bCs w:val="0"/>
          <w:color w:val="auto"/>
        </w:rPr>
        <w:commentReference w:id="602"/>
      </w:r>
      <w:r w:rsidRPr="003D61DC">
        <w:rPr>
          <w:rFonts w:ascii="Times New Roman" w:hAnsi="Times New Roman" w:cs="Times New Roman"/>
          <w:b w:val="0"/>
          <w:color w:val="auto"/>
          <w:sz w:val="24"/>
          <w:szCs w:val="24"/>
        </w:rPr>
        <w:t>.</w:t>
      </w:r>
      <w:r w:rsidR="007D329F" w:rsidRPr="003D61DC">
        <w:rPr>
          <w:rFonts w:ascii="Times New Roman" w:hAnsi="Times New Roman" w:cs="Times New Roman"/>
          <w:sz w:val="24"/>
          <w:szCs w:val="24"/>
        </w:rPr>
        <w:t xml:space="preserve"> </w:t>
      </w:r>
    </w:p>
    <w:p w14:paraId="05F24FC0" w14:textId="054BB5CA" w:rsidR="007D329F" w:rsidRPr="002B6F18" w:rsidRDefault="002C2A03">
      <w:pPr>
        <w:spacing w:line="480" w:lineRule="auto"/>
        <w:jc w:val="center"/>
        <w:rPr>
          <w:rFonts w:ascii="Times New Roman" w:eastAsia="STHupo" w:hAnsi="Times New Roman" w:cs="Times New Roman"/>
          <w:u w:val="single"/>
        </w:rPr>
      </w:pPr>
      <w:commentRangeStart w:id="603"/>
      <w:r w:rsidRPr="002B6F18">
        <w:rPr>
          <w:rFonts w:ascii="Times New Roman" w:eastAsia="STHupo" w:hAnsi="Times New Roman" w:cs="Times New Roman"/>
          <w:u w:val="single"/>
        </w:rPr>
        <w:t>ER</w:t>
      </w:r>
      <w:commentRangeEnd w:id="603"/>
      <w:r w:rsidR="00EB6D97">
        <w:rPr>
          <w:rStyle w:val="CommentReference"/>
        </w:rPr>
        <w:commentReference w:id="603"/>
      </w:r>
    </w:p>
    <w:p w14:paraId="03D25FC9" w14:textId="285304C5" w:rsidR="00062E06" w:rsidRPr="002B6F18" w:rsidDel="00102767" w:rsidRDefault="00CA0A5E" w:rsidP="00102767">
      <w:pPr>
        <w:spacing w:line="480" w:lineRule="auto"/>
        <w:rPr>
          <w:del w:id="604" w:author="Clay Arango" w:date="2019-04-17T15:44:00Z"/>
          <w:rFonts w:ascii="Times New Roman" w:eastAsia="Times New Roman" w:hAnsi="Times New Roman" w:cs="Times New Roman"/>
          <w:color w:val="000000"/>
        </w:rPr>
      </w:pPr>
      <w:r w:rsidRPr="002B6F18">
        <w:rPr>
          <w:rFonts w:ascii="Times New Roman" w:hAnsi="Times New Roman" w:cs="Times New Roman"/>
        </w:rPr>
        <w:tab/>
      </w:r>
      <w:ins w:id="605" w:author="Clay Arango" w:date="2019-04-17T15:44:00Z">
        <w:r w:rsidR="00102767">
          <w:rPr>
            <w:rFonts w:ascii="Times New Roman" w:eastAsia="STHupo" w:hAnsi="Times New Roman" w:cs="Times New Roman"/>
          </w:rPr>
          <w:t>E</w:t>
        </w:r>
        <w:r w:rsidR="00102767" w:rsidRPr="002B6F18">
          <w:rPr>
            <w:rFonts w:ascii="Times New Roman" w:eastAsia="STHupo" w:hAnsi="Times New Roman" w:cs="Times New Roman"/>
          </w:rPr>
          <w:t xml:space="preserve">cosystem respiration is a negative number because it </w:t>
        </w:r>
        <w:r w:rsidR="00102767">
          <w:rPr>
            <w:rFonts w:ascii="Times New Roman" w:eastAsia="STHupo" w:hAnsi="Times New Roman" w:cs="Times New Roman"/>
          </w:rPr>
          <w:t xml:space="preserve">represents </w:t>
        </w:r>
        <w:r w:rsidR="00102767" w:rsidRPr="002B6F18">
          <w:rPr>
            <w:rFonts w:ascii="Times New Roman" w:eastAsia="STHupo" w:hAnsi="Times New Roman" w:cs="Times New Roman"/>
          </w:rPr>
          <w:t xml:space="preserve">subtraction of oxygen from the environment, </w:t>
        </w:r>
        <w:r w:rsidR="00102767">
          <w:rPr>
            <w:rFonts w:ascii="Times New Roman" w:eastAsia="STHupo" w:hAnsi="Times New Roman" w:cs="Times New Roman"/>
          </w:rPr>
          <w:t xml:space="preserve">but </w:t>
        </w:r>
        <w:r w:rsidR="00102767" w:rsidRPr="002B6F18">
          <w:rPr>
            <w:rFonts w:ascii="Times New Roman" w:eastAsia="STHupo" w:hAnsi="Times New Roman" w:cs="Times New Roman"/>
          </w:rPr>
          <w:t>it will be discussed here in terms of its absolute value (positive) to facilitate modeling and conceptualization.</w:t>
        </w:r>
        <w:r w:rsidR="00102767">
          <w:rPr>
            <w:rFonts w:ascii="Times New Roman" w:eastAsia="STHupo" w:hAnsi="Times New Roman" w:cs="Times New Roman"/>
          </w:rPr>
          <w:t xml:space="preserve">  </w:t>
        </w:r>
      </w:ins>
      <w:moveToRangeStart w:id="606" w:author="Clay Arango" w:date="2019-04-17T12:48:00Z" w:name="move6397722"/>
      <w:moveTo w:id="607" w:author="Clay Arango" w:date="2019-04-17T12:48:00Z">
        <w:r w:rsidR="005A386A" w:rsidRPr="002B6F18">
          <w:rPr>
            <w:rFonts w:ascii="Times New Roman" w:hAnsi="Times New Roman" w:cs="Times New Roman"/>
          </w:rPr>
          <w:t xml:space="preserve">The </w:t>
        </w:r>
      </w:moveTo>
      <w:ins w:id="608" w:author="Clay Arango" w:date="2019-04-17T12:49:00Z">
        <w:r w:rsidR="005A386A">
          <w:rPr>
            <w:rFonts w:ascii="Times New Roman" w:hAnsi="Times New Roman" w:cs="Times New Roman"/>
          </w:rPr>
          <w:t xml:space="preserve">final </w:t>
        </w:r>
        <w:r w:rsidR="005A386A" w:rsidRPr="002B6F18">
          <w:rPr>
            <w:rFonts w:ascii="Times New Roman" w:hAnsi="Times New Roman" w:cs="Times New Roman"/>
          </w:rPr>
          <w:t xml:space="preserve">linear mixed effects model </w:t>
        </w:r>
      </w:ins>
      <w:ins w:id="609" w:author="Clay Arango" w:date="2019-04-17T15:43:00Z">
        <w:r w:rsidR="00102767">
          <w:rPr>
            <w:rFonts w:ascii="Times New Roman" w:hAnsi="Times New Roman" w:cs="Times New Roman"/>
          </w:rPr>
          <w:t xml:space="preserve">relating </w:t>
        </w:r>
      </w:ins>
      <w:moveTo w:id="610" w:author="Clay Arango" w:date="2019-04-17T12:48:00Z">
        <w:del w:id="611" w:author="Clay Arango" w:date="2019-04-17T12:49:00Z">
          <w:r w:rsidR="005A386A" w:rsidRPr="002B6F18" w:rsidDel="005A386A">
            <w:rPr>
              <w:rFonts w:ascii="Times New Roman" w:hAnsi="Times New Roman" w:cs="Times New Roman"/>
            </w:rPr>
            <w:delText xml:space="preserve">model I determined </w:delText>
          </w:r>
        </w:del>
        <w:del w:id="612" w:author="Clay Arango" w:date="2019-04-17T15:43:00Z">
          <w:r w:rsidR="005A386A" w:rsidRPr="002B6F18" w:rsidDel="00102767">
            <w:rPr>
              <w:rFonts w:ascii="Times New Roman" w:hAnsi="Times New Roman" w:cs="Times New Roman"/>
            </w:rPr>
            <w:delText xml:space="preserve">for </w:delText>
          </w:r>
        </w:del>
        <w:r w:rsidR="005A386A" w:rsidRPr="002B6F18">
          <w:rPr>
            <w:rFonts w:ascii="Times New Roman" w:hAnsi="Times New Roman" w:cs="Times New Roman"/>
          </w:rPr>
          <w:t xml:space="preserve">ER </w:t>
        </w:r>
      </w:moveTo>
      <w:ins w:id="613" w:author="Clay Arango" w:date="2019-04-17T15:43:00Z">
        <w:r w:rsidR="00102767">
          <w:rPr>
            <w:rFonts w:ascii="Times New Roman" w:hAnsi="Times New Roman" w:cs="Times New Roman"/>
          </w:rPr>
          <w:t xml:space="preserve">to environmental variables </w:t>
        </w:r>
      </w:ins>
      <w:ins w:id="614" w:author="Clay Arango" w:date="2019-04-17T12:49:00Z">
        <w:r w:rsidR="005A386A">
          <w:rPr>
            <w:rFonts w:ascii="Times New Roman" w:hAnsi="Times New Roman" w:cs="Times New Roman"/>
          </w:rPr>
          <w:t xml:space="preserve">included </w:t>
        </w:r>
        <w:r w:rsidR="005A386A" w:rsidRPr="002B6F18">
          <w:rPr>
            <w:rFonts w:ascii="Times New Roman" w:hAnsi="Times New Roman" w:cs="Times New Roman"/>
          </w:rPr>
          <w:t>depth (</w:t>
        </w:r>
      </w:ins>
      <w:ins w:id="615" w:author="Clay Arango" w:date="2019-04-17T15:45:00Z">
        <w:r w:rsidR="00102767">
          <w:rPr>
            <w:rFonts w:ascii="Times New Roman" w:hAnsi="Times New Roman" w:cs="Times New Roman"/>
          </w:rPr>
          <w:t xml:space="preserve">R2, pvalue, </w:t>
        </w:r>
      </w:ins>
      <w:ins w:id="616" w:author="Clay Arango" w:date="2019-04-17T12:49:00Z">
        <w:r w:rsidR="005A386A">
          <w:rPr>
            <w:rFonts w:ascii="Times New Roman" w:hAnsi="Times New Roman" w:cs="Times New Roman"/>
          </w:rPr>
          <w:fldChar w:fldCharType="begin"/>
        </w:r>
        <w:r w:rsidR="005A386A">
          <w:rPr>
            <w:rFonts w:ascii="Times New Roman" w:hAnsi="Times New Roman" w:cs="Times New Roman"/>
          </w:rPr>
          <w:instrText xml:space="preserve"> REF _Ref340941 \h </w:instrText>
        </w:r>
      </w:ins>
      <w:r w:rsidR="005A386A">
        <w:rPr>
          <w:rFonts w:ascii="Times New Roman" w:hAnsi="Times New Roman" w:cs="Times New Roman"/>
        </w:rPr>
      </w:r>
      <w:ins w:id="617" w:author="Clay Arango" w:date="2019-04-17T12:49:00Z">
        <w:r w:rsidR="005A386A">
          <w:rPr>
            <w:rFonts w:ascii="Times New Roman" w:hAnsi="Times New Roman" w:cs="Times New Roman"/>
          </w:rPr>
          <w:fldChar w:fldCharType="separate"/>
        </w:r>
        <w:r w:rsidR="005A386A" w:rsidRPr="002B6F18">
          <w:rPr>
            <w:rFonts w:ascii="Times New Roman" w:hAnsi="Times New Roman" w:cs="Times New Roman"/>
          </w:rPr>
          <w:t xml:space="preserve">Figure </w:t>
        </w:r>
        <w:r w:rsidR="005A386A">
          <w:rPr>
            <w:rFonts w:ascii="Times New Roman" w:hAnsi="Times New Roman" w:cs="Times New Roman"/>
            <w:noProof/>
          </w:rPr>
          <w:t>11</w:t>
        </w:r>
        <w:r w:rsidR="005A386A">
          <w:rPr>
            <w:rFonts w:ascii="Times New Roman" w:hAnsi="Times New Roman" w:cs="Times New Roman"/>
          </w:rPr>
          <w:fldChar w:fldCharType="end"/>
        </w:r>
        <w:r w:rsidR="005A386A" w:rsidRPr="002B6F18">
          <w:rPr>
            <w:rFonts w:ascii="Times New Roman" w:hAnsi="Times New Roman" w:cs="Times New Roman"/>
          </w:rPr>
          <w:t>) and slope (</w:t>
        </w:r>
      </w:ins>
      <w:ins w:id="618" w:author="Clay Arango" w:date="2019-04-17T15:45:00Z">
        <w:r w:rsidR="00102767">
          <w:rPr>
            <w:rFonts w:ascii="Times New Roman" w:hAnsi="Times New Roman" w:cs="Times New Roman"/>
          </w:rPr>
          <w:t xml:space="preserve">R2 and pvalue </w:t>
        </w:r>
      </w:ins>
      <w:ins w:id="619" w:author="Clay Arango" w:date="2019-04-17T12:49:00Z">
        <w:r w:rsidR="005A386A">
          <w:rPr>
            <w:rFonts w:ascii="Times New Roman" w:hAnsi="Times New Roman" w:cs="Times New Roman"/>
          </w:rPr>
          <w:fldChar w:fldCharType="begin"/>
        </w:r>
        <w:r w:rsidR="005A386A">
          <w:rPr>
            <w:rFonts w:ascii="Times New Roman" w:hAnsi="Times New Roman" w:cs="Times New Roman"/>
          </w:rPr>
          <w:instrText xml:space="preserve"> REF _Ref340950 \h </w:instrText>
        </w:r>
      </w:ins>
      <w:r w:rsidR="005A386A">
        <w:rPr>
          <w:rFonts w:ascii="Times New Roman" w:hAnsi="Times New Roman" w:cs="Times New Roman"/>
        </w:rPr>
      </w:r>
      <w:ins w:id="620" w:author="Clay Arango" w:date="2019-04-17T12:49:00Z">
        <w:r w:rsidR="005A386A">
          <w:rPr>
            <w:rFonts w:ascii="Times New Roman" w:hAnsi="Times New Roman" w:cs="Times New Roman"/>
          </w:rPr>
          <w:fldChar w:fldCharType="separate"/>
        </w:r>
        <w:r w:rsidR="005A386A" w:rsidRPr="002B6F18">
          <w:rPr>
            <w:rFonts w:ascii="Times New Roman" w:hAnsi="Times New Roman" w:cs="Times New Roman"/>
          </w:rPr>
          <w:t xml:space="preserve">Figure </w:t>
        </w:r>
        <w:r w:rsidR="005A386A">
          <w:rPr>
            <w:rFonts w:ascii="Times New Roman" w:hAnsi="Times New Roman" w:cs="Times New Roman"/>
            <w:noProof/>
          </w:rPr>
          <w:t>12</w:t>
        </w:r>
        <w:r w:rsidR="005A386A">
          <w:rPr>
            <w:rFonts w:ascii="Times New Roman" w:hAnsi="Times New Roman" w:cs="Times New Roman"/>
          </w:rPr>
          <w:fldChar w:fldCharType="end"/>
        </w:r>
        <w:r w:rsidR="005A386A" w:rsidRPr="002B6F18">
          <w:rPr>
            <w:rFonts w:ascii="Times New Roman" w:hAnsi="Times New Roman" w:cs="Times New Roman"/>
          </w:rPr>
          <w:t>)</w:t>
        </w:r>
        <w:r w:rsidR="005A386A">
          <w:rPr>
            <w:rFonts w:ascii="Times New Roman" w:hAnsi="Times New Roman" w:cs="Times New Roman"/>
          </w:rPr>
          <w:t xml:space="preserve"> as main effects </w:t>
        </w:r>
      </w:ins>
      <w:moveTo w:id="621" w:author="Clay Arango" w:date="2019-04-17T12:48:00Z">
        <w:del w:id="622" w:author="Clay Arango" w:date="2019-04-17T12:49:00Z">
          <w:r w:rsidR="005A386A" w:rsidRPr="002B6F18" w:rsidDel="005A386A">
            <w:rPr>
              <w:rFonts w:ascii="Times New Roman" w:hAnsi="Times New Roman" w:cs="Times New Roman"/>
            </w:rPr>
            <w:delText xml:space="preserve">was a linear mixed effects model with a log transformation of the absolute value </w:delText>
          </w:r>
        </w:del>
        <w:r w:rsidR="005A386A" w:rsidRPr="002B6F18">
          <w:rPr>
            <w:rFonts w:ascii="Times New Roman" w:hAnsi="Times New Roman" w:cs="Times New Roman"/>
          </w:rPr>
          <w:t xml:space="preserve">and site as a random effect.  </w:t>
        </w:r>
        <w:del w:id="623" w:author="Clay Arango" w:date="2019-04-17T12:49:00Z">
          <w:r w:rsidR="005A386A" w:rsidRPr="002B6F18" w:rsidDel="005A386A">
            <w:rPr>
              <w:rFonts w:ascii="Times New Roman" w:hAnsi="Times New Roman" w:cs="Times New Roman"/>
            </w:rPr>
            <w:delText>The main effects were determined to be depth (</w:delText>
          </w:r>
          <w:r w:rsidR="005A386A" w:rsidDel="005A386A">
            <w:rPr>
              <w:rFonts w:ascii="Times New Roman" w:hAnsi="Times New Roman" w:cs="Times New Roman"/>
            </w:rPr>
            <w:fldChar w:fldCharType="begin"/>
          </w:r>
          <w:r w:rsidR="005A386A" w:rsidDel="005A386A">
            <w:rPr>
              <w:rFonts w:ascii="Times New Roman" w:hAnsi="Times New Roman" w:cs="Times New Roman"/>
            </w:rPr>
            <w:delInstrText xml:space="preserve"> REF _Ref340941 \h </w:delInstrText>
          </w:r>
        </w:del>
      </w:moveTo>
      <w:del w:id="624" w:author="Clay Arango" w:date="2019-04-17T12:49:00Z">
        <w:r w:rsidR="005A386A" w:rsidDel="005A386A">
          <w:rPr>
            <w:rFonts w:ascii="Times New Roman" w:hAnsi="Times New Roman" w:cs="Times New Roman"/>
          </w:rPr>
        </w:r>
      </w:del>
      <w:moveTo w:id="625" w:author="Clay Arango" w:date="2019-04-17T12:48:00Z">
        <w:del w:id="626" w:author="Clay Arango" w:date="2019-04-17T12:49:00Z">
          <w:r w:rsidR="005A386A" w:rsidDel="005A386A">
            <w:rPr>
              <w:rFonts w:ascii="Times New Roman" w:hAnsi="Times New Roman" w:cs="Times New Roman"/>
            </w:rPr>
            <w:fldChar w:fldCharType="separate"/>
          </w:r>
          <w:r w:rsidR="005A386A" w:rsidRPr="002B6F18" w:rsidDel="005A386A">
            <w:rPr>
              <w:rFonts w:ascii="Times New Roman" w:hAnsi="Times New Roman" w:cs="Times New Roman"/>
            </w:rPr>
            <w:delText xml:space="preserve">Figure </w:delText>
          </w:r>
          <w:r w:rsidR="005A386A" w:rsidDel="005A386A">
            <w:rPr>
              <w:rFonts w:ascii="Times New Roman" w:hAnsi="Times New Roman" w:cs="Times New Roman"/>
              <w:noProof/>
            </w:rPr>
            <w:delText>11</w:delText>
          </w:r>
          <w:r w:rsidR="005A386A" w:rsidDel="005A386A">
            <w:rPr>
              <w:rFonts w:ascii="Times New Roman" w:hAnsi="Times New Roman" w:cs="Times New Roman"/>
            </w:rPr>
            <w:fldChar w:fldCharType="end"/>
          </w:r>
          <w:r w:rsidR="005A386A" w:rsidRPr="002B6F18" w:rsidDel="005A386A">
            <w:rPr>
              <w:rFonts w:ascii="Times New Roman" w:hAnsi="Times New Roman" w:cs="Times New Roman"/>
            </w:rPr>
            <w:delText>) and slope (</w:delText>
          </w:r>
          <w:r w:rsidR="005A386A" w:rsidDel="005A386A">
            <w:rPr>
              <w:rFonts w:ascii="Times New Roman" w:hAnsi="Times New Roman" w:cs="Times New Roman"/>
            </w:rPr>
            <w:fldChar w:fldCharType="begin"/>
          </w:r>
          <w:r w:rsidR="005A386A" w:rsidDel="005A386A">
            <w:rPr>
              <w:rFonts w:ascii="Times New Roman" w:hAnsi="Times New Roman" w:cs="Times New Roman"/>
            </w:rPr>
            <w:delInstrText xml:space="preserve"> REF _Ref340950 \h </w:delInstrText>
          </w:r>
        </w:del>
      </w:moveTo>
      <w:del w:id="627" w:author="Clay Arango" w:date="2019-04-17T12:49:00Z">
        <w:r w:rsidR="005A386A" w:rsidDel="005A386A">
          <w:rPr>
            <w:rFonts w:ascii="Times New Roman" w:hAnsi="Times New Roman" w:cs="Times New Roman"/>
          </w:rPr>
        </w:r>
      </w:del>
      <w:moveTo w:id="628" w:author="Clay Arango" w:date="2019-04-17T12:48:00Z">
        <w:del w:id="629" w:author="Clay Arango" w:date="2019-04-17T12:49:00Z">
          <w:r w:rsidR="005A386A" w:rsidDel="005A386A">
            <w:rPr>
              <w:rFonts w:ascii="Times New Roman" w:hAnsi="Times New Roman" w:cs="Times New Roman"/>
            </w:rPr>
            <w:fldChar w:fldCharType="separate"/>
          </w:r>
          <w:r w:rsidR="005A386A" w:rsidRPr="002B6F18" w:rsidDel="005A386A">
            <w:rPr>
              <w:rFonts w:ascii="Times New Roman" w:hAnsi="Times New Roman" w:cs="Times New Roman"/>
            </w:rPr>
            <w:delText xml:space="preserve">Figure </w:delText>
          </w:r>
          <w:r w:rsidR="005A386A" w:rsidDel="005A386A">
            <w:rPr>
              <w:rFonts w:ascii="Times New Roman" w:hAnsi="Times New Roman" w:cs="Times New Roman"/>
              <w:noProof/>
            </w:rPr>
            <w:delText>12</w:delText>
          </w:r>
          <w:r w:rsidR="005A386A" w:rsidDel="005A386A">
            <w:rPr>
              <w:rFonts w:ascii="Times New Roman" w:hAnsi="Times New Roman" w:cs="Times New Roman"/>
            </w:rPr>
            <w:fldChar w:fldCharType="end"/>
          </w:r>
          <w:r w:rsidR="005A386A" w:rsidRPr="002B6F18" w:rsidDel="005A386A">
            <w:rPr>
              <w:rFonts w:ascii="Times New Roman" w:hAnsi="Times New Roman" w:cs="Times New Roman"/>
            </w:rPr>
            <w:delText xml:space="preserve">).  </w:delText>
          </w:r>
        </w:del>
      </w:moveTo>
      <w:ins w:id="630" w:author="Clay Arango" w:date="2019-04-17T15:47:00Z">
        <w:r w:rsidR="00102767">
          <w:rPr>
            <w:rFonts w:ascii="Times New Roman" w:hAnsi="Times New Roman" w:cs="Times New Roman"/>
          </w:rPr>
          <w:t xml:space="preserve">As with GPP, </w:t>
        </w:r>
      </w:ins>
      <w:moveTo w:id="631" w:author="Clay Arango" w:date="2019-04-17T12:48:00Z">
        <w:r w:rsidR="005A386A" w:rsidRPr="002B6F18">
          <w:rPr>
            <w:rFonts w:ascii="Times New Roman" w:hAnsi="Times New Roman" w:cs="Times New Roman"/>
          </w:rPr>
          <w:t xml:space="preserve">ER </w:t>
        </w:r>
        <w:del w:id="632" w:author="Clay Arango" w:date="2019-04-17T15:47:00Z">
          <w:r w:rsidR="005A386A" w:rsidRPr="002B6F18" w:rsidDel="00102767">
            <w:rPr>
              <w:rFonts w:ascii="Times New Roman" w:hAnsi="Times New Roman" w:cs="Times New Roman"/>
            </w:rPr>
            <w:delText xml:space="preserve">magnitude did not appear to </w:delText>
          </w:r>
        </w:del>
      </w:moveTo>
      <w:ins w:id="633" w:author="Clay Arango" w:date="2019-04-17T15:47:00Z">
        <w:r w:rsidR="00102767">
          <w:rPr>
            <w:rFonts w:ascii="Times New Roman" w:hAnsi="Times New Roman" w:cs="Times New Roman"/>
          </w:rPr>
          <w:t xml:space="preserve">was not </w:t>
        </w:r>
      </w:ins>
      <w:moveTo w:id="634" w:author="Clay Arango" w:date="2019-04-17T12:48:00Z">
        <w:r w:rsidR="005A386A" w:rsidRPr="002B6F18">
          <w:rPr>
            <w:rFonts w:ascii="Times New Roman" w:hAnsi="Times New Roman" w:cs="Times New Roman"/>
          </w:rPr>
          <w:t>relate</w:t>
        </w:r>
      </w:moveTo>
      <w:ins w:id="635" w:author="Clay Arango" w:date="2019-04-17T15:47:00Z">
        <w:r w:rsidR="00102767">
          <w:rPr>
            <w:rFonts w:ascii="Times New Roman" w:hAnsi="Times New Roman" w:cs="Times New Roman"/>
          </w:rPr>
          <w:t>d</w:t>
        </w:r>
      </w:ins>
      <w:moveTo w:id="636" w:author="Clay Arango" w:date="2019-04-17T12:48:00Z">
        <w:r w:rsidR="005A386A" w:rsidRPr="002B6F18">
          <w:rPr>
            <w:rFonts w:ascii="Times New Roman" w:hAnsi="Times New Roman" w:cs="Times New Roman"/>
          </w:rPr>
          <w:t xml:space="preserve"> </w:t>
        </w:r>
        <w:del w:id="637" w:author="Clay Arango" w:date="2019-04-17T15:47:00Z">
          <w:r w:rsidR="005A386A" w:rsidRPr="002B6F18" w:rsidDel="00102767">
            <w:rPr>
              <w:rFonts w:ascii="Times New Roman" w:hAnsi="Times New Roman" w:cs="Times New Roman"/>
            </w:rPr>
            <w:delText xml:space="preserve">positively </w:delText>
          </w:r>
        </w:del>
        <w:r w:rsidR="005A386A" w:rsidRPr="002B6F18">
          <w:rPr>
            <w:rFonts w:ascii="Times New Roman" w:hAnsi="Times New Roman" w:cs="Times New Roman"/>
          </w:rPr>
          <w:t>to nutrient</w:t>
        </w:r>
      </w:moveTo>
      <w:ins w:id="638" w:author="Clay Arango" w:date="2019-04-17T15:47:00Z">
        <w:r w:rsidR="00102767">
          <w:rPr>
            <w:rFonts w:ascii="Times New Roman" w:hAnsi="Times New Roman" w:cs="Times New Roman"/>
          </w:rPr>
          <w:t xml:space="preserve"> concentration</w:t>
        </w:r>
      </w:ins>
      <w:moveTo w:id="639" w:author="Clay Arango" w:date="2019-04-17T12:48:00Z">
        <w:r w:rsidR="005A386A" w:rsidRPr="002B6F18">
          <w:rPr>
            <w:rFonts w:ascii="Times New Roman" w:hAnsi="Times New Roman" w:cs="Times New Roman"/>
          </w:rPr>
          <w:t>s (DOC, DIN, SRP)</w:t>
        </w:r>
      </w:moveTo>
      <w:ins w:id="640" w:author="Clay Arango" w:date="2019-04-17T15:48:00Z">
        <w:r w:rsidR="00102767">
          <w:rPr>
            <w:rFonts w:ascii="Times New Roman" w:hAnsi="Times New Roman" w:cs="Times New Roman"/>
          </w:rPr>
          <w:t xml:space="preserve">, and although ER was not significantly related to seasonality in the final model, </w:t>
        </w:r>
      </w:ins>
      <w:moveTo w:id="641" w:author="Clay Arango" w:date="2019-04-17T12:48:00Z">
        <w:del w:id="642" w:author="Clay Arango" w:date="2019-04-17T15:48:00Z">
          <w:r w:rsidR="005A386A" w:rsidRPr="002B6F18" w:rsidDel="00102767">
            <w:rPr>
              <w:rFonts w:ascii="Times New Roman" w:hAnsi="Times New Roman" w:cs="Times New Roman"/>
            </w:rPr>
            <w:delText xml:space="preserve"> however </w:delText>
          </w:r>
        </w:del>
        <w:r w:rsidR="005A386A" w:rsidRPr="002B6F18">
          <w:rPr>
            <w:rFonts w:ascii="Times New Roman" w:hAnsi="Times New Roman" w:cs="Times New Roman"/>
          </w:rPr>
          <w:t xml:space="preserve">ER </w:t>
        </w:r>
        <w:del w:id="643" w:author="Clay Arango" w:date="2019-04-17T15:48:00Z">
          <w:r w:rsidR="005A386A" w:rsidRPr="002B6F18" w:rsidDel="00102767">
            <w:rPr>
              <w:rFonts w:ascii="Times New Roman" w:hAnsi="Times New Roman" w:cs="Times New Roman"/>
            </w:rPr>
            <w:delText xml:space="preserve">did relate to </w:delText>
          </w:r>
        </w:del>
      </w:moveTo>
      <w:ins w:id="644" w:author="Clay Arango" w:date="2019-04-17T15:48:00Z">
        <w:r w:rsidR="00102767">
          <w:rPr>
            <w:rFonts w:ascii="Times New Roman" w:hAnsi="Times New Roman" w:cs="Times New Roman"/>
          </w:rPr>
          <w:t xml:space="preserve">and </w:t>
        </w:r>
      </w:ins>
      <w:moveTo w:id="645" w:author="Clay Arango" w:date="2019-04-17T12:48:00Z">
        <w:r w:rsidR="005A386A" w:rsidRPr="002B6F18">
          <w:rPr>
            <w:rFonts w:ascii="Times New Roman" w:hAnsi="Times New Roman" w:cs="Times New Roman"/>
          </w:rPr>
          <w:t xml:space="preserve">GPP </w:t>
        </w:r>
      </w:moveTo>
      <w:ins w:id="646" w:author="Clay Arango" w:date="2019-04-17T15:48:00Z">
        <w:r w:rsidR="00102767">
          <w:rPr>
            <w:rFonts w:ascii="Times New Roman" w:hAnsi="Times New Roman" w:cs="Times New Roman"/>
          </w:rPr>
          <w:t xml:space="preserve">were positively related </w:t>
        </w:r>
      </w:ins>
      <w:ins w:id="647" w:author="Clay Arango" w:date="2019-04-18T07:33:00Z">
        <w:r w:rsidR="00020401">
          <w:rPr>
            <w:rFonts w:ascii="Times New Roman" w:hAnsi="Times New Roman" w:cs="Times New Roman"/>
          </w:rPr>
          <w:t xml:space="preserve">to each other </w:t>
        </w:r>
      </w:ins>
      <w:moveTo w:id="648" w:author="Clay Arango" w:date="2019-04-17T12:48:00Z">
        <w:r w:rsidR="005A386A" w:rsidRPr="002B6F18">
          <w:rPr>
            <w:rFonts w:ascii="Times New Roman" w:hAnsi="Times New Roman" w:cs="Times New Roman"/>
          </w:rPr>
          <w:t>(</w:t>
        </w:r>
      </w:moveTo>
      <w:ins w:id="649" w:author="Clay Arango" w:date="2019-04-17T15:48:00Z">
        <w:r w:rsidR="00102767">
          <w:rPr>
            <w:rFonts w:ascii="Times New Roman" w:hAnsi="Times New Roman" w:cs="Times New Roman"/>
          </w:rPr>
          <w:t xml:space="preserve">r2, pvalue </w:t>
        </w:r>
      </w:ins>
      <w:moveTo w:id="650" w:author="Clay Arango" w:date="2019-04-17T12:48:00Z">
        <w:r w:rsidR="005A386A">
          <w:rPr>
            <w:rFonts w:ascii="Times New Roman" w:hAnsi="Times New Roman" w:cs="Times New Roman"/>
          </w:rPr>
          <w:fldChar w:fldCharType="begin"/>
        </w:r>
        <w:r w:rsidR="005A386A">
          <w:rPr>
            <w:rFonts w:ascii="Times New Roman" w:hAnsi="Times New Roman" w:cs="Times New Roman"/>
          </w:rPr>
          <w:instrText xml:space="preserve"> REF _Ref347669 \h </w:instrText>
        </w:r>
      </w:moveTo>
      <w:r w:rsidR="005A386A">
        <w:rPr>
          <w:rFonts w:ascii="Times New Roman" w:hAnsi="Times New Roman" w:cs="Times New Roman"/>
        </w:rPr>
      </w:r>
      <w:moveTo w:id="651" w:author="Clay Arango" w:date="2019-04-17T12:48:00Z">
        <w:r w:rsidR="005A386A">
          <w:rPr>
            <w:rFonts w:ascii="Times New Roman" w:hAnsi="Times New Roman" w:cs="Times New Roman"/>
          </w:rPr>
          <w:fldChar w:fldCharType="separate"/>
        </w:r>
        <w:r w:rsidR="005A386A" w:rsidRPr="002B6F18">
          <w:rPr>
            <w:rFonts w:ascii="Times New Roman" w:hAnsi="Times New Roman" w:cs="Times New Roman"/>
          </w:rPr>
          <w:t xml:space="preserve">Figure </w:t>
        </w:r>
        <w:r w:rsidR="005A386A">
          <w:rPr>
            <w:rFonts w:ascii="Times New Roman" w:hAnsi="Times New Roman" w:cs="Times New Roman"/>
            <w:noProof/>
          </w:rPr>
          <w:t>13</w:t>
        </w:r>
        <w:r w:rsidR="005A386A">
          <w:rPr>
            <w:rFonts w:ascii="Times New Roman" w:hAnsi="Times New Roman" w:cs="Times New Roman"/>
          </w:rPr>
          <w:fldChar w:fldCharType="end"/>
        </w:r>
        <w:del w:id="652" w:author="Clay Arango" w:date="2019-04-17T15:44:00Z">
          <w:r w:rsidR="005A386A" w:rsidRPr="002B6F18" w:rsidDel="00102767">
            <w:rPr>
              <w:rFonts w:ascii="Times New Roman" w:hAnsi="Times New Roman" w:cs="Times New Roman"/>
            </w:rPr>
            <w:delText>).</w:delText>
          </w:r>
        </w:del>
      </w:moveTo>
      <w:moveToRangeEnd w:id="606"/>
      <w:del w:id="653" w:author="Clay Arango" w:date="2019-04-17T15:44:00Z">
        <w:r w:rsidR="004748C6" w:rsidRPr="002B6F18" w:rsidDel="00102767">
          <w:rPr>
            <w:rFonts w:ascii="Times New Roman" w:hAnsi="Times New Roman" w:cs="Times New Roman"/>
          </w:rPr>
          <w:delText xml:space="preserve">I estimated the mean ER </w:delText>
        </w:r>
        <w:r w:rsidR="00062E06" w:rsidRPr="002B6F18" w:rsidDel="00102767">
          <w:rPr>
            <w:rFonts w:ascii="Times New Roman" w:eastAsia="STHupo" w:hAnsi="Times New Roman" w:cs="Times New Roman"/>
          </w:rPr>
          <w:delText xml:space="preserve">across all sites and sampling periods to be </w:delText>
        </w:r>
        <w:r w:rsidR="00062E06" w:rsidRPr="002B6F18" w:rsidDel="00102767">
          <w:rPr>
            <w:rFonts w:ascii="Times New Roman" w:eastAsia="Times New Roman" w:hAnsi="Times New Roman" w:cs="Times New Roman"/>
            <w:color w:val="000000"/>
          </w:rPr>
          <w:delText>-10.2</w:delText>
        </w:r>
        <w:r w:rsidR="008F1549" w:rsidDel="00102767">
          <w:rPr>
            <w:rFonts w:ascii="Times New Roman" w:eastAsia="Times New Roman" w:hAnsi="Times New Roman" w:cs="Times New Roman"/>
            <w:color w:val="000000"/>
          </w:rPr>
          <w:delText>9</w:delText>
        </w:r>
      </w:del>
    </w:p>
    <w:p w14:paraId="71D20E51" w14:textId="38B2FA28" w:rsidR="007D329F" w:rsidRPr="002B6F18" w:rsidRDefault="00062E06" w:rsidP="00102767">
      <w:pPr>
        <w:spacing w:line="480" w:lineRule="auto"/>
        <w:rPr>
          <w:rFonts w:ascii="Times New Roman" w:eastAsia="STHupo" w:hAnsi="Times New Roman" w:cs="Times New Roman"/>
        </w:rPr>
      </w:pPr>
      <w:del w:id="654" w:author="Clay Arango" w:date="2019-04-17T15:44:00Z">
        <w:r w:rsidRPr="002B6F18" w:rsidDel="00102767">
          <w:rPr>
            <w:rFonts w:ascii="Times New Roman" w:eastAsia="STHupo" w:hAnsi="Times New Roman" w:cs="Times New Roman"/>
          </w:rPr>
          <w:lastRenderedPageBreak/>
          <w:delText xml:space="preserve"> g O</w:delText>
        </w:r>
        <w:r w:rsidRPr="002B6F18" w:rsidDel="00102767">
          <w:rPr>
            <w:rFonts w:ascii="Times New Roman" w:eastAsia="STHupo" w:hAnsi="Times New Roman" w:cs="Times New Roman"/>
            <w:vertAlign w:val="subscript"/>
          </w:rPr>
          <w:delText xml:space="preserve">2 </w:delText>
        </w:r>
        <w:r w:rsidRPr="002B6F18" w:rsidDel="00102767">
          <w:rPr>
            <w:rFonts w:ascii="Times New Roman" w:eastAsia="STHupo" w:hAnsi="Times New Roman" w:cs="Times New Roman"/>
          </w:rPr>
          <w:delText>m</w:delText>
        </w:r>
        <w:r w:rsidRPr="002B6F18" w:rsidDel="00102767">
          <w:rPr>
            <w:rFonts w:ascii="Times New Roman" w:eastAsia="STHupo" w:hAnsi="Times New Roman" w:cs="Times New Roman"/>
            <w:vertAlign w:val="superscript"/>
          </w:rPr>
          <w:delText xml:space="preserve">-2 </w:delText>
        </w:r>
        <w:r w:rsidRPr="002B6F18" w:rsidDel="00102767">
          <w:rPr>
            <w:rFonts w:ascii="Times New Roman" w:eastAsia="STHupo" w:hAnsi="Times New Roman" w:cs="Times New Roman"/>
          </w:rPr>
          <w:delText>d</w:delText>
        </w:r>
        <w:r w:rsidRPr="002B6F18" w:rsidDel="00102767">
          <w:rPr>
            <w:rFonts w:ascii="Times New Roman" w:eastAsia="STHupo" w:hAnsi="Times New Roman" w:cs="Times New Roman"/>
            <w:vertAlign w:val="superscript"/>
          </w:rPr>
          <w:delText>-1</w:delText>
        </w:r>
        <w:r w:rsidRPr="002B6F18" w:rsidDel="00102767">
          <w:rPr>
            <w:rFonts w:ascii="Times New Roman" w:eastAsia="STHupo" w:hAnsi="Times New Roman" w:cs="Times New Roman"/>
          </w:rPr>
          <w:delText xml:space="preserve"> (</w:delText>
        </w:r>
        <w:r w:rsidR="007C3908" w:rsidDel="00102767">
          <w:rPr>
            <w:rFonts w:ascii="Times New Roman" w:eastAsia="STHupo" w:hAnsi="Times New Roman" w:cs="Times New Roman"/>
          </w:rPr>
          <w:fldChar w:fldCharType="begin"/>
        </w:r>
        <w:r w:rsidR="007C3908" w:rsidDel="00102767">
          <w:rPr>
            <w:rFonts w:ascii="Times New Roman" w:eastAsia="STHupo" w:hAnsi="Times New Roman" w:cs="Times New Roman"/>
          </w:rPr>
          <w:delInstrText xml:space="preserve"> REF _Ref338798 \h </w:delInstrText>
        </w:r>
        <w:r w:rsidR="007C3908" w:rsidDel="00102767">
          <w:rPr>
            <w:rFonts w:ascii="Times New Roman" w:eastAsia="STHupo" w:hAnsi="Times New Roman" w:cs="Times New Roman"/>
          </w:rPr>
        </w:r>
        <w:r w:rsidR="007C3908" w:rsidDel="00102767">
          <w:rPr>
            <w:rFonts w:ascii="Times New Roman" w:eastAsia="STHupo" w:hAnsi="Times New Roman" w:cs="Times New Roman"/>
          </w:rPr>
          <w:fldChar w:fldCharType="separate"/>
        </w:r>
        <w:r w:rsidR="007C3908" w:rsidRPr="002B6F18" w:rsidDel="00102767">
          <w:rPr>
            <w:rFonts w:ascii="Times New Roman" w:hAnsi="Times New Roman" w:cs="Times New Roman"/>
          </w:rPr>
          <w:delText xml:space="preserve">Figure </w:delText>
        </w:r>
        <w:r w:rsidR="007C3908" w:rsidDel="00102767">
          <w:rPr>
            <w:rFonts w:ascii="Times New Roman" w:hAnsi="Times New Roman" w:cs="Times New Roman"/>
            <w:noProof/>
          </w:rPr>
          <w:delText>10</w:delText>
        </w:r>
        <w:r w:rsidR="007C3908" w:rsidDel="00102767">
          <w:rPr>
            <w:rFonts w:ascii="Times New Roman" w:eastAsia="STHupo" w:hAnsi="Times New Roman" w:cs="Times New Roman"/>
          </w:rPr>
          <w:fldChar w:fldCharType="end"/>
        </w:r>
        <w:r w:rsidRPr="002B6F18" w:rsidDel="00102767">
          <w:rPr>
            <w:rFonts w:ascii="Times New Roman" w:eastAsia="STHupo" w:hAnsi="Times New Roman" w:cs="Times New Roman"/>
          </w:rPr>
          <w:delText>)</w:delText>
        </w:r>
      </w:del>
      <w:del w:id="655" w:author="Clay Arango" w:date="2019-04-16T16:42:00Z">
        <w:r w:rsidRPr="002B6F18" w:rsidDel="00FF2889">
          <w:rPr>
            <w:rFonts w:ascii="Times New Roman" w:eastAsia="STHupo" w:hAnsi="Times New Roman" w:cs="Times New Roman"/>
          </w:rPr>
          <w:delText xml:space="preserve">.  </w:delText>
        </w:r>
      </w:del>
      <w:del w:id="656" w:author="Clay Arango" w:date="2019-04-16T16:30:00Z">
        <w:r w:rsidRPr="002B6F18" w:rsidDel="00B95A30">
          <w:rPr>
            <w:rFonts w:ascii="Times New Roman" w:eastAsia="STHupo" w:hAnsi="Times New Roman" w:cs="Times New Roman"/>
          </w:rPr>
          <w:delText>Although e</w:delText>
        </w:r>
      </w:del>
      <w:del w:id="657" w:author="Clay Arango" w:date="2019-04-17T15:44:00Z">
        <w:r w:rsidRPr="002B6F18" w:rsidDel="00102767">
          <w:rPr>
            <w:rFonts w:ascii="Times New Roman" w:eastAsia="STHupo" w:hAnsi="Times New Roman" w:cs="Times New Roman"/>
          </w:rPr>
          <w:delText xml:space="preserve">cosystem respiration is </w:delText>
        </w:r>
      </w:del>
      <w:del w:id="658" w:author="Clay Arango" w:date="2019-04-16T16:30:00Z">
        <w:r w:rsidRPr="002B6F18" w:rsidDel="00B95A30">
          <w:rPr>
            <w:rFonts w:ascii="Times New Roman" w:eastAsia="STHupo" w:hAnsi="Times New Roman" w:cs="Times New Roman"/>
          </w:rPr>
          <w:delText xml:space="preserve">noted as </w:delText>
        </w:r>
      </w:del>
      <w:del w:id="659" w:author="Clay Arango" w:date="2019-04-17T15:44:00Z">
        <w:r w:rsidRPr="002B6F18" w:rsidDel="00102767">
          <w:rPr>
            <w:rFonts w:ascii="Times New Roman" w:eastAsia="STHupo" w:hAnsi="Times New Roman" w:cs="Times New Roman"/>
          </w:rPr>
          <w:delText xml:space="preserve">a negative number because it </w:delText>
        </w:r>
      </w:del>
      <w:del w:id="660" w:author="Clay Arango" w:date="2019-04-16T16:30:00Z">
        <w:r w:rsidRPr="002B6F18" w:rsidDel="00B95A30">
          <w:rPr>
            <w:rFonts w:ascii="Times New Roman" w:eastAsia="STHupo" w:hAnsi="Times New Roman" w:cs="Times New Roman"/>
          </w:rPr>
          <w:delText xml:space="preserve">is thought of as a </w:delText>
        </w:r>
      </w:del>
      <w:del w:id="661" w:author="Clay Arango" w:date="2019-04-17T15:44:00Z">
        <w:r w:rsidRPr="002B6F18" w:rsidDel="00102767">
          <w:rPr>
            <w:rFonts w:ascii="Times New Roman" w:eastAsia="STHupo" w:hAnsi="Times New Roman" w:cs="Times New Roman"/>
          </w:rPr>
          <w:delText>subtraction of oxygen from the environment, it will be discussed here in terms of its absolute value (positive) to facilitate modeling and conceptualization.</w:delText>
        </w:r>
      </w:del>
    </w:p>
    <w:p w14:paraId="43B524DF" w14:textId="14800AD1" w:rsidR="00062E06" w:rsidRPr="002B6F18" w:rsidRDefault="00D77678" w:rsidP="00A8659A">
      <w:pPr>
        <w:keepNext/>
        <w:jc w:val="center"/>
        <w:rPr>
          <w:rFonts w:ascii="Times New Roman" w:hAnsi="Times New Roman" w:cs="Times New Roman"/>
        </w:rPr>
      </w:pPr>
      <w:commentRangeStart w:id="662"/>
      <w:commentRangeStart w:id="663"/>
      <w:r w:rsidRPr="00D77678">
        <w:rPr>
          <w:rFonts w:ascii="Times New Roman" w:hAnsi="Times New Roman" w:cs="Times New Roman"/>
          <w:noProof/>
          <w:lang w:eastAsia="ja-JP"/>
        </w:rPr>
        <w:drawing>
          <wp:inline distT="0" distB="0" distL="0" distR="0" wp14:anchorId="1BF3FCD1" wp14:editId="143403D5">
            <wp:extent cx="3108960" cy="3108960"/>
            <wp:effectExtent l="0" t="0" r="0" b="0"/>
            <wp:docPr id="13" name="Picture 13" descr="N:\Thesis\Rplot3.er.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3.er.lit1.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commentRangeEnd w:id="662"/>
      <w:r w:rsidR="008F1549">
        <w:rPr>
          <w:rStyle w:val="CommentReference"/>
        </w:rPr>
        <w:commentReference w:id="662"/>
      </w:r>
      <w:commentRangeEnd w:id="663"/>
      <w:r w:rsidR="00FF2889">
        <w:rPr>
          <w:rStyle w:val="CommentReference"/>
        </w:rPr>
        <w:commentReference w:id="663"/>
      </w:r>
    </w:p>
    <w:p w14:paraId="72902EA0" w14:textId="0B5C054C" w:rsidR="00062E06" w:rsidRPr="00C70BDB" w:rsidRDefault="00062E06" w:rsidP="00A8659A">
      <w:pPr>
        <w:pStyle w:val="Caption"/>
        <w:rPr>
          <w:rFonts w:ascii="Times New Roman" w:hAnsi="Times New Roman" w:cs="Times New Roman"/>
          <w:b w:val="0"/>
          <w:sz w:val="24"/>
          <w:szCs w:val="24"/>
        </w:rPr>
      </w:pPr>
      <w:bookmarkStart w:id="664" w:name="_Ref3387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10</w:t>
      </w:r>
      <w:r w:rsidRPr="00D03DCF">
        <w:rPr>
          <w:rFonts w:ascii="Times New Roman" w:hAnsi="Times New Roman" w:cs="Times New Roman"/>
          <w:color w:val="auto"/>
          <w:sz w:val="24"/>
          <w:szCs w:val="24"/>
        </w:rPr>
        <w:fldChar w:fldCharType="end"/>
      </w:r>
      <w:bookmarkEnd w:id="664"/>
      <w:r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T</w:t>
      </w:r>
      <w:r w:rsidRPr="002B6F18">
        <w:rPr>
          <w:rFonts w:ascii="Times New Roman" w:hAnsi="Times New Roman" w:cs="Times New Roman"/>
          <w:b w:val="0"/>
          <w:color w:val="auto"/>
          <w:sz w:val="24"/>
          <w:szCs w:val="24"/>
        </w:rPr>
        <w:t>he absolute value (magnitude) of</w:t>
      </w:r>
      <w:r w:rsidR="00E9106E">
        <w:rPr>
          <w:rFonts w:ascii="Times New Roman" w:hAnsi="Times New Roman" w:cs="Times New Roman"/>
          <w:b w:val="0"/>
          <w:color w:val="auto"/>
          <w:sz w:val="24"/>
          <w:szCs w:val="24"/>
        </w:rPr>
        <w:t xml:space="preserve"> mean stream ecosystem respiration (</w:t>
      </w:r>
      <w:r w:rsidRPr="002B6F18">
        <w:rPr>
          <w:rFonts w:ascii="Times New Roman" w:hAnsi="Times New Roman" w:cs="Times New Roman"/>
          <w:b w:val="0"/>
          <w:color w:val="auto"/>
          <w:sz w:val="24"/>
          <w:szCs w:val="24"/>
        </w:rPr>
        <w:t>ER</w:t>
      </w:r>
      <w:r w:rsidR="00E9106E">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 xml:space="preserve"> values for all sites at consecutive sampling periods</w:t>
      </w:r>
      <w:r w:rsidR="00E9106E">
        <w:rPr>
          <w:rFonts w:ascii="Times New Roman" w:hAnsi="Times New Roman" w:cs="Times New Roman"/>
          <w:b w:val="0"/>
          <w:color w:val="auto"/>
          <w:sz w:val="24"/>
          <w:szCs w:val="24"/>
        </w:rPr>
        <w:t xml:space="preserve"> (±1 standard error).  Means with different l</w:t>
      </w:r>
      <w:r w:rsidRPr="002B6F18">
        <w:rPr>
          <w:rFonts w:ascii="Times New Roman" w:hAnsi="Times New Roman" w:cs="Times New Roman"/>
          <w:b w:val="0"/>
          <w:color w:val="auto"/>
          <w:sz w:val="24"/>
          <w:szCs w:val="24"/>
        </w:rPr>
        <w:t>etters</w:t>
      </w:r>
      <w:r w:rsidR="00E9106E">
        <w:rPr>
          <w:rFonts w:ascii="Times New Roman" w:hAnsi="Times New Roman" w:cs="Times New Roman"/>
          <w:b w:val="0"/>
          <w:color w:val="auto"/>
          <w:sz w:val="24"/>
          <w:szCs w:val="24"/>
        </w:rPr>
        <w:t xml:space="preserve"> are significantly different according to Tukey’s Honest Significant Difference (Tukey HSD) test</w:t>
      </w:r>
      <w:r w:rsidRPr="002B6F18">
        <w:rPr>
          <w:rFonts w:ascii="Times New Roman" w:hAnsi="Times New Roman" w:cs="Times New Roman"/>
          <w:b w:val="0"/>
          <w:color w:val="auto"/>
          <w:sz w:val="24"/>
          <w:szCs w:val="24"/>
        </w:rPr>
        <w:t>.</w:t>
      </w:r>
    </w:p>
    <w:p w14:paraId="6B664DEC" w14:textId="1F612689" w:rsidR="003B13AB" w:rsidRPr="002B6F18" w:rsidRDefault="003B13AB">
      <w:pPr>
        <w:spacing w:line="480" w:lineRule="auto"/>
        <w:rPr>
          <w:rFonts w:ascii="Times New Roman" w:hAnsi="Times New Roman" w:cs="Times New Roman"/>
        </w:rPr>
      </w:pPr>
      <w:r w:rsidRPr="002B6F18">
        <w:rPr>
          <w:rFonts w:ascii="Times New Roman" w:hAnsi="Times New Roman" w:cs="Times New Roman"/>
        </w:rPr>
        <w:tab/>
      </w:r>
      <w:moveFromRangeStart w:id="665" w:author="Clay Arango" w:date="2019-04-17T12:48:00Z" w:name="move6397722"/>
      <w:moveFrom w:id="666" w:author="Clay Arango" w:date="2019-04-17T12:48:00Z">
        <w:r w:rsidRPr="002B6F18" w:rsidDel="005A386A">
          <w:rPr>
            <w:rFonts w:ascii="Times New Roman" w:hAnsi="Times New Roman" w:cs="Times New Roman"/>
          </w:rPr>
          <w:t xml:space="preserve">The model I determined for ER was a linear mixed effects model with </w:t>
        </w:r>
        <w:r w:rsidR="007645E4" w:rsidRPr="002B6F18" w:rsidDel="005A386A">
          <w:rPr>
            <w:rFonts w:ascii="Times New Roman" w:hAnsi="Times New Roman" w:cs="Times New Roman"/>
          </w:rPr>
          <w:t xml:space="preserve">a log transformation of the absolute value and </w:t>
        </w:r>
        <w:r w:rsidRPr="002B6F18" w:rsidDel="005A386A">
          <w:rPr>
            <w:rFonts w:ascii="Times New Roman" w:hAnsi="Times New Roman" w:cs="Times New Roman"/>
          </w:rPr>
          <w:t>site as a random effect</w:t>
        </w:r>
        <w:r w:rsidR="007645E4" w:rsidRPr="002B6F18" w:rsidDel="005A386A">
          <w:rPr>
            <w:rFonts w:ascii="Times New Roman" w:hAnsi="Times New Roman" w:cs="Times New Roman"/>
          </w:rPr>
          <w:t>.  The main effects were d</w:t>
        </w:r>
        <w:r w:rsidR="004B651E" w:rsidRPr="002B6F18" w:rsidDel="005A386A">
          <w:rPr>
            <w:rFonts w:ascii="Times New Roman" w:hAnsi="Times New Roman" w:cs="Times New Roman"/>
          </w:rPr>
          <w:t>etermined to be depth (</w:t>
        </w:r>
        <w:r w:rsidR="007C3908" w:rsidDel="005A386A">
          <w:rPr>
            <w:rFonts w:ascii="Times New Roman" w:hAnsi="Times New Roman" w:cs="Times New Roman"/>
          </w:rPr>
          <w:fldChar w:fldCharType="begin"/>
        </w:r>
        <w:r w:rsidR="007C3908" w:rsidDel="005A386A">
          <w:rPr>
            <w:rFonts w:ascii="Times New Roman" w:hAnsi="Times New Roman" w:cs="Times New Roman"/>
          </w:rPr>
          <w:instrText xml:space="preserve"> REF _Ref340941 \h </w:instrText>
        </w:r>
      </w:moveFrom>
      <w:del w:id="667" w:author="Clay Arango" w:date="2019-04-17T12:48:00Z">
        <w:r w:rsidR="007C3908" w:rsidDel="005A386A">
          <w:rPr>
            <w:rFonts w:ascii="Times New Roman" w:hAnsi="Times New Roman" w:cs="Times New Roman"/>
          </w:rPr>
        </w:r>
      </w:del>
      <w:moveFrom w:id="668" w:author="Clay Arango" w:date="2019-04-17T12:48:00Z">
        <w:r w:rsidR="007C3908" w:rsidDel="005A386A">
          <w:rPr>
            <w:rFonts w:ascii="Times New Roman" w:hAnsi="Times New Roman" w:cs="Times New Roman"/>
          </w:rPr>
          <w:fldChar w:fldCharType="separate"/>
        </w:r>
        <w:r w:rsidR="007C3908" w:rsidRPr="002B6F18" w:rsidDel="005A386A">
          <w:rPr>
            <w:rFonts w:ascii="Times New Roman" w:hAnsi="Times New Roman" w:cs="Times New Roman"/>
          </w:rPr>
          <w:t xml:space="preserve">Figure </w:t>
        </w:r>
        <w:r w:rsidR="007C3908" w:rsidDel="005A386A">
          <w:rPr>
            <w:rFonts w:ascii="Times New Roman" w:hAnsi="Times New Roman" w:cs="Times New Roman"/>
            <w:noProof/>
          </w:rPr>
          <w:t>11</w:t>
        </w:r>
        <w:r w:rsidR="007C3908" w:rsidDel="005A386A">
          <w:rPr>
            <w:rFonts w:ascii="Times New Roman" w:hAnsi="Times New Roman" w:cs="Times New Roman"/>
          </w:rPr>
          <w:fldChar w:fldCharType="end"/>
        </w:r>
        <w:r w:rsidR="004B651E" w:rsidRPr="002B6F18" w:rsidDel="005A386A">
          <w:rPr>
            <w:rFonts w:ascii="Times New Roman" w:hAnsi="Times New Roman" w:cs="Times New Roman"/>
          </w:rPr>
          <w:t>) and slope (</w:t>
        </w:r>
        <w:r w:rsidR="007C3908" w:rsidDel="005A386A">
          <w:rPr>
            <w:rFonts w:ascii="Times New Roman" w:hAnsi="Times New Roman" w:cs="Times New Roman"/>
          </w:rPr>
          <w:fldChar w:fldCharType="begin"/>
        </w:r>
        <w:r w:rsidR="007C3908" w:rsidDel="005A386A">
          <w:rPr>
            <w:rFonts w:ascii="Times New Roman" w:hAnsi="Times New Roman" w:cs="Times New Roman"/>
          </w:rPr>
          <w:instrText xml:space="preserve"> REF _Ref340950 \h </w:instrText>
        </w:r>
      </w:moveFrom>
      <w:del w:id="669" w:author="Clay Arango" w:date="2019-04-17T12:48:00Z">
        <w:r w:rsidR="007C3908" w:rsidDel="005A386A">
          <w:rPr>
            <w:rFonts w:ascii="Times New Roman" w:hAnsi="Times New Roman" w:cs="Times New Roman"/>
          </w:rPr>
        </w:r>
      </w:del>
      <w:moveFrom w:id="670" w:author="Clay Arango" w:date="2019-04-17T12:48:00Z">
        <w:r w:rsidR="007C3908" w:rsidDel="005A386A">
          <w:rPr>
            <w:rFonts w:ascii="Times New Roman" w:hAnsi="Times New Roman" w:cs="Times New Roman"/>
          </w:rPr>
          <w:fldChar w:fldCharType="separate"/>
        </w:r>
        <w:r w:rsidR="007C3908" w:rsidRPr="002B6F18" w:rsidDel="005A386A">
          <w:rPr>
            <w:rFonts w:ascii="Times New Roman" w:hAnsi="Times New Roman" w:cs="Times New Roman"/>
          </w:rPr>
          <w:t xml:space="preserve">Figure </w:t>
        </w:r>
        <w:r w:rsidR="007C3908" w:rsidDel="005A386A">
          <w:rPr>
            <w:rFonts w:ascii="Times New Roman" w:hAnsi="Times New Roman" w:cs="Times New Roman"/>
            <w:noProof/>
          </w:rPr>
          <w:t>12</w:t>
        </w:r>
        <w:r w:rsidR="007C3908" w:rsidDel="005A386A">
          <w:rPr>
            <w:rFonts w:ascii="Times New Roman" w:hAnsi="Times New Roman" w:cs="Times New Roman"/>
          </w:rPr>
          <w:fldChar w:fldCharType="end"/>
        </w:r>
        <w:r w:rsidR="004B651E" w:rsidRPr="002B6F18" w:rsidDel="005A386A">
          <w:rPr>
            <w:rFonts w:ascii="Times New Roman" w:hAnsi="Times New Roman" w:cs="Times New Roman"/>
          </w:rPr>
          <w:t>).</w:t>
        </w:r>
        <w:r w:rsidR="00A24302" w:rsidRPr="002B6F18" w:rsidDel="005A386A">
          <w:rPr>
            <w:rFonts w:ascii="Times New Roman" w:hAnsi="Times New Roman" w:cs="Times New Roman"/>
          </w:rPr>
          <w:t xml:space="preserve">  ER </w:t>
        </w:r>
        <w:r w:rsidR="00863AFC" w:rsidRPr="002B6F18" w:rsidDel="005A386A">
          <w:rPr>
            <w:rFonts w:ascii="Times New Roman" w:hAnsi="Times New Roman" w:cs="Times New Roman"/>
          </w:rPr>
          <w:t xml:space="preserve">magnitude did not appear to relate positively to </w:t>
        </w:r>
        <w:r w:rsidR="006E34D9" w:rsidRPr="002B6F18" w:rsidDel="005A386A">
          <w:rPr>
            <w:rFonts w:ascii="Times New Roman" w:hAnsi="Times New Roman" w:cs="Times New Roman"/>
          </w:rPr>
          <w:t xml:space="preserve">nutrients (DOC, DIN, SRP) </w:t>
        </w:r>
        <w:r w:rsidR="007C51E9" w:rsidRPr="002B6F18" w:rsidDel="005A386A">
          <w:rPr>
            <w:rFonts w:ascii="Times New Roman" w:hAnsi="Times New Roman" w:cs="Times New Roman"/>
          </w:rPr>
          <w:t>however ER</w:t>
        </w:r>
        <w:r w:rsidR="00C555C9" w:rsidRPr="002B6F18" w:rsidDel="005A386A">
          <w:rPr>
            <w:rFonts w:ascii="Times New Roman" w:hAnsi="Times New Roman" w:cs="Times New Roman"/>
          </w:rPr>
          <w:t xml:space="preserve"> did relate to GPP (</w:t>
        </w:r>
        <w:r w:rsidR="007C3908" w:rsidDel="005A386A">
          <w:rPr>
            <w:rFonts w:ascii="Times New Roman" w:hAnsi="Times New Roman" w:cs="Times New Roman"/>
          </w:rPr>
          <w:fldChar w:fldCharType="begin"/>
        </w:r>
        <w:r w:rsidR="007C3908" w:rsidDel="005A386A">
          <w:rPr>
            <w:rFonts w:ascii="Times New Roman" w:hAnsi="Times New Roman" w:cs="Times New Roman"/>
          </w:rPr>
          <w:instrText xml:space="preserve"> REF _Ref347669 \h </w:instrText>
        </w:r>
      </w:moveFrom>
      <w:del w:id="671" w:author="Clay Arango" w:date="2019-04-17T12:48:00Z">
        <w:r w:rsidR="007C3908" w:rsidDel="005A386A">
          <w:rPr>
            <w:rFonts w:ascii="Times New Roman" w:hAnsi="Times New Roman" w:cs="Times New Roman"/>
          </w:rPr>
        </w:r>
      </w:del>
      <w:moveFrom w:id="672" w:author="Clay Arango" w:date="2019-04-17T12:48:00Z">
        <w:r w:rsidR="007C3908" w:rsidDel="005A386A">
          <w:rPr>
            <w:rFonts w:ascii="Times New Roman" w:hAnsi="Times New Roman" w:cs="Times New Roman"/>
          </w:rPr>
          <w:fldChar w:fldCharType="separate"/>
        </w:r>
        <w:r w:rsidR="007C3908" w:rsidRPr="002B6F18" w:rsidDel="005A386A">
          <w:rPr>
            <w:rFonts w:ascii="Times New Roman" w:hAnsi="Times New Roman" w:cs="Times New Roman"/>
          </w:rPr>
          <w:t xml:space="preserve">Figure </w:t>
        </w:r>
        <w:r w:rsidR="007C3908" w:rsidDel="005A386A">
          <w:rPr>
            <w:rFonts w:ascii="Times New Roman" w:hAnsi="Times New Roman" w:cs="Times New Roman"/>
            <w:noProof/>
          </w:rPr>
          <w:t>13</w:t>
        </w:r>
        <w:r w:rsidR="007C3908" w:rsidDel="005A386A">
          <w:rPr>
            <w:rFonts w:ascii="Times New Roman" w:hAnsi="Times New Roman" w:cs="Times New Roman"/>
          </w:rPr>
          <w:fldChar w:fldCharType="end"/>
        </w:r>
        <w:r w:rsidR="00C555C9" w:rsidRPr="002B6F18" w:rsidDel="005A386A">
          <w:rPr>
            <w:rFonts w:ascii="Times New Roman" w:hAnsi="Times New Roman" w:cs="Times New Roman"/>
          </w:rPr>
          <w:t>).</w:t>
        </w:r>
      </w:moveFrom>
      <w:moveFromRangeEnd w:id="665"/>
    </w:p>
    <w:p w14:paraId="20FC0078" w14:textId="52139BC0" w:rsidR="00FE15F9" w:rsidRPr="002B6F18" w:rsidDel="00102767" w:rsidRDefault="008560A5">
      <w:pPr>
        <w:spacing w:line="480" w:lineRule="auto"/>
        <w:rPr>
          <w:del w:id="673" w:author="Clay Arango" w:date="2019-04-17T15:48:00Z"/>
          <w:rFonts w:ascii="Times New Roman" w:hAnsi="Times New Roman" w:cs="Times New Roman"/>
        </w:rPr>
      </w:pPr>
      <m:oMathPara>
        <m:oMath>
          <m:r>
            <w:del w:id="674" w:author="Clay Arango" w:date="2019-04-17T15:48:00Z">
              <m:rPr>
                <m:sty m:val="p"/>
              </m:rPr>
              <w:rPr>
                <w:rFonts w:ascii="Cambria Math" w:eastAsiaTheme="minorEastAsia" w:hAnsi="Cambria Math" w:cs="Times New Roman"/>
              </w:rPr>
              <m:t xml:space="preserve">LME: </m:t>
            </w:del>
          </m:r>
          <m:r>
            <w:del w:id="675" w:author="Clay Arango" w:date="2019-04-17T15:48:00Z">
              <w:rPr>
                <w:rFonts w:ascii="Cambria Math" w:hAnsi="Cambria Math" w:cs="Times New Roman"/>
              </w:rPr>
              <m:t>ln(|</m:t>
            </w:del>
          </m:r>
          <m:r>
            <w:del w:id="676" w:author="Clay Arango" w:date="2019-04-17T15:48:00Z">
              <m:rPr>
                <m:sty m:val="p"/>
              </m:rPr>
              <w:rPr>
                <w:rFonts w:ascii="Cambria Math" w:hAnsi="Cambria Math" w:cs="Times New Roman"/>
              </w:rPr>
              <m:t>ER|)</m:t>
            </w:del>
          </m:r>
          <m:r>
            <w:del w:id="677" w:author="Clay Arango" w:date="2019-04-17T15:48:00Z">
              <w:rPr>
                <w:rFonts w:ascii="Cambria Math" w:hAnsi="Cambria Math" w:cs="Times New Roman"/>
              </w:rPr>
              <m:t xml:space="preserve">~ </m:t>
            </w:del>
          </m:r>
          <m:r>
            <w:del w:id="678" w:author="Clay Arango" w:date="2019-04-17T15:48:00Z">
              <m:rPr>
                <m:sty m:val="p"/>
              </m:rPr>
              <w:rPr>
                <w:rFonts w:ascii="Cambria Math" w:hAnsi="Cambria Math" w:cs="Times New Roman"/>
              </w:rPr>
              <m:t>Depth+Slope; Random Effect by Site</m:t>
            </w:del>
          </m:r>
        </m:oMath>
      </m:oMathPara>
    </w:p>
    <w:p w14:paraId="641D1F56" w14:textId="1403C8A3"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lastRenderedPageBreak/>
        <w:drawing>
          <wp:inline distT="0" distB="0" distL="0" distR="0" wp14:anchorId="6A91DC80" wp14:editId="34B48A5D">
            <wp:extent cx="3108960" cy="3108960"/>
            <wp:effectExtent l="0" t="0" r="0" b="0"/>
            <wp:docPr id="31" name="Picture 31" descr="N:\Thesis\Rplot4.depth.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4.depth.t.er1.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2C331E3" w14:textId="20FFB562" w:rsidR="004B651E" w:rsidRPr="00C70BDB" w:rsidRDefault="004B651E" w:rsidP="00A8659A">
      <w:pPr>
        <w:pStyle w:val="Caption"/>
        <w:rPr>
          <w:rFonts w:ascii="Times New Roman" w:hAnsi="Times New Roman" w:cs="Times New Roman"/>
          <w:sz w:val="24"/>
          <w:szCs w:val="24"/>
        </w:rPr>
      </w:pPr>
      <w:bookmarkStart w:id="679" w:name="_Ref340941"/>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11</w:t>
      </w:r>
      <w:r w:rsidRPr="00D03DCF">
        <w:rPr>
          <w:rFonts w:ascii="Times New Roman" w:hAnsi="Times New Roman" w:cs="Times New Roman"/>
          <w:color w:val="auto"/>
          <w:sz w:val="24"/>
          <w:szCs w:val="24"/>
        </w:rPr>
        <w:fldChar w:fldCharType="end"/>
      </w:r>
      <w:bookmarkEnd w:id="679"/>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w:t>
      </w:r>
      <w:r w:rsidR="00E9106E">
        <w:rPr>
          <w:rFonts w:ascii="Times New Roman" w:hAnsi="Times New Roman" w:cs="Times New Roman"/>
          <w:b w:val="0"/>
          <w:color w:val="auto"/>
          <w:sz w:val="24"/>
          <w:szCs w:val="24"/>
        </w:rPr>
        <w:t xml:space="preserve"> stream</w:t>
      </w:r>
      <w:r w:rsidR="00AD46AF" w:rsidRPr="002B6F18">
        <w:rPr>
          <w:rFonts w:ascii="Times New Roman" w:hAnsi="Times New Roman" w:cs="Times New Roman"/>
          <w:b w:val="0"/>
          <w:color w:val="auto"/>
          <w:sz w:val="24"/>
          <w:szCs w:val="24"/>
        </w:rPr>
        <w:t xml:space="preserve"> depth (m) with an</w:t>
      </w:r>
      <w:r w:rsidR="001C43F4">
        <w:rPr>
          <w:rFonts w:ascii="Times New Roman" w:hAnsi="Times New Roman" w:cs="Times New Roman"/>
          <w:b w:val="0"/>
          <w:color w:val="auto"/>
          <w:sz w:val="24"/>
          <w:szCs w:val="24"/>
        </w:rPr>
        <w:t xml:space="preserve"> </w:t>
      </w:r>
      <w:r w:rsidR="00AD46AF" w:rsidRPr="002B6F18">
        <w:rPr>
          <w:rFonts w:ascii="Times New Roman" w:hAnsi="Times New Roman" w:cs="Times New Roman"/>
          <w:b w:val="0"/>
          <w:color w:val="auto"/>
          <w:sz w:val="24"/>
          <w:szCs w:val="24"/>
        </w:rPr>
        <w:t>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0.36 and p&lt; 0.0001 from the ER model.</w:t>
      </w:r>
    </w:p>
    <w:p w14:paraId="29A7DED1" w14:textId="3D50B73D"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drawing>
          <wp:inline distT="0" distB="0" distL="0" distR="0" wp14:anchorId="1005DEEE" wp14:editId="134287CF">
            <wp:extent cx="3108960" cy="3108960"/>
            <wp:effectExtent l="0" t="0" r="0" b="0"/>
            <wp:docPr id="32" name="Picture 32" descr="N:\Thesis\Rplot5.slope.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5.slope.t.er1.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72227A1" w14:textId="0B1C26C3" w:rsidR="004B651E" w:rsidRPr="00C70BDB" w:rsidRDefault="004B651E" w:rsidP="00A8659A">
      <w:pPr>
        <w:pStyle w:val="Caption"/>
        <w:rPr>
          <w:rFonts w:ascii="Times New Roman" w:hAnsi="Times New Roman" w:cs="Times New Roman"/>
          <w:b w:val="0"/>
          <w:sz w:val="24"/>
          <w:szCs w:val="24"/>
        </w:rPr>
      </w:pPr>
      <w:bookmarkStart w:id="680" w:name="_Ref340950"/>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12</w:t>
      </w:r>
      <w:r w:rsidRPr="00D03DCF">
        <w:rPr>
          <w:rFonts w:ascii="Times New Roman" w:hAnsi="Times New Roman" w:cs="Times New Roman"/>
          <w:color w:val="auto"/>
          <w:sz w:val="24"/>
          <w:szCs w:val="24"/>
        </w:rPr>
        <w:fldChar w:fldCharType="end"/>
      </w:r>
      <w:bookmarkEnd w:id="680"/>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8F1549">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 Slope (%) with an 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0.57 and p&lt; 0.0001 from the ER model.</w:t>
      </w:r>
    </w:p>
    <w:p w14:paraId="717CB822" w14:textId="75037202" w:rsidR="00C555C9" w:rsidRPr="002B6F18" w:rsidRDefault="00D77678" w:rsidP="00A8659A">
      <w:pPr>
        <w:keepNext/>
        <w:jc w:val="center"/>
        <w:rPr>
          <w:rFonts w:ascii="Times New Roman" w:hAnsi="Times New Roman" w:cs="Times New Roman"/>
        </w:rPr>
      </w:pPr>
      <w:r w:rsidRPr="00D77678">
        <w:rPr>
          <w:rFonts w:ascii="Times New Roman" w:hAnsi="Times New Roman" w:cs="Times New Roman"/>
          <w:noProof/>
          <w:lang w:eastAsia="ja-JP"/>
        </w:rPr>
        <w:lastRenderedPageBreak/>
        <w:drawing>
          <wp:inline distT="0" distB="0" distL="0" distR="0" wp14:anchorId="0355EBD4" wp14:editId="5B8443FF">
            <wp:extent cx="3108960" cy="3108960"/>
            <wp:effectExtent l="0" t="0" r="0" b="0"/>
            <wp:docPr id="14" name="Picture 14" descr="N:\Thesis\Rplot6.gpp.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6.gpp.er1.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6848FBD4" w14:textId="752E00E3" w:rsidR="00C555C9" w:rsidRPr="00C70BDB" w:rsidRDefault="00C555C9" w:rsidP="00A8659A">
      <w:pPr>
        <w:pStyle w:val="Caption"/>
        <w:rPr>
          <w:rFonts w:ascii="Times New Roman" w:hAnsi="Times New Roman" w:cs="Times New Roman"/>
          <w:b w:val="0"/>
          <w:sz w:val="24"/>
          <w:szCs w:val="24"/>
        </w:rPr>
      </w:pPr>
      <w:bookmarkStart w:id="681" w:name="_Ref3476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13</w:t>
      </w:r>
      <w:r w:rsidRPr="00D03DCF">
        <w:rPr>
          <w:rFonts w:ascii="Times New Roman" w:hAnsi="Times New Roman" w:cs="Times New Roman"/>
          <w:color w:val="auto"/>
          <w:sz w:val="24"/>
          <w:szCs w:val="24"/>
        </w:rPr>
        <w:fldChar w:fldCharType="end"/>
      </w:r>
      <w:bookmarkEnd w:id="681"/>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R</w:t>
      </w:r>
      <w:r w:rsidRPr="002B6F18">
        <w:rPr>
          <w:rFonts w:ascii="Times New Roman" w:hAnsi="Times New Roman" w:cs="Times New Roman"/>
          <w:b w:val="0"/>
          <w:color w:val="auto"/>
          <w:sz w:val="24"/>
          <w:szCs w:val="24"/>
        </w:rPr>
        <w:t>egression of ER and GPP with an</w:t>
      </w:r>
      <w:r w:rsidR="001C43F4">
        <w:rPr>
          <w:rFonts w:ascii="Times New Roman" w:hAnsi="Times New Roman" w:cs="Times New Roman"/>
          <w:b w:val="0"/>
          <w:color w:val="auto"/>
          <w:sz w:val="24"/>
          <w:szCs w:val="24"/>
        </w:rPr>
        <w:t xml:space="preserve"> adjusted</w:t>
      </w:r>
      <w:r w:rsidRPr="002B6F18">
        <w:rPr>
          <w:rFonts w:ascii="Times New Roman" w:hAnsi="Times New Roman" w:cs="Times New Roman"/>
          <w:b w:val="0"/>
          <w:color w:val="auto"/>
          <w:sz w:val="24"/>
          <w:szCs w:val="24"/>
        </w:rPr>
        <w:t xml:space="preserve"> </w:t>
      </w:r>
      <w:r w:rsidRPr="00D42D68">
        <w:rPr>
          <w:rFonts w:ascii="Times New Roman" w:hAnsi="Times New Roman" w:cs="Times New Roman"/>
          <w:b w:val="0"/>
          <w:i/>
          <w:color w:val="auto"/>
          <w:sz w:val="24"/>
          <w:szCs w:val="24"/>
        </w:rPr>
        <w:t>R</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of 0.41 and a p-value of 0.00026.</w:t>
      </w:r>
    </w:p>
    <w:p w14:paraId="36798E12" w14:textId="046350B3" w:rsidR="00844654" w:rsidRPr="002B6F18" w:rsidRDefault="00844654">
      <w:pPr>
        <w:spacing w:line="480" w:lineRule="auto"/>
        <w:jc w:val="center"/>
        <w:rPr>
          <w:rFonts w:ascii="Times New Roman" w:eastAsia="STHupo" w:hAnsi="Times New Roman" w:cs="Times New Roman"/>
          <w:u w:val="single"/>
        </w:rPr>
      </w:pPr>
      <w:r w:rsidRPr="002B6F18">
        <w:rPr>
          <w:rFonts w:ascii="Times New Roman" w:eastAsia="STHupo" w:hAnsi="Times New Roman" w:cs="Times New Roman"/>
          <w:u w:val="single"/>
        </w:rPr>
        <w:t>Fish</w:t>
      </w:r>
    </w:p>
    <w:p w14:paraId="77B037D5" w14:textId="2CD4AC56" w:rsidR="007C51E9" w:rsidRPr="00C70BDB" w:rsidRDefault="006646B6" w:rsidP="00C70BDB">
      <w:pPr>
        <w:spacing w:line="480" w:lineRule="auto"/>
        <w:rPr>
          <w:b/>
        </w:rPr>
      </w:pPr>
      <w:r w:rsidRPr="002B6F18">
        <w:rPr>
          <w:rFonts w:ascii="Times New Roman" w:hAnsi="Times New Roman" w:cs="Times New Roman"/>
        </w:rPr>
        <w:tab/>
        <w:t>I</w:t>
      </w:r>
      <w:r w:rsidR="00382BDB" w:rsidRPr="002B6F18">
        <w:rPr>
          <w:rFonts w:ascii="Times New Roman" w:hAnsi="Times New Roman" w:cs="Times New Roman"/>
        </w:rPr>
        <w:t xml:space="preserve"> sampled a total of 230 westslope cutthroat trout </w:t>
      </w:r>
      <w:r w:rsidR="00382BDB" w:rsidRPr="002B6F18">
        <w:rPr>
          <w:rFonts w:ascii="Times New Roman" w:eastAsia="STHupo" w:hAnsi="Times New Roman" w:cs="Times New Roman"/>
        </w:rPr>
        <w:t>(</w:t>
      </w:r>
      <w:r w:rsidR="00382BDB" w:rsidRPr="002B6F18">
        <w:rPr>
          <w:rFonts w:ascii="Times New Roman" w:eastAsia="STHupo" w:hAnsi="Times New Roman" w:cs="Times New Roman"/>
          <w:i/>
        </w:rPr>
        <w:t>Oncorhynchus clarkii lewisi</w:t>
      </w:r>
      <w:r w:rsidR="00382BDB" w:rsidRPr="002B6F18">
        <w:rPr>
          <w:rFonts w:ascii="Times New Roman" w:eastAsia="STHupo" w:hAnsi="Times New Roman" w:cs="Times New Roman"/>
        </w:rPr>
        <w:t>) and 4 eastern brook trout (</w:t>
      </w:r>
      <w:r w:rsidR="00382BDB" w:rsidRPr="002B6F18">
        <w:rPr>
          <w:rFonts w:ascii="Times New Roman" w:eastAsia="STHupo" w:hAnsi="Times New Roman" w:cs="Times New Roman"/>
          <w:i/>
        </w:rPr>
        <w:t>Salvelinus fontinalis</w:t>
      </w:r>
      <w:r w:rsidR="00382BDB" w:rsidRPr="002B6F18">
        <w:rPr>
          <w:rFonts w:ascii="Times New Roman" w:eastAsia="STHupo" w:hAnsi="Times New Roman" w:cs="Times New Roman"/>
        </w:rPr>
        <w:t>) with a minimum fish length of 50 mm, median 79 mm</w:t>
      </w:r>
      <w:ins w:id="682" w:author="Clay Arango" w:date="2019-04-18T07:21:00Z">
        <w:r w:rsidR="009E03EB">
          <w:rPr>
            <w:rFonts w:ascii="Times New Roman" w:eastAsia="STHupo" w:hAnsi="Times New Roman" w:cs="Times New Roman"/>
          </w:rPr>
          <w:t>,</w:t>
        </w:r>
      </w:ins>
      <w:r w:rsidR="00382BDB" w:rsidRPr="002B6F18">
        <w:rPr>
          <w:rFonts w:ascii="Times New Roman" w:eastAsia="STHupo" w:hAnsi="Times New Roman" w:cs="Times New Roman"/>
        </w:rPr>
        <w:t xml:space="preserve"> and a maximum length of 215 mm (8.5 inches).  I </w:t>
      </w:r>
      <w:r w:rsidRPr="002B6F18">
        <w:rPr>
          <w:rFonts w:ascii="Times New Roman" w:hAnsi="Times New Roman" w:cs="Times New Roman"/>
        </w:rPr>
        <w:t xml:space="preserve">estimated </w:t>
      </w:r>
      <w:r w:rsidR="0064210D" w:rsidRPr="002B6F18">
        <w:rPr>
          <w:rFonts w:ascii="Times New Roman" w:hAnsi="Times New Roman" w:cs="Times New Roman"/>
        </w:rPr>
        <w:t xml:space="preserve">the </w:t>
      </w:r>
      <w:r w:rsidRPr="002B6F18">
        <w:rPr>
          <w:rFonts w:ascii="Times New Roman" w:hAnsi="Times New Roman" w:cs="Times New Roman"/>
        </w:rPr>
        <w:t>trout</w:t>
      </w:r>
      <w:r w:rsidR="008F1549">
        <w:rPr>
          <w:rFonts w:ascii="Times New Roman" w:hAnsi="Times New Roman" w:cs="Times New Roman"/>
        </w:rPr>
        <w:t xml:space="preserve"> population</w:t>
      </w:r>
      <w:r w:rsidRPr="002B6F18">
        <w:rPr>
          <w:rFonts w:ascii="Times New Roman" w:hAnsi="Times New Roman" w:cs="Times New Roman"/>
        </w:rPr>
        <w:t xml:space="preserve"> </w:t>
      </w:r>
      <w:r w:rsidR="009F7824" w:rsidRPr="002B6F18">
        <w:rPr>
          <w:rFonts w:ascii="Times New Roman" w:hAnsi="Times New Roman" w:cs="Times New Roman"/>
        </w:rPr>
        <w:t xml:space="preserve">in </w:t>
      </w:r>
      <w:commentRangeStart w:id="683"/>
      <w:commentRangeStart w:id="684"/>
      <w:r w:rsidR="009F7824" w:rsidRPr="002B6F18">
        <w:rPr>
          <w:rFonts w:ascii="Times New Roman" w:hAnsi="Times New Roman" w:cs="Times New Roman"/>
        </w:rPr>
        <w:t xml:space="preserve">fish per meter of stream length </w:t>
      </w:r>
      <w:commentRangeEnd w:id="683"/>
      <w:r w:rsidR="00652B70">
        <w:rPr>
          <w:rStyle w:val="CommentReference"/>
        </w:rPr>
        <w:commentReference w:id="683"/>
      </w:r>
      <w:commentRangeEnd w:id="684"/>
      <w:r w:rsidR="009E03EB">
        <w:rPr>
          <w:rStyle w:val="CommentReference"/>
        </w:rPr>
        <w:commentReference w:id="684"/>
      </w:r>
      <w:del w:id="685" w:author="Clay Arango" w:date="2019-04-18T07:24:00Z">
        <w:r w:rsidRPr="002B6F18" w:rsidDel="009E03EB">
          <w:rPr>
            <w:rFonts w:ascii="Times New Roman" w:hAnsi="Times New Roman" w:cs="Times New Roman"/>
          </w:rPr>
          <w:delText>of all</w:delText>
        </w:r>
      </w:del>
      <w:ins w:id="686" w:author="Clay Arango" w:date="2019-04-18T07:25:00Z">
        <w:r w:rsidR="009E03EB">
          <w:rPr>
            <w:rStyle w:val="CommentReference"/>
            <w:rFonts w:ascii="Times New Roman" w:hAnsi="Times New Roman" w:cs="Times New Roman"/>
            <w:sz w:val="24"/>
            <w:szCs w:val="24"/>
          </w:rPr>
          <w:t>for each</w:t>
        </w:r>
      </w:ins>
      <w:r w:rsidRPr="002B6F18">
        <w:rPr>
          <w:rFonts w:ascii="Times New Roman" w:hAnsi="Times New Roman" w:cs="Times New Roman"/>
        </w:rPr>
        <w:t xml:space="preserve"> site</w:t>
      </w:r>
      <w:del w:id="687" w:author="Clay Arango" w:date="2019-04-18T07:25:00Z">
        <w:r w:rsidRPr="002B6F18" w:rsidDel="009E03EB">
          <w:rPr>
            <w:rFonts w:ascii="Times New Roman" w:hAnsi="Times New Roman" w:cs="Times New Roman"/>
          </w:rPr>
          <w:delText>s</w:delText>
        </w:r>
      </w:del>
      <w:r w:rsidRPr="002B6F18">
        <w:rPr>
          <w:rFonts w:ascii="Times New Roman" w:hAnsi="Times New Roman" w:cs="Times New Roman"/>
        </w:rPr>
        <w:t xml:space="preserve"> </w:t>
      </w:r>
      <w:del w:id="688" w:author="Clay Arango" w:date="2019-04-18T07:25:00Z">
        <w:r w:rsidRPr="002B6F18" w:rsidDel="009E03EB">
          <w:rPr>
            <w:rFonts w:ascii="Times New Roman" w:hAnsi="Times New Roman" w:cs="Times New Roman"/>
          </w:rPr>
          <w:delText xml:space="preserve">and both fish </w:delText>
        </w:r>
      </w:del>
      <w:ins w:id="689" w:author="Clay Arango" w:date="2019-04-18T07:25:00Z">
        <w:r w:rsidR="009E03EB">
          <w:rPr>
            <w:rFonts w:ascii="Times New Roman" w:hAnsi="Times New Roman" w:cs="Times New Roman"/>
          </w:rPr>
          <w:t xml:space="preserve">and </w:t>
        </w:r>
      </w:ins>
      <w:r w:rsidRPr="002B6F18">
        <w:rPr>
          <w:rFonts w:ascii="Times New Roman" w:hAnsi="Times New Roman" w:cs="Times New Roman"/>
        </w:rPr>
        <w:t>sampling period</w:t>
      </w:r>
      <w:ins w:id="690" w:author="Clay Arango" w:date="2019-04-18T07:25:00Z">
        <w:r w:rsidR="009E03EB">
          <w:rPr>
            <w:rFonts w:ascii="Times New Roman" w:hAnsi="Times New Roman" w:cs="Times New Roman"/>
          </w:rPr>
          <w:t xml:space="preserve"> combination</w:t>
        </w:r>
      </w:ins>
      <w:del w:id="691" w:author="Clay Arango" w:date="2019-04-18T07:25:00Z">
        <w:r w:rsidRPr="002B6F18" w:rsidDel="009E03EB">
          <w:rPr>
            <w:rFonts w:ascii="Times New Roman" w:hAnsi="Times New Roman" w:cs="Times New Roman"/>
          </w:rPr>
          <w:delText>s</w:delText>
        </w:r>
      </w:del>
      <w:r w:rsidRPr="002B6F18">
        <w:rPr>
          <w:rFonts w:ascii="Times New Roman" w:hAnsi="Times New Roman" w:cs="Times New Roman"/>
        </w:rPr>
        <w:t xml:space="preserve"> </w:t>
      </w:r>
      <w:r w:rsidR="0064210D" w:rsidRPr="002B6F18">
        <w:rPr>
          <w:rFonts w:ascii="Times New Roman" w:hAnsi="Times New Roman" w:cs="Times New Roman"/>
        </w:rPr>
        <w:t xml:space="preserve">to </w:t>
      </w:r>
      <w:r w:rsidRPr="002B6F18">
        <w:rPr>
          <w:rFonts w:ascii="Times New Roman" w:hAnsi="Times New Roman" w:cs="Times New Roman"/>
        </w:rPr>
        <w:t xml:space="preserve">range from 0 </w:t>
      </w:r>
      <w:r w:rsidR="0064210D" w:rsidRPr="002B6F18">
        <w:rPr>
          <w:rFonts w:ascii="Times New Roman" w:hAnsi="Times New Roman" w:cs="Times New Roman"/>
        </w:rPr>
        <w:t xml:space="preserve">in First Cr. (Taneum </w:t>
      </w:r>
      <w:r w:rsidR="005C3ABE">
        <w:rPr>
          <w:rFonts w:ascii="Times New Roman" w:hAnsi="Times New Roman" w:cs="Times New Roman"/>
        </w:rPr>
        <w:t>Catchment</w:t>
      </w:r>
      <w:r w:rsidR="0064210D" w:rsidRPr="002B6F18">
        <w:rPr>
          <w:rFonts w:ascii="Times New Roman" w:hAnsi="Times New Roman" w:cs="Times New Roman"/>
        </w:rPr>
        <w:t xml:space="preserve">) </w:t>
      </w:r>
      <w:ins w:id="692" w:author="Clay Arango" w:date="2019-04-18T07:28:00Z">
        <w:r w:rsidR="00020401">
          <w:rPr>
            <w:rFonts w:ascii="Times New Roman" w:hAnsi="Times New Roman" w:cs="Times New Roman"/>
          </w:rPr>
          <w:t xml:space="preserve">in </w:t>
        </w:r>
      </w:ins>
      <w:r w:rsidR="0064210D" w:rsidRPr="002B6F18">
        <w:rPr>
          <w:rFonts w:ascii="Times New Roman" w:hAnsi="Times New Roman" w:cs="Times New Roman"/>
        </w:rPr>
        <w:t xml:space="preserve">2018 </w:t>
      </w:r>
      <w:r w:rsidRPr="002B6F18">
        <w:rPr>
          <w:rFonts w:ascii="Times New Roman" w:hAnsi="Times New Roman" w:cs="Times New Roman"/>
        </w:rPr>
        <w:t>to 1.33</w:t>
      </w:r>
      <w:r w:rsidR="009D3BE5" w:rsidRPr="002B6F18">
        <w:rPr>
          <w:rFonts w:ascii="Times New Roman" w:hAnsi="Times New Roman" w:cs="Times New Roman"/>
        </w:rPr>
        <w:t xml:space="preserve"> </w:t>
      </w:r>
      <w:r w:rsidR="009F7824" w:rsidRPr="002B6F18">
        <w:rPr>
          <w:rFonts w:ascii="Times New Roman" w:hAnsi="Times New Roman" w:cs="Times New Roman"/>
        </w:rPr>
        <w:t>fish m</w:t>
      </w:r>
      <w:r w:rsidR="009F7824" w:rsidRPr="002B6F18">
        <w:rPr>
          <w:rFonts w:ascii="Times New Roman" w:hAnsi="Times New Roman" w:cs="Times New Roman"/>
          <w:vertAlign w:val="superscript"/>
        </w:rPr>
        <w:t>-1</w:t>
      </w:r>
      <w:r w:rsidR="009F7824" w:rsidRPr="002B6F18">
        <w:rPr>
          <w:rFonts w:ascii="Times New Roman" w:hAnsi="Times New Roman" w:cs="Times New Roman"/>
        </w:rPr>
        <w:t xml:space="preserve"> </w:t>
      </w:r>
      <w:r w:rsidR="0064210D" w:rsidRPr="002B6F18">
        <w:rPr>
          <w:rFonts w:ascii="Times New Roman" w:hAnsi="Times New Roman" w:cs="Times New Roman"/>
        </w:rPr>
        <w:t xml:space="preserve">in Standup Cr. (Teanaway </w:t>
      </w:r>
      <w:r w:rsidR="005C3ABE">
        <w:rPr>
          <w:rFonts w:ascii="Times New Roman" w:hAnsi="Times New Roman" w:cs="Times New Roman"/>
        </w:rPr>
        <w:t>Catchment</w:t>
      </w:r>
      <w:r w:rsidR="0064210D" w:rsidRPr="002B6F18">
        <w:rPr>
          <w:rFonts w:ascii="Times New Roman" w:hAnsi="Times New Roman" w:cs="Times New Roman"/>
        </w:rPr>
        <w:t xml:space="preserve">) </w:t>
      </w:r>
      <w:ins w:id="693" w:author="Clay Arango" w:date="2019-04-18T07:28:00Z">
        <w:r w:rsidR="00020401">
          <w:rPr>
            <w:rFonts w:ascii="Times New Roman" w:hAnsi="Times New Roman" w:cs="Times New Roman"/>
          </w:rPr>
          <w:t xml:space="preserve">in </w:t>
        </w:r>
      </w:ins>
      <w:r w:rsidR="0064210D" w:rsidRPr="002B6F18">
        <w:rPr>
          <w:rFonts w:ascii="Times New Roman" w:hAnsi="Times New Roman" w:cs="Times New Roman"/>
        </w:rPr>
        <w:t>2018</w:t>
      </w:r>
      <w:r w:rsidRPr="002B6F18">
        <w:rPr>
          <w:rFonts w:ascii="Times New Roman" w:hAnsi="Times New Roman" w:cs="Times New Roman"/>
        </w:rPr>
        <w:t>.</w:t>
      </w:r>
      <w:r w:rsidR="009D3BE5" w:rsidRPr="002B6F18">
        <w:rPr>
          <w:rFonts w:ascii="Times New Roman" w:hAnsi="Times New Roman" w:cs="Times New Roman"/>
        </w:rPr>
        <w:t xml:space="preserve">  </w:t>
      </w:r>
      <w:ins w:id="694" w:author="Clay Arango" w:date="2019-04-18T07:26:00Z">
        <w:r w:rsidR="009E03EB">
          <w:rPr>
            <w:rFonts w:ascii="Times New Roman" w:hAnsi="Times New Roman" w:cs="Times New Roman"/>
          </w:rPr>
          <w:t xml:space="preserve">There were XX significant differences by site and XX differences by year.  </w:t>
        </w:r>
      </w:ins>
      <w:r w:rsidR="009D3BE5" w:rsidRPr="002B6F18">
        <w:rPr>
          <w:rFonts w:ascii="Times New Roman" w:hAnsi="Times New Roman" w:cs="Times New Roman"/>
        </w:rPr>
        <w:t>The mean trout mass</w:t>
      </w:r>
      <w:r w:rsidR="0064210D" w:rsidRPr="002B6F18">
        <w:rPr>
          <w:rFonts w:ascii="Times New Roman" w:hAnsi="Times New Roman" w:cs="Times New Roman"/>
        </w:rPr>
        <w:t xml:space="preserve"> per individual fish ranged from 3.58 g in Frost Cr. (Taneum </w:t>
      </w:r>
      <w:r w:rsidR="005C3ABE">
        <w:rPr>
          <w:rFonts w:ascii="Times New Roman" w:hAnsi="Times New Roman" w:cs="Times New Roman"/>
        </w:rPr>
        <w:t>Catchment</w:t>
      </w:r>
      <w:r w:rsidR="0064210D" w:rsidRPr="002B6F18">
        <w:rPr>
          <w:rFonts w:ascii="Times New Roman" w:hAnsi="Times New Roman" w:cs="Times New Roman"/>
        </w:rPr>
        <w:t xml:space="preserve">) </w:t>
      </w:r>
      <w:r w:rsidR="003C096F" w:rsidRPr="002B6F18">
        <w:rPr>
          <w:rFonts w:ascii="Times New Roman" w:hAnsi="Times New Roman" w:cs="Times New Roman"/>
        </w:rPr>
        <w:t xml:space="preserve">2017 </w:t>
      </w:r>
      <w:r w:rsidR="0064210D" w:rsidRPr="002B6F18">
        <w:rPr>
          <w:rFonts w:ascii="Times New Roman" w:hAnsi="Times New Roman" w:cs="Times New Roman"/>
        </w:rPr>
        <w:t>to 31.23</w:t>
      </w:r>
      <w:r w:rsidR="006B25CD" w:rsidRPr="002B6F18">
        <w:rPr>
          <w:rFonts w:ascii="Times New Roman" w:hAnsi="Times New Roman" w:cs="Times New Roman"/>
        </w:rPr>
        <w:t xml:space="preserve"> g in Jack Cr. (Teanaway </w:t>
      </w:r>
      <w:r w:rsidR="005C3ABE">
        <w:rPr>
          <w:rFonts w:ascii="Times New Roman" w:hAnsi="Times New Roman" w:cs="Times New Roman"/>
        </w:rPr>
        <w:t>Catchment</w:t>
      </w:r>
      <w:r w:rsidR="006B25CD" w:rsidRPr="002B6F18">
        <w:rPr>
          <w:rFonts w:ascii="Times New Roman" w:hAnsi="Times New Roman" w:cs="Times New Roman"/>
        </w:rPr>
        <w:t>)</w:t>
      </w:r>
      <w:r w:rsidR="003C096F" w:rsidRPr="002B6F18">
        <w:rPr>
          <w:rFonts w:ascii="Times New Roman" w:hAnsi="Times New Roman" w:cs="Times New Roman"/>
        </w:rPr>
        <w:t xml:space="preserve"> </w:t>
      </w:r>
      <w:ins w:id="695" w:author="Clay Arango" w:date="2019-04-18T07:28:00Z">
        <w:r w:rsidR="00020401">
          <w:rPr>
            <w:rFonts w:ascii="Times New Roman" w:hAnsi="Times New Roman" w:cs="Times New Roman"/>
          </w:rPr>
          <w:t xml:space="preserve">in </w:t>
        </w:r>
      </w:ins>
      <w:r w:rsidR="003C096F" w:rsidRPr="002B6F18">
        <w:rPr>
          <w:rFonts w:ascii="Times New Roman" w:hAnsi="Times New Roman" w:cs="Times New Roman"/>
        </w:rPr>
        <w:t>2017</w:t>
      </w:r>
      <w:r w:rsidR="006B25CD" w:rsidRPr="002B6F18">
        <w:rPr>
          <w:rFonts w:ascii="Times New Roman" w:hAnsi="Times New Roman" w:cs="Times New Roman"/>
        </w:rPr>
        <w:t xml:space="preserve"> (</w:t>
      </w:r>
      <w:r w:rsidR="007C3908">
        <w:rPr>
          <w:rFonts w:ascii="Times New Roman" w:hAnsi="Times New Roman" w:cs="Times New Roman"/>
        </w:rPr>
        <w:fldChar w:fldCharType="begin"/>
      </w:r>
      <w:r w:rsidR="007C3908">
        <w:rPr>
          <w:rFonts w:ascii="Times New Roman" w:hAnsi="Times New Roman" w:cs="Times New Roman"/>
        </w:rPr>
        <w:instrText xml:space="preserve"> REF _Ref353469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14</w:t>
      </w:r>
      <w:r w:rsidR="007C3908">
        <w:rPr>
          <w:rFonts w:ascii="Times New Roman" w:hAnsi="Times New Roman" w:cs="Times New Roman"/>
        </w:rPr>
        <w:fldChar w:fldCharType="end"/>
      </w:r>
      <w:r w:rsidR="006B25CD" w:rsidRPr="002B6F18">
        <w:rPr>
          <w:rFonts w:ascii="Times New Roman" w:hAnsi="Times New Roman" w:cs="Times New Roman"/>
        </w:rPr>
        <w:t>).</w:t>
      </w:r>
      <w:r w:rsidR="009D1CFE" w:rsidRPr="002B6F18">
        <w:rPr>
          <w:rFonts w:ascii="Times New Roman" w:hAnsi="Times New Roman" w:cs="Times New Roman"/>
        </w:rPr>
        <w:t xml:space="preserve">  I estimated trout biomass in g m</w:t>
      </w:r>
      <w:r w:rsidR="009D1CFE" w:rsidRPr="002B6F18">
        <w:rPr>
          <w:rFonts w:ascii="Times New Roman" w:hAnsi="Times New Roman" w:cs="Times New Roman"/>
          <w:vertAlign w:val="superscript"/>
        </w:rPr>
        <w:t>-2</w:t>
      </w:r>
      <w:r w:rsidR="009D1CFE" w:rsidRPr="002B6F18">
        <w:rPr>
          <w:rFonts w:ascii="Times New Roman" w:hAnsi="Times New Roman" w:cs="Times New Roman"/>
        </w:rPr>
        <w:t xml:space="preserve"> to range from</w:t>
      </w:r>
      <w:r w:rsidR="00CB5FE2" w:rsidRPr="002B6F18">
        <w:rPr>
          <w:rFonts w:ascii="Times New Roman" w:hAnsi="Times New Roman" w:cs="Times New Roman"/>
        </w:rPr>
        <w:t xml:space="preserve"> 0 in</w:t>
      </w:r>
      <w:r w:rsidR="003C096F" w:rsidRPr="002B6F18">
        <w:rPr>
          <w:rFonts w:ascii="Times New Roman" w:hAnsi="Times New Roman" w:cs="Times New Roman"/>
        </w:rPr>
        <w:t xml:space="preserve"> First Cr. (Taneum </w:t>
      </w:r>
      <w:r w:rsidR="005C3ABE">
        <w:rPr>
          <w:rFonts w:ascii="Times New Roman" w:hAnsi="Times New Roman" w:cs="Times New Roman"/>
        </w:rPr>
        <w:t>Catchment</w:t>
      </w:r>
      <w:r w:rsidR="003C096F" w:rsidRPr="002B6F18">
        <w:rPr>
          <w:rFonts w:ascii="Times New Roman" w:hAnsi="Times New Roman" w:cs="Times New Roman"/>
        </w:rPr>
        <w:t xml:space="preserve">) </w:t>
      </w:r>
      <w:ins w:id="696" w:author="Clay Arango" w:date="2019-04-18T07:28:00Z">
        <w:r w:rsidR="00020401">
          <w:rPr>
            <w:rFonts w:ascii="Times New Roman" w:hAnsi="Times New Roman" w:cs="Times New Roman"/>
          </w:rPr>
          <w:t xml:space="preserve">in </w:t>
        </w:r>
      </w:ins>
      <w:r w:rsidR="003C096F" w:rsidRPr="002B6F18">
        <w:rPr>
          <w:rFonts w:ascii="Times New Roman" w:hAnsi="Times New Roman" w:cs="Times New Roman"/>
        </w:rPr>
        <w:t>2018 to 8.38 g m</w:t>
      </w:r>
      <w:r w:rsidR="003C096F" w:rsidRPr="002B6F18">
        <w:rPr>
          <w:rFonts w:ascii="Times New Roman" w:hAnsi="Times New Roman" w:cs="Times New Roman"/>
          <w:vertAlign w:val="superscript"/>
        </w:rPr>
        <w:t>-2</w:t>
      </w:r>
      <w:r w:rsidR="003C096F" w:rsidRPr="002B6F18">
        <w:rPr>
          <w:rFonts w:ascii="Times New Roman" w:hAnsi="Times New Roman" w:cs="Times New Roman"/>
        </w:rPr>
        <w:t xml:space="preserve"> in Hurly Cr. (Swauk </w:t>
      </w:r>
      <w:r w:rsidR="005C3ABE">
        <w:rPr>
          <w:rFonts w:ascii="Times New Roman" w:hAnsi="Times New Roman" w:cs="Times New Roman"/>
        </w:rPr>
        <w:t>Catchment</w:t>
      </w:r>
      <w:r w:rsidR="003C096F" w:rsidRPr="002B6F18">
        <w:rPr>
          <w:rFonts w:ascii="Times New Roman" w:hAnsi="Times New Roman" w:cs="Times New Roman"/>
        </w:rPr>
        <w:t xml:space="preserve">) </w:t>
      </w:r>
      <w:ins w:id="697" w:author="Clay Arango" w:date="2019-04-18T07:28:00Z">
        <w:r w:rsidR="00020401">
          <w:rPr>
            <w:rFonts w:ascii="Times New Roman" w:hAnsi="Times New Roman" w:cs="Times New Roman"/>
          </w:rPr>
          <w:t xml:space="preserve">in </w:t>
        </w:r>
      </w:ins>
      <w:r w:rsidR="003C096F" w:rsidRPr="002B6F18">
        <w:rPr>
          <w:rFonts w:ascii="Times New Roman" w:hAnsi="Times New Roman" w:cs="Times New Roman"/>
        </w:rPr>
        <w:t>2017 (</w:t>
      </w:r>
      <w:r w:rsidR="007C3908">
        <w:rPr>
          <w:rFonts w:ascii="Times New Roman" w:hAnsi="Times New Roman" w:cs="Times New Roman"/>
        </w:rPr>
        <w:fldChar w:fldCharType="begin"/>
      </w:r>
      <w:r w:rsidR="007C3908">
        <w:rPr>
          <w:rFonts w:ascii="Times New Roman" w:hAnsi="Times New Roman" w:cs="Times New Roman"/>
        </w:rPr>
        <w:instrText xml:space="preserve"> REF _Ref423498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15</w:t>
      </w:r>
      <w:r w:rsidR="007C3908">
        <w:rPr>
          <w:rFonts w:ascii="Times New Roman" w:hAnsi="Times New Roman" w:cs="Times New Roman"/>
        </w:rPr>
        <w:fldChar w:fldCharType="end"/>
      </w:r>
      <w:r w:rsidR="003C096F" w:rsidRPr="00D03DCF">
        <w:rPr>
          <w:rFonts w:ascii="Times New Roman" w:hAnsi="Times New Roman" w:cs="Times New Roman"/>
        </w:rPr>
        <w:fldChar w:fldCharType="begin"/>
      </w:r>
      <w:r w:rsidR="003C096F" w:rsidRPr="002B6F18">
        <w:rPr>
          <w:rFonts w:ascii="Times New Roman" w:hAnsi="Times New Roman" w:cs="Times New Roman"/>
        </w:rPr>
        <w:instrText xml:space="preserve"> REF _Ref423498 \h </w:instrText>
      </w:r>
      <w:r w:rsidR="002109FE" w:rsidRPr="002B6F18">
        <w:rPr>
          <w:rFonts w:ascii="Times New Roman" w:hAnsi="Times New Roman" w:cs="Times New Roman"/>
        </w:rPr>
        <w:instrText xml:space="preserve"> \* MERGEFORMAT </w:instrText>
      </w:r>
      <w:r w:rsidR="003C096F" w:rsidRPr="00D03DCF">
        <w:rPr>
          <w:rFonts w:ascii="Times New Roman" w:hAnsi="Times New Roman" w:cs="Times New Roman"/>
        </w:rPr>
      </w:r>
      <w:r w:rsidR="003C096F" w:rsidRPr="00D03DCF">
        <w:rPr>
          <w:rFonts w:ascii="Times New Roman" w:hAnsi="Times New Roman" w:cs="Times New Roman"/>
        </w:rPr>
        <w:fldChar w:fldCharType="end"/>
      </w:r>
      <w:r w:rsidR="003C096F" w:rsidRPr="002B6F18">
        <w:rPr>
          <w:rFonts w:ascii="Times New Roman" w:hAnsi="Times New Roman" w:cs="Times New Roman"/>
        </w:rPr>
        <w:t>).</w:t>
      </w:r>
    </w:p>
    <w:p w14:paraId="55D8208E" w14:textId="77777777" w:rsidR="006B25CD" w:rsidRPr="002B6F18" w:rsidRDefault="006B25CD" w:rsidP="003D61DC">
      <w:pPr>
        <w:keepNext/>
        <w:jc w:val="center"/>
        <w:rPr>
          <w:rFonts w:ascii="Times New Roman" w:hAnsi="Times New Roman" w:cs="Times New Roman"/>
        </w:rPr>
      </w:pPr>
      <w:r w:rsidRPr="00D03DCF">
        <w:rPr>
          <w:rFonts w:ascii="Times New Roman" w:hAnsi="Times New Roman" w:cs="Times New Roman"/>
          <w:noProof/>
          <w:lang w:eastAsia="ja-JP"/>
        </w:rPr>
        <w:lastRenderedPageBreak/>
        <w:drawing>
          <wp:inline distT="0" distB="0" distL="0" distR="0" wp14:anchorId="253E5C3F" wp14:editId="4A4C0463">
            <wp:extent cx="3108960" cy="3108960"/>
            <wp:effectExtent l="0" t="0" r="0" b="0"/>
            <wp:docPr id="22" name="Picture 22" descr="N:\Thesis\Rplot.trout.mas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trout.mass1.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7E7F1A2" w14:textId="3AC3ACD8" w:rsidR="006B25CD" w:rsidRDefault="006B25CD" w:rsidP="003D61DC">
      <w:pPr>
        <w:pStyle w:val="Caption"/>
        <w:rPr>
          <w:rFonts w:ascii="Times New Roman" w:hAnsi="Times New Roman" w:cs="Times New Roman"/>
          <w:b w:val="0"/>
          <w:color w:val="auto"/>
          <w:sz w:val="24"/>
          <w:szCs w:val="24"/>
        </w:rPr>
      </w:pPr>
      <w:bookmarkStart w:id="698" w:name="_Ref3534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14</w:t>
      </w:r>
      <w:r w:rsidRPr="00D03DCF">
        <w:rPr>
          <w:rFonts w:ascii="Times New Roman" w:hAnsi="Times New Roman" w:cs="Times New Roman"/>
          <w:color w:val="auto"/>
          <w:sz w:val="24"/>
          <w:szCs w:val="24"/>
        </w:rPr>
        <w:fldChar w:fldCharType="end"/>
      </w:r>
      <w:bookmarkEnd w:id="698"/>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 mass of individual fish per stream</w:t>
      </w:r>
      <w:r w:rsidR="001C43F4">
        <w:rPr>
          <w:rFonts w:ascii="Times New Roman" w:hAnsi="Times New Roman" w:cs="Times New Roman"/>
          <w:b w:val="0"/>
          <w:color w:val="auto"/>
          <w:sz w:val="24"/>
          <w:szCs w:val="24"/>
        </w:rPr>
        <w:t xml:space="preserve"> (± standard error)</w:t>
      </w:r>
      <w:r w:rsidRPr="002B6F18">
        <w:rPr>
          <w:rFonts w:ascii="Times New Roman" w:hAnsi="Times New Roman" w:cs="Times New Roman"/>
          <w:b w:val="0"/>
          <w:color w:val="auto"/>
          <w:sz w:val="24"/>
          <w:szCs w:val="24"/>
        </w:rPr>
        <w:t xml:space="preserve"> and year of sampling with streams arranged by increasing wetted width and grouped by watershed.</w:t>
      </w:r>
    </w:p>
    <w:p w14:paraId="22DACFC9" w14:textId="77777777" w:rsidR="00836012" w:rsidRPr="003D61DC" w:rsidRDefault="00836012" w:rsidP="003D61DC"/>
    <w:p w14:paraId="7E96D2CF" w14:textId="77777777" w:rsidR="009D1CFE" w:rsidRPr="002B6F18" w:rsidRDefault="009D1CFE" w:rsidP="003D61DC">
      <w:pPr>
        <w:keepNext/>
        <w:jc w:val="center"/>
        <w:rPr>
          <w:rFonts w:ascii="Times New Roman" w:hAnsi="Times New Roman" w:cs="Times New Roman"/>
        </w:rPr>
      </w:pPr>
      <w:r w:rsidRPr="00D03DCF">
        <w:rPr>
          <w:rFonts w:ascii="Times New Roman" w:hAnsi="Times New Roman" w:cs="Times New Roman"/>
          <w:noProof/>
          <w:lang w:eastAsia="ja-JP"/>
        </w:rPr>
        <w:drawing>
          <wp:inline distT="0" distB="0" distL="0" distR="0" wp14:anchorId="61AE39D1" wp14:editId="2F6B23CD">
            <wp:extent cx="3108960" cy="3108960"/>
            <wp:effectExtent l="0" t="0" r="0" b="0"/>
            <wp:docPr id="23" name="Picture 23" descr="N:\Thesis\Rplot.biomasssquared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biomasssquared1.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554B5ED" w14:textId="07A28ABC" w:rsidR="009F7824" w:rsidRPr="00C70BDB" w:rsidRDefault="009D1CFE" w:rsidP="003D61DC">
      <w:pPr>
        <w:pStyle w:val="Caption"/>
        <w:rPr>
          <w:rFonts w:ascii="Times New Roman" w:hAnsi="Times New Roman" w:cs="Times New Roman"/>
          <w:b w:val="0"/>
          <w:sz w:val="24"/>
          <w:szCs w:val="24"/>
        </w:rPr>
      </w:pPr>
      <w:bookmarkStart w:id="699" w:name="_Ref4234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15</w:t>
      </w:r>
      <w:r w:rsidRPr="00D03DCF">
        <w:rPr>
          <w:rFonts w:ascii="Times New Roman" w:hAnsi="Times New Roman" w:cs="Times New Roman"/>
          <w:color w:val="auto"/>
          <w:sz w:val="24"/>
          <w:szCs w:val="24"/>
        </w:rPr>
        <w:fldChar w:fldCharType="end"/>
      </w:r>
      <w:bookmarkEnd w:id="699"/>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Mean t</w:t>
      </w:r>
      <w:r w:rsidR="002E3F43" w:rsidRPr="002B6F18">
        <w:rPr>
          <w:rFonts w:ascii="Times New Roman" w:hAnsi="Times New Roman" w:cs="Times New Roman"/>
          <w:b w:val="0"/>
          <w:color w:val="auto"/>
          <w:sz w:val="24"/>
          <w:szCs w:val="24"/>
        </w:rPr>
        <w:t xml:space="preserve">rout biomass </w:t>
      </w:r>
      <w:r w:rsidR="003C096F" w:rsidRPr="002B6F18">
        <w:rPr>
          <w:rFonts w:ascii="Times New Roman" w:hAnsi="Times New Roman" w:cs="Times New Roman"/>
          <w:b w:val="0"/>
          <w:color w:val="auto"/>
          <w:sz w:val="24"/>
          <w:szCs w:val="24"/>
        </w:rPr>
        <w:t>per stream and year of sampling</w:t>
      </w:r>
      <w:r w:rsidR="001C43F4">
        <w:rPr>
          <w:rFonts w:ascii="Times New Roman" w:hAnsi="Times New Roman" w:cs="Times New Roman"/>
          <w:b w:val="0"/>
          <w:color w:val="auto"/>
          <w:sz w:val="24"/>
          <w:szCs w:val="24"/>
        </w:rPr>
        <w:t xml:space="preserve"> (± </w:t>
      </w:r>
      <w:r w:rsidR="001C43F4" w:rsidRPr="002B6F18">
        <w:rPr>
          <w:rFonts w:ascii="Times New Roman" w:hAnsi="Times New Roman" w:cs="Times New Roman"/>
          <w:b w:val="0"/>
          <w:color w:val="auto"/>
          <w:sz w:val="24"/>
          <w:szCs w:val="24"/>
        </w:rPr>
        <w:t>standard error</w:t>
      </w:r>
      <w:r w:rsidR="001C43F4">
        <w:rPr>
          <w:rFonts w:ascii="Times New Roman" w:hAnsi="Times New Roman" w:cs="Times New Roman"/>
          <w:b w:val="0"/>
          <w:color w:val="auto"/>
          <w:sz w:val="24"/>
          <w:szCs w:val="24"/>
        </w:rPr>
        <w:t xml:space="preserve"> from population) </w:t>
      </w:r>
      <w:r w:rsidR="003C096F" w:rsidRPr="002B6F18">
        <w:rPr>
          <w:rFonts w:ascii="Times New Roman" w:hAnsi="Times New Roman" w:cs="Times New Roman"/>
          <w:b w:val="0"/>
          <w:color w:val="auto"/>
          <w:sz w:val="24"/>
          <w:szCs w:val="24"/>
        </w:rPr>
        <w:t xml:space="preserve">with streams arranged by increasing wetted width and grouped by watershed.  </w:t>
      </w:r>
      <w:r w:rsidR="005F719C" w:rsidRPr="002B6F18">
        <w:rPr>
          <w:rFonts w:ascii="Times New Roman" w:hAnsi="Times New Roman" w:cs="Times New Roman"/>
          <w:b w:val="0"/>
          <w:color w:val="auto"/>
          <w:sz w:val="24"/>
          <w:szCs w:val="24"/>
        </w:rPr>
        <w:t xml:space="preserve">These values were arrived at by multiplying the fish </w:t>
      </w:r>
      <w:r w:rsidR="001C43F4">
        <w:rPr>
          <w:rFonts w:ascii="Times New Roman" w:hAnsi="Times New Roman" w:cs="Times New Roman"/>
          <w:b w:val="0"/>
          <w:color w:val="auto"/>
          <w:sz w:val="24"/>
          <w:szCs w:val="24"/>
        </w:rPr>
        <w:t>population</w:t>
      </w:r>
      <w:r w:rsidR="005F719C" w:rsidRPr="002B6F18">
        <w:rPr>
          <w:rFonts w:ascii="Times New Roman" w:hAnsi="Times New Roman" w:cs="Times New Roman"/>
          <w:b w:val="0"/>
          <w:color w:val="auto"/>
          <w:sz w:val="24"/>
          <w:szCs w:val="24"/>
        </w:rPr>
        <w:t xml:space="preserve"> per meter of stream by the mean weight of the individual fish, the result was then divided by the stream wetted </w:t>
      </w:r>
      <w:commentRangeStart w:id="700"/>
      <w:commentRangeStart w:id="701"/>
      <w:r w:rsidR="005F719C" w:rsidRPr="002B6F18">
        <w:rPr>
          <w:rFonts w:ascii="Times New Roman" w:hAnsi="Times New Roman" w:cs="Times New Roman"/>
          <w:b w:val="0"/>
          <w:color w:val="auto"/>
          <w:sz w:val="24"/>
          <w:szCs w:val="24"/>
        </w:rPr>
        <w:t>width</w:t>
      </w:r>
      <w:commentRangeEnd w:id="700"/>
      <w:r w:rsidR="001C43F4">
        <w:rPr>
          <w:rStyle w:val="CommentReference"/>
          <w:b w:val="0"/>
          <w:bCs w:val="0"/>
          <w:color w:val="auto"/>
        </w:rPr>
        <w:commentReference w:id="700"/>
      </w:r>
      <w:commentRangeEnd w:id="701"/>
      <w:r w:rsidR="00020401">
        <w:rPr>
          <w:rStyle w:val="CommentReference"/>
          <w:b w:val="0"/>
          <w:bCs w:val="0"/>
          <w:color w:val="auto"/>
        </w:rPr>
        <w:commentReference w:id="701"/>
      </w:r>
      <w:r w:rsidR="005F719C" w:rsidRPr="002B6F18">
        <w:rPr>
          <w:rFonts w:ascii="Times New Roman" w:hAnsi="Times New Roman" w:cs="Times New Roman"/>
          <w:b w:val="0"/>
          <w:color w:val="auto"/>
          <w:sz w:val="24"/>
          <w:szCs w:val="24"/>
        </w:rPr>
        <w:t xml:space="preserve">.  </w:t>
      </w:r>
    </w:p>
    <w:p w14:paraId="37D5E3D8" w14:textId="400A0CD9" w:rsidR="009D1CFE" w:rsidRPr="003D61DC" w:rsidRDefault="002109FE" w:rsidP="00A8659A">
      <w:pPr>
        <w:pStyle w:val="Caption"/>
        <w:spacing w:line="480" w:lineRule="auto"/>
        <w:ind w:firstLine="720"/>
        <w:rPr>
          <w:rFonts w:ascii="Times New Roman" w:hAnsi="Times New Roman" w:cs="Times New Roman"/>
          <w:b w:val="0"/>
          <w:sz w:val="24"/>
          <w:szCs w:val="24"/>
        </w:rPr>
      </w:pPr>
      <w:r w:rsidRPr="002B6F18">
        <w:rPr>
          <w:rFonts w:ascii="Times New Roman" w:hAnsi="Times New Roman" w:cs="Times New Roman"/>
          <w:b w:val="0"/>
          <w:color w:val="auto"/>
          <w:sz w:val="24"/>
          <w:szCs w:val="24"/>
        </w:rPr>
        <w:lastRenderedPageBreak/>
        <w:t xml:space="preserve">The </w:t>
      </w:r>
      <w:ins w:id="702" w:author="Clay Arango" w:date="2019-04-18T07:29:00Z">
        <w:r w:rsidR="00020401">
          <w:rPr>
            <w:rFonts w:ascii="Times New Roman" w:hAnsi="Times New Roman" w:cs="Times New Roman"/>
            <w:b w:val="0"/>
            <w:color w:val="auto"/>
            <w:sz w:val="24"/>
            <w:szCs w:val="24"/>
          </w:rPr>
          <w:t xml:space="preserve">final </w:t>
        </w:r>
      </w:ins>
      <w:r w:rsidRPr="002B6F18">
        <w:rPr>
          <w:rFonts w:ascii="Times New Roman" w:hAnsi="Times New Roman" w:cs="Times New Roman"/>
          <w:b w:val="0"/>
          <w:color w:val="auto"/>
          <w:sz w:val="24"/>
          <w:szCs w:val="24"/>
        </w:rPr>
        <w:t xml:space="preserve">model </w:t>
      </w:r>
      <w:del w:id="703" w:author="Clay Arango" w:date="2019-04-18T07:29:00Z">
        <w:r w:rsidRPr="002B6F18" w:rsidDel="00020401">
          <w:rPr>
            <w:rFonts w:ascii="Times New Roman" w:hAnsi="Times New Roman" w:cs="Times New Roman"/>
            <w:b w:val="0"/>
            <w:color w:val="auto"/>
            <w:sz w:val="24"/>
            <w:szCs w:val="24"/>
          </w:rPr>
          <w:delText xml:space="preserve">I determined for </w:delText>
        </w:r>
      </w:del>
      <w:ins w:id="704" w:author="Clay Arango" w:date="2019-04-18T07:29:00Z">
        <w:r w:rsidR="00020401">
          <w:rPr>
            <w:rFonts w:ascii="Times New Roman" w:hAnsi="Times New Roman" w:cs="Times New Roman"/>
            <w:b w:val="0"/>
            <w:color w:val="auto"/>
            <w:sz w:val="24"/>
            <w:szCs w:val="24"/>
          </w:rPr>
          <w:t xml:space="preserve">relating </w:t>
        </w:r>
      </w:ins>
      <w:r w:rsidRPr="002B6F18">
        <w:rPr>
          <w:rFonts w:ascii="Times New Roman" w:hAnsi="Times New Roman" w:cs="Times New Roman"/>
          <w:b w:val="0"/>
          <w:color w:val="auto"/>
          <w:sz w:val="24"/>
          <w:szCs w:val="24"/>
        </w:rPr>
        <w:t>trout biomass in g m</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w:t>
      </w:r>
      <w:del w:id="705" w:author="Clay Arango" w:date="2019-04-18T07:29:00Z">
        <w:r w:rsidRPr="002B6F18" w:rsidDel="00020401">
          <w:rPr>
            <w:rFonts w:ascii="Times New Roman" w:hAnsi="Times New Roman" w:cs="Times New Roman"/>
            <w:b w:val="0"/>
            <w:color w:val="auto"/>
            <w:sz w:val="24"/>
            <w:szCs w:val="24"/>
          </w:rPr>
          <w:delText xml:space="preserve">of stream surface area was a </w:delText>
        </w:r>
        <w:r w:rsidR="0074025D" w:rsidRPr="002B6F18" w:rsidDel="00020401">
          <w:rPr>
            <w:rFonts w:ascii="Times New Roman" w:hAnsi="Times New Roman" w:cs="Times New Roman"/>
            <w:b w:val="0"/>
            <w:color w:val="auto"/>
            <w:sz w:val="24"/>
            <w:szCs w:val="24"/>
          </w:rPr>
          <w:delText xml:space="preserve">generalized least squares with a log </w:delText>
        </w:r>
        <w:r w:rsidR="0074025D" w:rsidRPr="003D61DC" w:rsidDel="00020401">
          <w:rPr>
            <w:rFonts w:ascii="Times New Roman" w:hAnsi="Times New Roman" w:cs="Times New Roman"/>
            <w:b w:val="0"/>
            <w:color w:val="auto"/>
            <w:sz w:val="24"/>
            <w:szCs w:val="24"/>
          </w:rPr>
          <w:delText xml:space="preserve">transformation.  The variance was allowed to change based on an exponential function </w:delText>
        </w:r>
        <w:r w:rsidR="002E7924" w:rsidRPr="003D61DC" w:rsidDel="00020401">
          <w:rPr>
            <w:rFonts w:ascii="Times New Roman" w:hAnsi="Times New Roman" w:cs="Times New Roman"/>
            <w:b w:val="0"/>
            <w:color w:val="auto"/>
            <w:sz w:val="24"/>
            <w:szCs w:val="24"/>
          </w:rPr>
          <w:delText xml:space="preserve">and the </w:delText>
        </w:r>
      </w:del>
      <w:ins w:id="706" w:author="Clay Arango" w:date="2019-04-18T07:29:00Z">
        <w:r w:rsidR="00020401">
          <w:rPr>
            <w:rFonts w:ascii="Times New Roman" w:hAnsi="Times New Roman" w:cs="Times New Roman"/>
            <w:b w:val="0"/>
            <w:color w:val="auto"/>
            <w:sz w:val="24"/>
            <w:szCs w:val="24"/>
          </w:rPr>
          <w:t xml:space="preserve">had </w:t>
        </w:r>
      </w:ins>
      <w:r w:rsidR="002E7924" w:rsidRPr="003D61DC">
        <w:rPr>
          <w:rFonts w:ascii="Times New Roman" w:hAnsi="Times New Roman" w:cs="Times New Roman"/>
          <w:b w:val="0"/>
          <w:color w:val="auto"/>
          <w:sz w:val="24"/>
          <w:szCs w:val="24"/>
        </w:rPr>
        <w:t xml:space="preserve">main effects </w:t>
      </w:r>
      <w:del w:id="707" w:author="Clay Arango" w:date="2019-04-18T07:29:00Z">
        <w:r w:rsidR="002E7924" w:rsidRPr="003D61DC" w:rsidDel="00020401">
          <w:rPr>
            <w:rFonts w:ascii="Times New Roman" w:hAnsi="Times New Roman" w:cs="Times New Roman"/>
            <w:b w:val="0"/>
            <w:color w:val="auto"/>
            <w:sz w:val="24"/>
            <w:szCs w:val="24"/>
          </w:rPr>
          <w:delText xml:space="preserve">were </w:delText>
        </w:r>
      </w:del>
      <w:ins w:id="708" w:author="Clay Arango" w:date="2019-04-18T07:29:00Z">
        <w:r w:rsidR="00020401">
          <w:rPr>
            <w:rFonts w:ascii="Times New Roman" w:hAnsi="Times New Roman" w:cs="Times New Roman"/>
            <w:b w:val="0"/>
            <w:color w:val="auto"/>
            <w:sz w:val="24"/>
            <w:szCs w:val="24"/>
          </w:rPr>
          <w:t xml:space="preserve">of </w:t>
        </w:r>
      </w:ins>
      <w:r w:rsidR="005C3ABE" w:rsidRPr="003D61DC">
        <w:rPr>
          <w:rFonts w:ascii="Times New Roman" w:hAnsi="Times New Roman" w:cs="Times New Roman"/>
          <w:b w:val="0"/>
          <w:color w:val="auto"/>
          <w:sz w:val="24"/>
          <w:szCs w:val="24"/>
        </w:rPr>
        <w:t>catchment</w:t>
      </w:r>
      <w:ins w:id="709" w:author="Clay Arango" w:date="2019-04-18T07:29:00Z">
        <w:r w:rsidR="00020401">
          <w:rPr>
            <w:rFonts w:ascii="Times New Roman" w:hAnsi="Times New Roman" w:cs="Times New Roman"/>
            <w:b w:val="0"/>
            <w:color w:val="auto"/>
            <w:sz w:val="24"/>
            <w:szCs w:val="24"/>
          </w:rPr>
          <w:t xml:space="preserve"> (pvalue)</w:t>
        </w:r>
      </w:ins>
      <w:r w:rsidR="005C3ABE" w:rsidRPr="003D61DC">
        <w:rPr>
          <w:rFonts w:ascii="Times New Roman" w:hAnsi="Times New Roman" w:cs="Times New Roman"/>
          <w:b w:val="0"/>
          <w:color w:val="auto"/>
          <w:sz w:val="24"/>
          <w:szCs w:val="24"/>
        </w:rPr>
        <w:t xml:space="preserve"> </w:t>
      </w:r>
      <w:r w:rsidR="008C74B5" w:rsidRPr="003D61DC">
        <w:rPr>
          <w:rFonts w:ascii="Times New Roman" w:hAnsi="Times New Roman" w:cs="Times New Roman"/>
          <w:b w:val="0"/>
          <w:color w:val="auto"/>
          <w:sz w:val="24"/>
          <w:szCs w:val="24"/>
        </w:rPr>
        <w:t>(</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_Ref430436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16</w:t>
      </w:r>
      <w:r w:rsidR="007C3908" w:rsidRPr="003D61DC">
        <w:rPr>
          <w:rFonts w:ascii="Times New Roman" w:hAnsi="Times New Roman" w:cs="Times New Roman"/>
          <w:b w:val="0"/>
          <w:color w:val="auto"/>
          <w:sz w:val="24"/>
          <w:szCs w:val="24"/>
        </w:rPr>
        <w:fldChar w:fldCharType="end"/>
      </w:r>
      <w:r w:rsidR="008C74B5" w:rsidRPr="003D61DC">
        <w:rPr>
          <w:rFonts w:ascii="Times New Roman" w:hAnsi="Times New Roman" w:cs="Times New Roman"/>
          <w:b w:val="0"/>
          <w:color w:val="auto"/>
          <w:sz w:val="24"/>
          <w:szCs w:val="24"/>
        </w:rPr>
        <w:t xml:space="preserve">) </w:t>
      </w:r>
      <w:r w:rsidR="002E7924" w:rsidRPr="003D61DC">
        <w:rPr>
          <w:rFonts w:ascii="Times New Roman" w:hAnsi="Times New Roman" w:cs="Times New Roman"/>
          <w:b w:val="0"/>
          <w:color w:val="auto"/>
          <w:sz w:val="24"/>
          <w:szCs w:val="24"/>
        </w:rPr>
        <w:t>and minimum daily temp</w:t>
      </w:r>
      <w:r w:rsidR="00FE15F9" w:rsidRPr="003D61DC">
        <w:rPr>
          <w:rFonts w:ascii="Times New Roman" w:hAnsi="Times New Roman" w:cs="Times New Roman"/>
          <w:b w:val="0"/>
          <w:color w:val="auto"/>
          <w:sz w:val="24"/>
          <w:szCs w:val="24"/>
        </w:rPr>
        <w:t xml:space="preserve">erature </w:t>
      </w:r>
      <w:ins w:id="710" w:author="Clay Arango" w:date="2019-04-18T07:29:00Z">
        <w:r w:rsidR="00020401">
          <w:rPr>
            <w:rFonts w:ascii="Times New Roman" w:hAnsi="Times New Roman" w:cs="Times New Roman"/>
            <w:b w:val="0"/>
            <w:color w:val="auto"/>
            <w:sz w:val="24"/>
            <w:szCs w:val="24"/>
          </w:rPr>
          <w:t xml:space="preserve">which </w:t>
        </w:r>
      </w:ins>
      <w:del w:id="711" w:author="Clay Arango" w:date="2019-04-18T07:29:00Z">
        <w:r w:rsidR="00FE15F9" w:rsidRPr="003D61DC" w:rsidDel="00020401">
          <w:rPr>
            <w:rFonts w:ascii="Times New Roman" w:hAnsi="Times New Roman" w:cs="Times New Roman"/>
            <w:b w:val="0"/>
            <w:color w:val="auto"/>
            <w:sz w:val="24"/>
            <w:szCs w:val="24"/>
          </w:rPr>
          <w:delText xml:space="preserve">with an </w:delText>
        </w:r>
      </w:del>
      <w:ins w:id="712" w:author="Clay Arango" w:date="2019-04-18T07:29:00Z">
        <w:r w:rsidR="00020401">
          <w:rPr>
            <w:rFonts w:ascii="Times New Roman" w:hAnsi="Times New Roman" w:cs="Times New Roman"/>
            <w:b w:val="0"/>
            <w:color w:val="auto"/>
            <w:sz w:val="24"/>
            <w:szCs w:val="24"/>
          </w:rPr>
          <w:t xml:space="preserve">had a significant </w:t>
        </w:r>
      </w:ins>
      <w:r w:rsidR="00FE15F9" w:rsidRPr="003D61DC">
        <w:rPr>
          <w:rFonts w:ascii="Times New Roman" w:hAnsi="Times New Roman" w:cs="Times New Roman"/>
          <w:b w:val="0"/>
          <w:color w:val="auto"/>
          <w:sz w:val="24"/>
          <w:szCs w:val="24"/>
        </w:rPr>
        <w:t xml:space="preserve">interaction </w:t>
      </w:r>
      <w:del w:id="713" w:author="Clay Arango" w:date="2019-04-18T07:29:00Z">
        <w:r w:rsidR="00FE15F9" w:rsidRPr="003D61DC" w:rsidDel="00020401">
          <w:rPr>
            <w:rFonts w:ascii="Times New Roman" w:hAnsi="Times New Roman" w:cs="Times New Roman"/>
            <w:b w:val="0"/>
            <w:color w:val="auto"/>
            <w:sz w:val="24"/>
            <w:szCs w:val="24"/>
          </w:rPr>
          <w:delText>on</w:delText>
        </w:r>
        <w:r w:rsidR="002E7924" w:rsidRPr="003D61DC" w:rsidDel="00020401">
          <w:rPr>
            <w:rFonts w:ascii="Times New Roman" w:hAnsi="Times New Roman" w:cs="Times New Roman"/>
            <w:b w:val="0"/>
            <w:color w:val="auto"/>
            <w:sz w:val="24"/>
            <w:szCs w:val="24"/>
          </w:rPr>
          <w:delText xml:space="preserve"> </w:delText>
        </w:r>
      </w:del>
      <w:ins w:id="714" w:author="Clay Arango" w:date="2019-04-18T07:29:00Z">
        <w:r w:rsidR="00020401">
          <w:rPr>
            <w:rFonts w:ascii="Times New Roman" w:hAnsi="Times New Roman" w:cs="Times New Roman"/>
            <w:b w:val="0"/>
            <w:color w:val="auto"/>
            <w:sz w:val="24"/>
            <w:szCs w:val="24"/>
          </w:rPr>
          <w:t xml:space="preserve">with </w:t>
        </w:r>
      </w:ins>
      <w:r w:rsidR="002E7924" w:rsidRPr="003D61DC">
        <w:rPr>
          <w:rFonts w:ascii="Times New Roman" w:hAnsi="Times New Roman" w:cs="Times New Roman"/>
          <w:b w:val="0"/>
          <w:color w:val="auto"/>
          <w:sz w:val="24"/>
          <w:szCs w:val="24"/>
        </w:rPr>
        <w:t>canopy openness</w:t>
      </w:r>
      <w:r w:rsidR="00A06AB5" w:rsidRPr="003D61DC">
        <w:rPr>
          <w:rFonts w:ascii="Times New Roman" w:hAnsi="Times New Roman" w:cs="Times New Roman"/>
          <w:b w:val="0"/>
          <w:color w:val="auto"/>
          <w:sz w:val="24"/>
          <w:szCs w:val="24"/>
        </w:rPr>
        <w:t xml:space="preserve"> </w:t>
      </w:r>
      <w:ins w:id="715" w:author="Clay Arango" w:date="2019-04-18T07:30:00Z">
        <w:r w:rsidR="00020401">
          <w:rPr>
            <w:rFonts w:ascii="Times New Roman" w:hAnsi="Times New Roman" w:cs="Times New Roman"/>
            <w:b w:val="0"/>
            <w:color w:val="auto"/>
            <w:sz w:val="24"/>
            <w:szCs w:val="24"/>
          </w:rPr>
          <w:t xml:space="preserve">(pvalue) </w:t>
        </w:r>
      </w:ins>
      <w:r w:rsidR="00A06AB5" w:rsidRPr="003D61DC">
        <w:rPr>
          <w:rFonts w:ascii="Times New Roman" w:hAnsi="Times New Roman" w:cs="Times New Roman"/>
          <w:b w:val="0"/>
          <w:color w:val="auto"/>
          <w:sz w:val="24"/>
          <w:szCs w:val="24"/>
        </w:rPr>
        <w:t>(</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_Ref438996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17</w:t>
      </w:r>
      <w:r w:rsidR="007C3908" w:rsidRPr="003D61DC">
        <w:rPr>
          <w:rFonts w:ascii="Times New Roman" w:hAnsi="Times New Roman" w:cs="Times New Roman"/>
          <w:b w:val="0"/>
          <w:color w:val="auto"/>
          <w:sz w:val="24"/>
          <w:szCs w:val="24"/>
        </w:rPr>
        <w:fldChar w:fldCharType="end"/>
      </w:r>
      <w:r w:rsidR="00A06AB5" w:rsidRPr="003D61DC">
        <w:rPr>
          <w:rFonts w:ascii="Times New Roman" w:hAnsi="Times New Roman" w:cs="Times New Roman"/>
          <w:b w:val="0"/>
          <w:color w:val="auto"/>
          <w:sz w:val="24"/>
          <w:szCs w:val="24"/>
        </w:rPr>
        <w:t>)</w:t>
      </w:r>
      <w:r w:rsidR="002E7924" w:rsidRPr="003D61DC">
        <w:rPr>
          <w:rFonts w:ascii="Times New Roman" w:hAnsi="Times New Roman" w:cs="Times New Roman"/>
          <w:b w:val="0"/>
          <w:color w:val="auto"/>
          <w:sz w:val="24"/>
          <w:szCs w:val="24"/>
        </w:rPr>
        <w:t xml:space="preserve">.  Trout biomass </w:t>
      </w:r>
      <w:del w:id="716" w:author="Clay Arango" w:date="2019-04-18T07:30:00Z">
        <w:r w:rsidR="002E7924" w:rsidRPr="003D61DC" w:rsidDel="00020401">
          <w:rPr>
            <w:rFonts w:ascii="Times New Roman" w:hAnsi="Times New Roman" w:cs="Times New Roman"/>
            <w:b w:val="0"/>
            <w:color w:val="auto"/>
            <w:sz w:val="24"/>
            <w:szCs w:val="24"/>
          </w:rPr>
          <w:delText>did not appear to</w:delText>
        </w:r>
      </w:del>
      <w:ins w:id="717" w:author="Clay Arango" w:date="2019-04-18T07:30:00Z">
        <w:r w:rsidR="00020401">
          <w:rPr>
            <w:rFonts w:ascii="Times New Roman" w:hAnsi="Times New Roman" w:cs="Times New Roman"/>
            <w:b w:val="0"/>
            <w:color w:val="auto"/>
            <w:sz w:val="24"/>
            <w:szCs w:val="24"/>
          </w:rPr>
          <w:t>had no</w:t>
        </w:r>
      </w:ins>
      <w:r w:rsidR="002E7924" w:rsidRPr="003D61DC">
        <w:rPr>
          <w:rFonts w:ascii="Times New Roman" w:hAnsi="Times New Roman" w:cs="Times New Roman"/>
          <w:b w:val="0"/>
          <w:color w:val="auto"/>
          <w:sz w:val="24"/>
          <w:szCs w:val="24"/>
        </w:rPr>
        <w:t xml:space="preserve"> </w:t>
      </w:r>
      <w:del w:id="718" w:author="Clay Arango" w:date="2019-04-18T07:30:00Z">
        <w:r w:rsidR="002E7924" w:rsidRPr="003D61DC" w:rsidDel="00020401">
          <w:rPr>
            <w:rFonts w:ascii="Times New Roman" w:hAnsi="Times New Roman" w:cs="Times New Roman"/>
            <w:b w:val="0"/>
            <w:color w:val="auto"/>
            <w:sz w:val="24"/>
            <w:szCs w:val="24"/>
          </w:rPr>
          <w:delText xml:space="preserve">relate </w:delText>
        </w:r>
      </w:del>
      <w:ins w:id="719" w:author="Clay Arango" w:date="2019-04-18T07:30:00Z">
        <w:r w:rsidR="00020401" w:rsidRPr="003D61DC">
          <w:rPr>
            <w:rFonts w:ascii="Times New Roman" w:hAnsi="Times New Roman" w:cs="Times New Roman"/>
            <w:b w:val="0"/>
            <w:color w:val="auto"/>
            <w:sz w:val="24"/>
            <w:szCs w:val="24"/>
          </w:rPr>
          <w:t>relat</w:t>
        </w:r>
        <w:r w:rsidR="00020401">
          <w:rPr>
            <w:rFonts w:ascii="Times New Roman" w:hAnsi="Times New Roman" w:cs="Times New Roman"/>
            <w:b w:val="0"/>
            <w:color w:val="auto"/>
            <w:sz w:val="24"/>
            <w:szCs w:val="24"/>
          </w:rPr>
          <w:t>ionship</w:t>
        </w:r>
        <w:r w:rsidR="00020401" w:rsidRPr="003D61DC">
          <w:rPr>
            <w:rFonts w:ascii="Times New Roman" w:hAnsi="Times New Roman" w:cs="Times New Roman"/>
            <w:b w:val="0"/>
            <w:color w:val="auto"/>
            <w:sz w:val="24"/>
            <w:szCs w:val="24"/>
          </w:rPr>
          <w:t xml:space="preserve"> </w:t>
        </w:r>
      </w:ins>
      <w:del w:id="720" w:author="Clay Arango" w:date="2019-04-18T07:30:00Z">
        <w:r w:rsidR="002E7924" w:rsidRPr="003D61DC" w:rsidDel="00020401">
          <w:rPr>
            <w:rFonts w:ascii="Times New Roman" w:hAnsi="Times New Roman" w:cs="Times New Roman"/>
            <w:b w:val="0"/>
            <w:color w:val="auto"/>
            <w:sz w:val="24"/>
            <w:szCs w:val="24"/>
          </w:rPr>
          <w:delText xml:space="preserve">to </w:delText>
        </w:r>
      </w:del>
      <w:ins w:id="721" w:author="Clay Arango" w:date="2019-04-18T07:30:00Z">
        <w:r w:rsidR="00020401">
          <w:rPr>
            <w:rFonts w:ascii="Times New Roman" w:hAnsi="Times New Roman" w:cs="Times New Roman"/>
            <w:b w:val="0"/>
            <w:color w:val="auto"/>
            <w:sz w:val="24"/>
            <w:szCs w:val="24"/>
          </w:rPr>
          <w:t>with stream</w:t>
        </w:r>
        <w:r w:rsidR="00020401" w:rsidRPr="003D61DC">
          <w:rPr>
            <w:rFonts w:ascii="Times New Roman" w:hAnsi="Times New Roman" w:cs="Times New Roman"/>
            <w:b w:val="0"/>
            <w:color w:val="auto"/>
            <w:sz w:val="24"/>
            <w:szCs w:val="24"/>
          </w:rPr>
          <w:t xml:space="preserve"> </w:t>
        </w:r>
      </w:ins>
      <w:r w:rsidR="002E7924" w:rsidRPr="003D61DC">
        <w:rPr>
          <w:rFonts w:ascii="Times New Roman" w:hAnsi="Times New Roman" w:cs="Times New Roman"/>
          <w:b w:val="0"/>
          <w:color w:val="auto"/>
          <w:sz w:val="24"/>
          <w:szCs w:val="24"/>
        </w:rPr>
        <w:t>nutrients (DOC, DIN, SRP), light (PAR), or ecosystem metabolism</w:t>
      </w:r>
      <w:r w:rsidR="00D87F21" w:rsidRPr="003D61DC">
        <w:rPr>
          <w:rFonts w:ascii="Times New Roman" w:hAnsi="Times New Roman" w:cs="Times New Roman"/>
          <w:b w:val="0"/>
          <w:color w:val="auto"/>
          <w:sz w:val="24"/>
          <w:szCs w:val="24"/>
        </w:rPr>
        <w:t xml:space="preserve"> (</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_Ref2756531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18</w:t>
      </w:r>
      <w:r w:rsidR="007C3908" w:rsidRPr="003D61DC">
        <w:rPr>
          <w:rFonts w:ascii="Times New Roman" w:hAnsi="Times New Roman" w:cs="Times New Roman"/>
          <w:b w:val="0"/>
          <w:color w:val="auto"/>
          <w:sz w:val="24"/>
          <w:szCs w:val="24"/>
        </w:rPr>
        <w:fldChar w:fldCharType="end"/>
      </w:r>
      <w:r w:rsidR="00D87F21" w:rsidRPr="003D61DC">
        <w:rPr>
          <w:rFonts w:ascii="Times New Roman" w:hAnsi="Times New Roman" w:cs="Times New Roman"/>
          <w:b w:val="0"/>
          <w:color w:val="auto"/>
          <w:sz w:val="24"/>
          <w:szCs w:val="24"/>
        </w:rPr>
        <w:t>).</w:t>
      </w:r>
    </w:p>
    <w:p w14:paraId="246B24F2" w14:textId="21BA1AC0" w:rsidR="008560A5" w:rsidRPr="002B6F18" w:rsidDel="00020401" w:rsidRDefault="008560A5">
      <w:pPr>
        <w:spacing w:line="480" w:lineRule="auto"/>
        <w:rPr>
          <w:del w:id="722" w:author="Clay Arango" w:date="2019-04-18T07:30:00Z"/>
          <w:rFonts w:ascii="Times New Roman" w:hAnsi="Times New Roman" w:cs="Times New Roman"/>
        </w:rPr>
      </w:pPr>
      <m:oMathPara>
        <m:oMath>
          <m:r>
            <w:del w:id="723" w:author="Clay Arango" w:date="2019-04-18T07:30:00Z">
              <m:rPr>
                <m:sty m:val="p"/>
              </m:rPr>
              <w:rPr>
                <w:rFonts w:ascii="Cambria Math" w:eastAsiaTheme="minorEastAsia" w:hAnsi="Cambria Math" w:cs="Times New Roman"/>
              </w:rPr>
              <m:t xml:space="preserve">GLS: </m:t>
            </w:del>
          </m:r>
          <m:r>
            <w:del w:id="724" w:author="Clay Arango" w:date="2019-04-18T07:30:00Z">
              <w:rPr>
                <w:rFonts w:ascii="Cambria Math" w:hAnsi="Cambria Math" w:cs="Times New Roman"/>
              </w:rPr>
              <m:t>ln</m:t>
            </w:del>
          </m:r>
          <m:d>
            <m:dPr>
              <m:ctrlPr>
                <w:del w:id="725" w:author="Clay Arango" w:date="2019-04-18T07:30:00Z">
                  <w:rPr>
                    <w:rFonts w:ascii="Cambria Math" w:hAnsi="Cambria Math" w:cs="Times New Roman"/>
                  </w:rPr>
                </w:del>
              </m:ctrlPr>
            </m:dPr>
            <m:e>
              <m:r>
                <w:del w:id="726" w:author="Clay Arango" w:date="2019-04-18T07:30:00Z">
                  <m:rPr>
                    <m:sty m:val="p"/>
                  </m:rPr>
                  <w:rPr>
                    <w:rFonts w:ascii="Cambria Math" w:hAnsi="Cambria Math" w:cs="Times New Roman"/>
                  </w:rPr>
                  <m:t>Trout Biomass</m:t>
                </w:del>
              </m:r>
            </m:e>
          </m:d>
          <m:r>
            <w:del w:id="727" w:author="Clay Arango" w:date="2019-04-18T07:30:00Z">
              <w:rPr>
                <w:rFonts w:ascii="Cambria Math" w:hAnsi="Cambria Math" w:cs="Times New Roman"/>
              </w:rPr>
              <m:t xml:space="preserve">~ </m:t>
            </w:del>
          </m:r>
          <m:r>
            <w:del w:id="728" w:author="Clay Arango" w:date="2019-04-18T07:30:00Z">
              <m:rPr>
                <m:sty m:val="p"/>
              </m:rPr>
              <w:rPr>
                <w:rFonts w:ascii="Cambria Math" w:hAnsi="Cambria Math" w:cs="Times New Roman"/>
              </w:rPr>
              <m:t>Watershed+Min. Daily Temp.*Canopy; Exp. Variance</m:t>
            </w:del>
          </m:r>
        </m:oMath>
      </m:oMathPara>
    </w:p>
    <w:p w14:paraId="37B53E2C" w14:textId="5EFE333B" w:rsidR="008C74B5" w:rsidRPr="002B6F18" w:rsidRDefault="00C945B5" w:rsidP="003D61DC">
      <w:pPr>
        <w:keepNext/>
        <w:jc w:val="center"/>
        <w:rPr>
          <w:rFonts w:ascii="Times New Roman" w:hAnsi="Times New Roman" w:cs="Times New Roman"/>
        </w:rPr>
      </w:pPr>
      <w:r w:rsidRPr="00C945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945B5">
        <w:rPr>
          <w:rFonts w:ascii="Times New Roman" w:hAnsi="Times New Roman" w:cs="Times New Roman"/>
          <w:noProof/>
          <w:lang w:eastAsia="ja-JP"/>
        </w:rPr>
        <w:drawing>
          <wp:inline distT="0" distB="0" distL="0" distR="0" wp14:anchorId="6D2F3D1C" wp14:editId="7E916BDC">
            <wp:extent cx="3108960" cy="3108960"/>
            <wp:effectExtent l="0" t="0" r="0" b="0"/>
            <wp:docPr id="29" name="Picture 29" descr="N:\Thesis\Rplot9.t.cut.mass.m.basi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9.t.cut.mass.m.basin1.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59D370E" w14:textId="1088D88D" w:rsidR="00D910D8" w:rsidRPr="00C70BDB" w:rsidRDefault="008C74B5" w:rsidP="003D61DC">
      <w:pPr>
        <w:pStyle w:val="Caption"/>
        <w:rPr>
          <w:rFonts w:ascii="Times New Roman" w:hAnsi="Times New Roman" w:cs="Times New Roman"/>
          <w:b w:val="0"/>
          <w:sz w:val="24"/>
          <w:szCs w:val="24"/>
        </w:rPr>
      </w:pPr>
      <w:bookmarkStart w:id="729" w:name="_Ref43043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16</w:t>
      </w:r>
      <w:r w:rsidRPr="00D03DCF">
        <w:rPr>
          <w:rFonts w:ascii="Times New Roman" w:hAnsi="Times New Roman" w:cs="Times New Roman"/>
          <w:color w:val="auto"/>
          <w:sz w:val="24"/>
          <w:szCs w:val="24"/>
        </w:rPr>
        <w:fldChar w:fldCharType="end"/>
      </w:r>
      <w:bookmarkEnd w:id="729"/>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Pr="002B6F18">
        <w:rPr>
          <w:rFonts w:ascii="Times New Roman" w:hAnsi="Times New Roman" w:cs="Times New Roman"/>
          <w:b w:val="0"/>
          <w:color w:val="auto"/>
          <w:sz w:val="24"/>
          <w:szCs w:val="24"/>
        </w:rPr>
        <w:t xml:space="preserve">ransformed trout biomass by </w:t>
      </w:r>
      <w:r w:rsidR="007C3908">
        <w:rPr>
          <w:rFonts w:ascii="Times New Roman" w:hAnsi="Times New Roman" w:cs="Times New Roman"/>
          <w:b w:val="0"/>
          <w:color w:val="auto"/>
          <w:sz w:val="24"/>
          <w:szCs w:val="24"/>
        </w:rPr>
        <w:t>catchment</w:t>
      </w:r>
      <w:r w:rsidRPr="002B6F18">
        <w:rPr>
          <w:rFonts w:ascii="Times New Roman" w:hAnsi="Times New Roman" w:cs="Times New Roman"/>
          <w:b w:val="0"/>
          <w:color w:val="auto"/>
          <w:sz w:val="24"/>
          <w:szCs w:val="24"/>
        </w:rPr>
        <w:t xml:space="preserve"> with the trout model p-value of 0.0007.</w:t>
      </w:r>
    </w:p>
    <w:p w14:paraId="241EA348" w14:textId="4490B029" w:rsidR="005C7538" w:rsidRPr="002B6F18" w:rsidRDefault="00021D53" w:rsidP="003D61DC">
      <w:pPr>
        <w:keepNext/>
        <w:jc w:val="center"/>
        <w:rPr>
          <w:rFonts w:ascii="Times New Roman" w:hAnsi="Times New Roman" w:cs="Times New Roman"/>
        </w:rPr>
      </w:pPr>
      <w:r w:rsidRPr="00021D53">
        <w:rPr>
          <w:rFonts w:ascii="Times New Roman" w:hAnsi="Times New Roman" w:cs="Times New Roman"/>
          <w:noProof/>
          <w:lang w:eastAsia="ja-JP"/>
        </w:rPr>
        <w:lastRenderedPageBreak/>
        <w:drawing>
          <wp:inline distT="0" distB="0" distL="0" distR="0" wp14:anchorId="2F6592E3" wp14:editId="109A8D7D">
            <wp:extent cx="3108960" cy="3108960"/>
            <wp:effectExtent l="0" t="0" r="0" b="0"/>
            <wp:docPr id="34" name="Picture 34" descr="N:\Thesis\Rplot10.interactio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10.interaction1.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23AB9471" w14:textId="4605F751" w:rsidR="005C7538" w:rsidRDefault="005C7538" w:rsidP="003D61DC">
      <w:pPr>
        <w:pStyle w:val="Caption"/>
        <w:rPr>
          <w:rFonts w:ascii="Times New Roman" w:hAnsi="Times New Roman" w:cs="Times New Roman"/>
          <w:b w:val="0"/>
          <w:color w:val="auto"/>
          <w:sz w:val="24"/>
          <w:szCs w:val="24"/>
        </w:rPr>
      </w:pPr>
      <w:bookmarkStart w:id="730" w:name="_Ref43899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17</w:t>
      </w:r>
      <w:r w:rsidRPr="00D03DCF">
        <w:rPr>
          <w:rFonts w:ascii="Times New Roman" w:hAnsi="Times New Roman" w:cs="Times New Roman"/>
          <w:color w:val="auto"/>
          <w:sz w:val="24"/>
          <w:szCs w:val="24"/>
        </w:rPr>
        <w:fldChar w:fldCharType="end"/>
      </w:r>
      <w:bookmarkEnd w:id="730"/>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00A06AB5" w:rsidRPr="002B6F18">
        <w:rPr>
          <w:rFonts w:ascii="Times New Roman" w:hAnsi="Times New Roman" w:cs="Times New Roman"/>
          <w:b w:val="0"/>
          <w:color w:val="auto"/>
          <w:sz w:val="24"/>
          <w:szCs w:val="24"/>
        </w:rPr>
        <w:t>ransformed trout biomass by water temperature category</w:t>
      </w:r>
      <w:r w:rsidR="00F13165">
        <w:rPr>
          <w:rFonts w:ascii="Times New Roman" w:hAnsi="Times New Roman" w:cs="Times New Roman"/>
          <w:b w:val="0"/>
          <w:color w:val="auto"/>
          <w:sz w:val="24"/>
          <w:szCs w:val="24"/>
        </w:rPr>
        <w:t xml:space="preserve"> (1.4 °C range for each category)</w:t>
      </w:r>
      <w:r w:rsidR="00A06AB5" w:rsidRPr="002B6F18">
        <w:rPr>
          <w:rFonts w:ascii="Times New Roman" w:hAnsi="Times New Roman" w:cs="Times New Roman"/>
          <w:b w:val="0"/>
          <w:color w:val="auto"/>
          <w:sz w:val="24"/>
          <w:szCs w:val="24"/>
        </w:rPr>
        <w:t xml:space="preserve"> and canopy openness</w:t>
      </w:r>
      <w:r w:rsidR="00723CD4" w:rsidRPr="002B6F18">
        <w:rPr>
          <w:rFonts w:ascii="Times New Roman" w:hAnsi="Times New Roman" w:cs="Times New Roman"/>
          <w:b w:val="0"/>
          <w:color w:val="auto"/>
          <w:sz w:val="24"/>
          <w:szCs w:val="24"/>
        </w:rPr>
        <w:t xml:space="preserve"> category</w:t>
      </w:r>
      <w:r w:rsidR="00F13165">
        <w:rPr>
          <w:rFonts w:ascii="Times New Roman" w:hAnsi="Times New Roman" w:cs="Times New Roman"/>
          <w:b w:val="0"/>
          <w:color w:val="auto"/>
          <w:sz w:val="24"/>
          <w:szCs w:val="24"/>
        </w:rPr>
        <w:t xml:space="preserve"> (25.3 % range for each category)</w:t>
      </w:r>
      <w:r w:rsidR="00A06AB5" w:rsidRPr="002B6F18">
        <w:rPr>
          <w:rFonts w:ascii="Times New Roman" w:hAnsi="Times New Roman" w:cs="Times New Roman"/>
          <w:b w:val="0"/>
          <w:color w:val="auto"/>
          <w:sz w:val="24"/>
          <w:szCs w:val="24"/>
        </w:rPr>
        <w:t>.</w:t>
      </w:r>
      <w:r w:rsidR="00F13165">
        <w:rPr>
          <w:rFonts w:ascii="Times New Roman" w:hAnsi="Times New Roman" w:cs="Times New Roman"/>
          <w:b w:val="0"/>
          <w:color w:val="auto"/>
          <w:sz w:val="24"/>
          <w:szCs w:val="24"/>
        </w:rPr>
        <w:t xml:space="preserve">  There is a p-value of 0.0071 for the interaction of stream temperature and canopy openness.  </w:t>
      </w:r>
      <w:commentRangeStart w:id="731"/>
      <w:r w:rsidR="00F13165">
        <w:rPr>
          <w:rFonts w:ascii="Times New Roman" w:hAnsi="Times New Roman" w:cs="Times New Roman"/>
          <w:b w:val="0"/>
          <w:color w:val="auto"/>
          <w:sz w:val="24"/>
          <w:szCs w:val="24"/>
        </w:rPr>
        <w:t>Stream temperature is significant by itself whereas canopy openness is not.</w:t>
      </w:r>
      <w:r w:rsidR="00652B70">
        <w:rPr>
          <w:rFonts w:ascii="Times New Roman" w:hAnsi="Times New Roman" w:cs="Times New Roman"/>
          <w:b w:val="0"/>
          <w:color w:val="auto"/>
          <w:sz w:val="24"/>
          <w:szCs w:val="24"/>
        </w:rPr>
        <w:t xml:space="preserve">  The low and mid temperature ranges have more trout biomass in the open canopy category.  Overall there is more biomass at lower temperatures</w:t>
      </w:r>
      <w:commentRangeEnd w:id="731"/>
      <w:r w:rsidR="00020401">
        <w:rPr>
          <w:rStyle w:val="CommentReference"/>
          <w:b w:val="0"/>
          <w:bCs w:val="0"/>
          <w:color w:val="auto"/>
        </w:rPr>
        <w:commentReference w:id="731"/>
      </w:r>
      <w:r w:rsidR="00652B70">
        <w:rPr>
          <w:rFonts w:ascii="Times New Roman" w:hAnsi="Times New Roman" w:cs="Times New Roman"/>
          <w:b w:val="0"/>
          <w:color w:val="auto"/>
          <w:sz w:val="24"/>
          <w:szCs w:val="24"/>
        </w:rPr>
        <w:t>.</w:t>
      </w:r>
    </w:p>
    <w:p w14:paraId="244B57AF" w14:textId="77777777" w:rsidR="00836012" w:rsidRPr="003D61DC" w:rsidRDefault="00836012" w:rsidP="003D61DC"/>
    <w:p w14:paraId="349BE366" w14:textId="77777777" w:rsidR="00F13165" w:rsidRDefault="008C1A59" w:rsidP="003D61DC">
      <w:pPr>
        <w:keepNext/>
        <w:jc w:val="center"/>
      </w:pPr>
      <w:r w:rsidRPr="008C1A59">
        <w:rPr>
          <w:noProof/>
          <w:lang w:eastAsia="ja-JP"/>
        </w:rPr>
        <w:drawing>
          <wp:inline distT="0" distB="0" distL="0" distR="0" wp14:anchorId="3E335D4C" wp14:editId="4798186B">
            <wp:extent cx="3108960" cy="3108960"/>
            <wp:effectExtent l="0" t="0" r="0" b="0"/>
            <wp:docPr id="20" name="Picture 20" descr="N:\Thesis\Rplot12.gpp.tr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2.gpp.trout.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84FE6CB" w14:textId="45D21D82" w:rsidR="008C1A59" w:rsidRDefault="00F13165" w:rsidP="003D61DC">
      <w:pPr>
        <w:pStyle w:val="Caption"/>
        <w:rPr>
          <w:rFonts w:ascii="Times New Roman" w:hAnsi="Times New Roman" w:cs="Times New Roman"/>
          <w:b w:val="0"/>
          <w:color w:val="auto"/>
          <w:sz w:val="24"/>
          <w:szCs w:val="24"/>
        </w:rPr>
      </w:pPr>
      <w:bookmarkStart w:id="732" w:name="_Ref2756531"/>
      <w:r w:rsidRPr="00D42D68">
        <w:rPr>
          <w:rFonts w:ascii="Times New Roman" w:hAnsi="Times New Roman" w:cs="Times New Roman"/>
          <w:color w:val="auto"/>
          <w:sz w:val="24"/>
          <w:szCs w:val="24"/>
        </w:rPr>
        <w:t xml:space="preserve">Figure </w:t>
      </w:r>
      <w:r w:rsidRPr="00D42D68">
        <w:rPr>
          <w:rFonts w:ascii="Times New Roman" w:hAnsi="Times New Roman" w:cs="Times New Roman"/>
          <w:color w:val="auto"/>
          <w:sz w:val="24"/>
          <w:szCs w:val="24"/>
        </w:rPr>
        <w:fldChar w:fldCharType="begin"/>
      </w:r>
      <w:r w:rsidRPr="00D42D68">
        <w:rPr>
          <w:rFonts w:ascii="Times New Roman" w:hAnsi="Times New Roman" w:cs="Times New Roman"/>
          <w:color w:val="auto"/>
          <w:sz w:val="24"/>
          <w:szCs w:val="24"/>
        </w:rPr>
        <w:instrText xml:space="preserve"> SEQ Figure \* ARABIC </w:instrText>
      </w:r>
      <w:r w:rsidRPr="00D42D68">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18</w:t>
      </w:r>
      <w:r w:rsidRPr="00D42D68">
        <w:rPr>
          <w:rFonts w:ascii="Times New Roman" w:hAnsi="Times New Roman" w:cs="Times New Roman"/>
          <w:color w:val="auto"/>
          <w:sz w:val="24"/>
          <w:szCs w:val="24"/>
        </w:rPr>
        <w:fldChar w:fldCharType="end"/>
      </w:r>
      <w:bookmarkEnd w:id="732"/>
      <w:r w:rsidRPr="00D42D68">
        <w:rPr>
          <w:rFonts w:ascii="Times New Roman" w:hAnsi="Times New Roman" w:cs="Times New Roman"/>
          <w:color w:val="auto"/>
          <w:sz w:val="24"/>
          <w:szCs w:val="24"/>
        </w:rPr>
        <w:t xml:space="preserve">. </w:t>
      </w:r>
      <w:r w:rsidRPr="00D42D68">
        <w:rPr>
          <w:rFonts w:ascii="Times New Roman" w:hAnsi="Times New Roman" w:cs="Times New Roman"/>
          <w:b w:val="0"/>
          <w:color w:val="auto"/>
          <w:sz w:val="24"/>
          <w:szCs w:val="24"/>
        </w:rPr>
        <w:t xml:space="preserve">Regression of GPP and trout biomass showing no significant relationship.  The relationship of trout biomass was further from significance when compared to </w:t>
      </w:r>
      <w:r w:rsidR="0085743C" w:rsidRPr="00D42D68">
        <w:rPr>
          <w:rFonts w:ascii="Times New Roman" w:hAnsi="Times New Roman" w:cs="Times New Roman"/>
          <w:b w:val="0"/>
          <w:color w:val="auto"/>
          <w:sz w:val="24"/>
          <w:szCs w:val="24"/>
        </w:rPr>
        <w:t>ER or the PR ratio.</w:t>
      </w:r>
    </w:p>
    <w:p w14:paraId="5B38D085" w14:textId="7F246A1C" w:rsidR="00836012" w:rsidRDefault="00836012" w:rsidP="00836012">
      <w:pPr>
        <w:spacing w:line="480" w:lineRule="auto"/>
        <w:jc w:val="center"/>
        <w:outlineLvl w:val="0"/>
        <w:rPr>
          <w:rFonts w:ascii="Times New Roman" w:eastAsia="STHupo" w:hAnsi="Times New Roman" w:cs="Times New Roman"/>
          <w:b/>
        </w:rPr>
      </w:pPr>
      <w:commentRangeStart w:id="733"/>
      <w:r>
        <w:rPr>
          <w:rFonts w:ascii="Times New Roman" w:eastAsia="STHupo" w:hAnsi="Times New Roman" w:cs="Times New Roman"/>
          <w:b/>
        </w:rPr>
        <w:lastRenderedPageBreak/>
        <w:t>Discussion</w:t>
      </w:r>
      <w:commentRangeEnd w:id="733"/>
      <w:r w:rsidR="00835DC0">
        <w:rPr>
          <w:rStyle w:val="CommentReference"/>
        </w:rPr>
        <w:commentReference w:id="733"/>
      </w:r>
    </w:p>
    <w:p w14:paraId="2DA469B1" w14:textId="7C1D15A5" w:rsidR="00836012" w:rsidRDefault="00836012" w:rsidP="00836012">
      <w:pPr>
        <w:spacing w:line="480" w:lineRule="auto"/>
        <w:jc w:val="center"/>
        <w:rPr>
          <w:rFonts w:ascii="Times New Roman" w:eastAsia="STHupo" w:hAnsi="Times New Roman" w:cs="Times New Roman"/>
          <w:u w:val="single"/>
        </w:rPr>
      </w:pPr>
      <w:commentRangeStart w:id="734"/>
      <w:r>
        <w:rPr>
          <w:rFonts w:ascii="Times New Roman" w:eastAsia="STHupo" w:hAnsi="Times New Roman" w:cs="Times New Roman"/>
          <w:u w:val="single"/>
        </w:rPr>
        <w:t>GPP</w:t>
      </w:r>
      <w:commentRangeEnd w:id="734"/>
      <w:r w:rsidR="005F686F">
        <w:rPr>
          <w:rStyle w:val="CommentReference"/>
        </w:rPr>
        <w:commentReference w:id="734"/>
      </w:r>
    </w:p>
    <w:p w14:paraId="5683628D" w14:textId="7C5D3FFA" w:rsidR="00812479" w:rsidRPr="003D61DC" w:rsidRDefault="00812479" w:rsidP="003D61DC">
      <w:pPr>
        <w:spacing w:line="480" w:lineRule="auto"/>
        <w:ind w:firstLine="720"/>
        <w:rPr>
          <w:rFonts w:ascii="Times New Roman" w:hAnsi="Times New Roman" w:cs="Times New Roman"/>
        </w:rPr>
      </w:pPr>
      <w:commentRangeStart w:id="735"/>
      <w:r w:rsidRPr="003D61DC">
        <w:rPr>
          <w:rFonts w:ascii="Times New Roman" w:hAnsi="Times New Roman" w:cs="Times New Roman"/>
        </w:rPr>
        <w:t xml:space="preserve">A recent study </w:t>
      </w:r>
      <w:ins w:id="736" w:author="Clay Arango" w:date="2019-04-18T07:40:00Z">
        <w:r w:rsidR="00DD7EDF">
          <w:rPr>
            <w:rFonts w:ascii="Times New Roman" w:hAnsi="Times New Roman" w:cs="Times New Roman"/>
          </w:rPr>
          <w:t xml:space="preserve">of stream metabolism </w:t>
        </w:r>
        <w:r w:rsidR="00DD7EDF" w:rsidRPr="003D61DC">
          <w:rPr>
            <w:rFonts w:ascii="Times New Roman" w:hAnsi="Times New Roman" w:cs="Times New Roman"/>
          </w:rPr>
          <w:t xml:space="preserve">in streams </w:t>
        </w:r>
        <w:r w:rsidR="00DD7EDF">
          <w:rPr>
            <w:rFonts w:ascii="Times New Roman" w:hAnsi="Times New Roman" w:cs="Times New Roman"/>
          </w:rPr>
          <w:t>of similar</w:t>
        </w:r>
        <w:r w:rsidR="00DD7EDF" w:rsidRPr="003D61DC">
          <w:rPr>
            <w:rFonts w:ascii="Times New Roman" w:hAnsi="Times New Roman" w:cs="Times New Roman"/>
          </w:rPr>
          <w:t xml:space="preserve"> habitat and with similar methodology </w:t>
        </w:r>
      </w:ins>
      <w:ins w:id="737" w:author="Clay Arango" w:date="2019-04-18T07:41:00Z">
        <w:r w:rsidR="00DD7EDF" w:rsidRPr="003D61DC">
          <w:rPr>
            <w:rFonts w:ascii="Times New Roman" w:hAnsi="Times New Roman" w:cs="Times New Roman"/>
          </w:rPr>
          <w:t xml:space="preserve">as the present study </w:t>
        </w:r>
        <w:r w:rsidR="00DD7EDF">
          <w:rPr>
            <w:rFonts w:ascii="Times New Roman" w:hAnsi="Times New Roman" w:cs="Times New Roman"/>
          </w:rPr>
          <w:t xml:space="preserve">found GPP ranging between </w:t>
        </w:r>
        <w:r w:rsidR="00DD7EDF" w:rsidRPr="003D61DC">
          <w:rPr>
            <w:rFonts w:ascii="Times New Roman" w:hAnsi="Times New Roman" w:cs="Times New Roman"/>
          </w:rPr>
          <w:t>0.02 to 2.53 g O</w:t>
        </w:r>
        <w:r w:rsidR="00DD7EDF" w:rsidRPr="003D61DC">
          <w:rPr>
            <w:rFonts w:ascii="Times New Roman" w:hAnsi="Times New Roman" w:cs="Times New Roman"/>
            <w:vertAlign w:val="subscript"/>
          </w:rPr>
          <w:t>2</w:t>
        </w:r>
        <w:r w:rsidR="00DD7EDF" w:rsidRPr="003D61DC">
          <w:rPr>
            <w:rFonts w:ascii="Times New Roman" w:hAnsi="Times New Roman" w:cs="Times New Roman"/>
          </w:rPr>
          <w:t xml:space="preserve"> m</w:t>
        </w:r>
        <w:r w:rsidR="00DD7EDF" w:rsidRPr="003D61DC">
          <w:rPr>
            <w:rFonts w:ascii="Times New Roman" w:hAnsi="Times New Roman" w:cs="Times New Roman"/>
            <w:vertAlign w:val="superscript"/>
          </w:rPr>
          <w:t>-2</w:t>
        </w:r>
        <w:r w:rsidR="00DD7EDF" w:rsidRPr="003D61DC">
          <w:rPr>
            <w:rFonts w:ascii="Times New Roman" w:hAnsi="Times New Roman" w:cs="Times New Roman"/>
          </w:rPr>
          <w:t xml:space="preserve"> d</w:t>
        </w:r>
        <w:r w:rsidR="00DD7EDF" w:rsidRPr="003D61DC">
          <w:rPr>
            <w:rFonts w:ascii="Times New Roman" w:hAnsi="Times New Roman" w:cs="Times New Roman"/>
            <w:vertAlign w:val="superscript"/>
          </w:rPr>
          <w:t>-1</w:t>
        </w:r>
        <w:r w:rsidR="00DD7EDF">
          <w:rPr>
            <w:rFonts w:ascii="Times New Roman" w:hAnsi="Times New Roman" w:cs="Times New Roman"/>
          </w:rPr>
          <w:t xml:space="preserve">, with a key difference that those </w:t>
        </w:r>
      </w:ins>
      <w:ins w:id="738" w:author="Clay Arango" w:date="2019-04-18T07:42:00Z">
        <w:r w:rsidR="00DD7EDF">
          <w:rPr>
            <w:rFonts w:ascii="Times New Roman" w:hAnsi="Times New Roman" w:cs="Times New Roman"/>
          </w:rPr>
          <w:t xml:space="preserve">streams were not </w:t>
        </w:r>
        <w:commentRangeStart w:id="739"/>
        <w:r w:rsidR="00DD7EDF">
          <w:rPr>
            <w:rFonts w:ascii="Times New Roman" w:hAnsi="Times New Roman" w:cs="Times New Roman"/>
          </w:rPr>
          <w:t xml:space="preserve">headwaters </w:t>
        </w:r>
      </w:ins>
      <w:commentRangeEnd w:id="739"/>
      <w:ins w:id="740" w:author="Clay Arango" w:date="2019-04-18T07:43:00Z">
        <w:r w:rsidR="00DD7EDF">
          <w:rPr>
            <w:rStyle w:val="CommentReference"/>
          </w:rPr>
          <w:commentReference w:id="739"/>
        </w:r>
      </w:ins>
      <w:del w:id="741" w:author="Clay Arango" w:date="2019-04-18T07:42:00Z">
        <w:r w:rsidRPr="003D61DC" w:rsidDel="00DD7EDF">
          <w:rPr>
            <w:rFonts w:ascii="Times New Roman" w:hAnsi="Times New Roman" w:cs="Times New Roman"/>
          </w:rPr>
          <w:delText xml:space="preserve">by </w:delText>
        </w:r>
      </w:del>
      <w:ins w:id="742" w:author="Clay Arango" w:date="2019-04-18T07:42:00Z">
        <w:r w:rsidR="00DD7EDF">
          <w:rPr>
            <w:rFonts w:ascii="Times New Roman" w:hAnsi="Times New Roman" w:cs="Times New Roman"/>
          </w:rPr>
          <w:t>(</w:t>
        </w:r>
      </w:ins>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del w:id="743" w:author="Clay Arango" w:date="2019-04-18T07:42:00Z">
        <w:r w:rsidR="00C945B5" w:rsidDel="00DD7EDF">
          <w:rPr>
            <w:rFonts w:ascii="Times New Roman" w:hAnsi="Times New Roman" w:cs="Times New Roman"/>
          </w:rPr>
          <w:delText>(</w:delText>
        </w:r>
      </w:del>
      <w:r w:rsidRPr="003D61DC">
        <w:rPr>
          <w:rFonts w:ascii="Times New Roman" w:hAnsi="Times New Roman" w:cs="Times New Roman"/>
        </w:rPr>
        <w:t>2018)</w:t>
      </w:r>
      <w:r w:rsidRPr="003D61DC">
        <w:rPr>
          <w:rFonts w:ascii="Times New Roman" w:hAnsi="Times New Roman" w:cs="Times New Roman"/>
        </w:rPr>
        <w:fldChar w:fldCharType="end"/>
      </w:r>
      <w:del w:id="744" w:author="Clay Arango" w:date="2019-04-18T07:42:00Z">
        <w:r w:rsidRPr="003D61DC" w:rsidDel="00DD7EDF">
          <w:rPr>
            <w:rFonts w:ascii="Times New Roman" w:hAnsi="Times New Roman" w:cs="Times New Roman"/>
          </w:rPr>
          <w:delText xml:space="preserve"> estimated metabolism </w:delText>
        </w:r>
      </w:del>
      <w:del w:id="745" w:author="Clay Arango" w:date="2019-04-18T07:40:00Z">
        <w:r w:rsidRPr="003D61DC" w:rsidDel="00DD7EDF">
          <w:rPr>
            <w:rFonts w:ascii="Times New Roman" w:hAnsi="Times New Roman" w:cs="Times New Roman"/>
          </w:rPr>
          <w:delText xml:space="preserve">in streams in the same habitat as the present study and with similar methodology </w:delText>
        </w:r>
      </w:del>
      <w:del w:id="746" w:author="Clay Arango" w:date="2019-04-18T07:42:00Z">
        <w:r w:rsidRPr="003D61DC" w:rsidDel="00DD7EDF">
          <w:rPr>
            <w:rFonts w:ascii="Times New Roman" w:hAnsi="Times New Roman" w:cs="Times New Roman"/>
          </w:rPr>
          <w:delText>with the exception that the streams were not headwaters</w:delText>
        </w:r>
      </w:del>
      <w:r w:rsidRPr="003D61DC">
        <w:rPr>
          <w:rFonts w:ascii="Times New Roman" w:hAnsi="Times New Roman" w:cs="Times New Roman"/>
        </w:rPr>
        <w:t xml:space="preserve">.  </w:t>
      </w:r>
      <w:commentRangeEnd w:id="735"/>
      <w:r w:rsidR="00DD7EDF">
        <w:rPr>
          <w:rStyle w:val="CommentReference"/>
        </w:rPr>
        <w:commentReference w:id="735"/>
      </w:r>
      <w:commentRangeStart w:id="747"/>
      <w:r w:rsidRPr="003D61DC">
        <w:rPr>
          <w:rFonts w:ascii="Times New Roman" w:hAnsi="Times New Roman" w:cs="Times New Roman"/>
        </w:rPr>
        <w:t>Most of the GPP values I estimated (0.007 to 0.707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00C945B5" w:rsidRPr="003D61DC">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_Ref5869245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were within the range reported by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{"citationID":"pkGN0Fyl","properties":{"formattedCitation":"(Mejia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del w:id="748" w:author="Clay Arango" w:date="2019-04-18T07:41:00Z">
        <w:r w:rsidRPr="003D61DC" w:rsidDel="00DD7EDF">
          <w:rPr>
            <w:rFonts w:ascii="Times New Roman" w:hAnsi="Times New Roman" w:cs="Times New Roman"/>
          </w:rPr>
          <w:delText xml:space="preserve"> (0.02 to 2.53 g O</w:delText>
        </w:r>
        <w:r w:rsidRPr="003D61DC" w:rsidDel="00DD7EDF">
          <w:rPr>
            <w:rFonts w:ascii="Times New Roman" w:hAnsi="Times New Roman" w:cs="Times New Roman"/>
            <w:vertAlign w:val="subscript"/>
          </w:rPr>
          <w:delText>2</w:delText>
        </w:r>
        <w:r w:rsidRPr="003D61DC" w:rsidDel="00DD7EDF">
          <w:rPr>
            <w:rFonts w:ascii="Times New Roman" w:hAnsi="Times New Roman" w:cs="Times New Roman"/>
          </w:rPr>
          <w:delText xml:space="preserve"> m</w:delText>
        </w:r>
        <w:r w:rsidRPr="003D61DC" w:rsidDel="00DD7EDF">
          <w:rPr>
            <w:rFonts w:ascii="Times New Roman" w:hAnsi="Times New Roman" w:cs="Times New Roman"/>
            <w:vertAlign w:val="superscript"/>
          </w:rPr>
          <w:delText>-2</w:delText>
        </w:r>
        <w:r w:rsidRPr="003D61DC" w:rsidDel="00DD7EDF">
          <w:rPr>
            <w:rFonts w:ascii="Times New Roman" w:hAnsi="Times New Roman" w:cs="Times New Roman"/>
          </w:rPr>
          <w:delText xml:space="preserve"> d</w:delText>
        </w:r>
        <w:r w:rsidRPr="003D61DC" w:rsidDel="00DD7EDF">
          <w:rPr>
            <w:rFonts w:ascii="Times New Roman" w:hAnsi="Times New Roman" w:cs="Times New Roman"/>
            <w:vertAlign w:val="superscript"/>
          </w:rPr>
          <w:delText>-1</w:delText>
        </w:r>
        <w:r w:rsidRPr="003D61DC" w:rsidDel="00DD7EDF">
          <w:rPr>
            <w:rFonts w:ascii="Times New Roman" w:hAnsi="Times New Roman" w:cs="Times New Roman"/>
          </w:rPr>
          <w:delText>)</w:delText>
        </w:r>
      </w:del>
      <w:r w:rsidRPr="003D61DC">
        <w:rPr>
          <w:rFonts w:ascii="Times New Roman" w:hAnsi="Times New Roman" w:cs="Times New Roman"/>
        </w:rPr>
        <w:t xml:space="preserve">.  This however is not what would be expected given that the lowest solar radiation estimation by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{"citationID":"duLCTb48","properties":{"formattedCitation":"(Mejia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per day (7.2 mol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was more than twice the highest value I determined for any of my sites (3.5 mol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_Ref5795429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4</w:t>
      </w:r>
      <w:r w:rsidR="00C945B5" w:rsidRPr="003D61DC">
        <w:rPr>
          <w:rFonts w:ascii="Times New Roman" w:hAnsi="Times New Roman" w:cs="Times New Roman"/>
        </w:rPr>
        <w:fldChar w:fldCharType="end"/>
      </w:r>
      <w:r w:rsidR="00C945B5" w:rsidRPr="003D61DC">
        <w:rPr>
          <w:rFonts w:ascii="Times New Roman" w:hAnsi="Times New Roman" w:cs="Times New Roman"/>
        </w:rPr>
        <w:t xml:space="preserve">.) </w:t>
      </w:r>
      <w:commentRangeEnd w:id="747"/>
      <w:r w:rsidR="00DD7EDF">
        <w:rPr>
          <w:rStyle w:val="CommentReference"/>
        </w:rPr>
        <w:commentReference w:id="747"/>
      </w:r>
      <w:commentRangeStart w:id="749"/>
      <w:r w:rsidRPr="003D61DC">
        <w:rPr>
          <w:rFonts w:ascii="Times New Roman" w:hAnsi="Times New Roman" w:cs="Times New Roman"/>
        </w:rPr>
        <w:t xml:space="preserve">which appear consistent with other headwaters (e.g.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{"citationID":"xMukXQ9f","properties":{"formattedCitation":"(Roberts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ecosystems.","DOI":"10.1007/s10021-007-9059-2","ISSN":"1435-0629","shortTitle":"Multiple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Roberts et al. 2007)</w:t>
      </w:r>
      <w:r w:rsidRPr="003D61DC">
        <w:rPr>
          <w:rFonts w:ascii="Times New Roman" w:hAnsi="Times New Roman" w:cs="Times New Roman"/>
        </w:rPr>
        <w:fldChar w:fldCharType="end"/>
      </w:r>
      <w:r w:rsidRPr="003D61DC">
        <w:rPr>
          <w:rFonts w:ascii="Times New Roman" w:hAnsi="Times New Roman" w:cs="Times New Roman"/>
        </w:rPr>
        <w:t xml:space="preserve"> and </w:t>
      </w:r>
      <w:commentRangeStart w:id="750"/>
      <w:r w:rsidRPr="003D61DC">
        <w:rPr>
          <w:rFonts w:ascii="Times New Roman" w:hAnsi="Times New Roman" w:cs="Times New Roman"/>
        </w:rPr>
        <w:t xml:space="preserve">GPP is heavily dependent on light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{"citationID":"PyZ1OhaU","properties":{"formattedCitation":"(Odum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(Odum 1956)</w:t>
      </w:r>
      <w:r w:rsidRPr="003D61DC">
        <w:rPr>
          <w:rFonts w:ascii="Times New Roman" w:hAnsi="Times New Roman" w:cs="Times New Roman"/>
        </w:rPr>
        <w:fldChar w:fldCharType="end"/>
      </w:r>
      <w:commentRangeEnd w:id="749"/>
      <w:commentRangeEnd w:id="750"/>
      <w:r w:rsidR="00DD7EDF">
        <w:rPr>
          <w:rStyle w:val="CommentReference"/>
        </w:rPr>
        <w:commentReference w:id="750"/>
      </w:r>
      <w:r w:rsidR="00DD7EDF">
        <w:rPr>
          <w:rStyle w:val="CommentReference"/>
        </w:rPr>
        <w:commentReference w:id="749"/>
      </w:r>
      <w:r w:rsidRPr="003D61DC">
        <w:rPr>
          <w:rFonts w:ascii="Times New Roman" w:hAnsi="Times New Roman" w:cs="Times New Roman"/>
        </w:rPr>
        <w:t xml:space="preserve">.  </w:t>
      </w:r>
    </w:p>
    <w:p w14:paraId="0968991D" w14:textId="5291C9C5"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r>
      <w:commentRangeStart w:id="751"/>
      <w:r w:rsidRPr="003D61DC">
        <w:rPr>
          <w:rFonts w:ascii="Times New Roman" w:hAnsi="Times New Roman" w:cs="Times New Roman"/>
        </w:rPr>
        <w:t>All of the streams in my study were almost certainly light limited with respect to GPP.  Light limitation is the strongest factor controlling GPP below 3.5 mol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and GPP is severely limited below 2.2 mol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according to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Warren et al. </w:t>
      </w:r>
      <w:r w:rsidR="00C945B5" w:rsidRPr="003D61DC">
        <w:rPr>
          <w:rFonts w:ascii="Times New Roman" w:hAnsi="Times New Roman" w:cs="Times New Roman"/>
        </w:rPr>
        <w:t>(</w:t>
      </w:r>
      <w:r w:rsidRPr="003D61DC">
        <w:rPr>
          <w:rFonts w:ascii="Times New Roman" w:hAnsi="Times New Roman" w:cs="Times New Roman"/>
        </w:rPr>
        <w:t>2017)</w:t>
      </w:r>
      <w:r w:rsidRPr="003D61DC">
        <w:rPr>
          <w:rFonts w:ascii="Times New Roman" w:hAnsi="Times New Roman" w:cs="Times New Roman"/>
        </w:rPr>
        <w:fldChar w:fldCharType="end"/>
      </w:r>
      <w:r w:rsidRPr="003D61DC">
        <w:rPr>
          <w:rFonts w:ascii="Times New Roman" w:hAnsi="Times New Roman" w:cs="Times New Roman"/>
        </w:rPr>
        <w:t xml:space="preserve"> who also conducted their study in a similar environment to mine.  All but one of my sites were at or below the 2.2 mol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threshold with the highest being 3.5</w:t>
      </w:r>
      <w:r w:rsidR="00C945B5"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_Ref5795429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4</w:t>
      </w:r>
      <w:r w:rsidR="00C945B5"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This suggests that very low GPP values should result from </w:t>
      </w:r>
      <w:r w:rsidR="00C945B5" w:rsidRPr="003D61DC">
        <w:rPr>
          <w:rFonts w:ascii="Times New Roman" w:hAnsi="Times New Roman" w:cs="Times New Roman"/>
        </w:rPr>
        <w:t xml:space="preserve">my </w:t>
      </w:r>
      <w:r w:rsidRPr="003D61DC">
        <w:rPr>
          <w:rFonts w:ascii="Times New Roman" w:hAnsi="Times New Roman" w:cs="Times New Roman"/>
        </w:rPr>
        <w:t xml:space="preserve">low PAR values.  </w:t>
      </w:r>
      <w:commentRangeEnd w:id="751"/>
      <w:r w:rsidR="004F7804">
        <w:rPr>
          <w:rStyle w:val="CommentReference"/>
        </w:rPr>
        <w:commentReference w:id="751"/>
      </w:r>
    </w:p>
    <w:p w14:paraId="0CC69181" w14:textId="77B2910C"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 GPP is also </w:t>
      </w:r>
      <w:del w:id="752" w:author="Clay Arango" w:date="2019-04-18T11:38:00Z">
        <w:r w:rsidRPr="003D61DC" w:rsidDel="004F7804">
          <w:rPr>
            <w:rFonts w:ascii="Times New Roman" w:hAnsi="Times New Roman" w:cs="Times New Roman"/>
          </w:rPr>
          <w:delText xml:space="preserve">heavily </w:delText>
        </w:r>
      </w:del>
      <w:ins w:id="753" w:author="Clay Arango" w:date="2019-04-18T11:38:00Z">
        <w:r w:rsidR="004F7804">
          <w:rPr>
            <w:rFonts w:ascii="Times New Roman" w:hAnsi="Times New Roman" w:cs="Times New Roman"/>
          </w:rPr>
          <w:t>frequently</w:t>
        </w:r>
        <w:r w:rsidR="004F7804" w:rsidRPr="003D61DC">
          <w:rPr>
            <w:rFonts w:ascii="Times New Roman" w:hAnsi="Times New Roman" w:cs="Times New Roman"/>
          </w:rPr>
          <w:t xml:space="preserve"> </w:t>
        </w:r>
      </w:ins>
      <w:del w:id="754" w:author="Clay Arango" w:date="2019-04-18T11:38:00Z">
        <w:r w:rsidRPr="003D61DC" w:rsidDel="004F7804">
          <w:rPr>
            <w:rFonts w:ascii="Times New Roman" w:hAnsi="Times New Roman" w:cs="Times New Roman"/>
          </w:rPr>
          <w:delText xml:space="preserve">dependent on </w:delText>
        </w:r>
      </w:del>
      <w:ins w:id="755" w:author="Clay Arango" w:date="2019-04-18T11:38:00Z">
        <w:r w:rsidR="004F7804">
          <w:rPr>
            <w:rFonts w:ascii="Times New Roman" w:hAnsi="Times New Roman" w:cs="Times New Roman"/>
          </w:rPr>
          <w:t xml:space="preserve">limited by </w:t>
        </w:r>
      </w:ins>
      <w:commentRangeStart w:id="756"/>
      <w:del w:id="757" w:author="Clay Arango" w:date="2019-04-18T11:38:00Z">
        <w:r w:rsidRPr="003D61DC" w:rsidDel="004F7804">
          <w:rPr>
            <w:rFonts w:ascii="Times New Roman" w:hAnsi="Times New Roman" w:cs="Times New Roman"/>
          </w:rPr>
          <w:delText xml:space="preserve">nutrients </w:delText>
        </w:r>
      </w:del>
      <w:ins w:id="758" w:author="Clay Arango" w:date="2019-04-18T11:38:00Z">
        <w:r w:rsidR="004F7804" w:rsidRPr="003D61DC">
          <w:rPr>
            <w:rFonts w:ascii="Times New Roman" w:hAnsi="Times New Roman" w:cs="Times New Roman"/>
          </w:rPr>
          <w:t>nutrient</w:t>
        </w:r>
        <w:r w:rsidR="004F7804">
          <w:rPr>
            <w:rFonts w:ascii="Times New Roman" w:hAnsi="Times New Roman" w:cs="Times New Roman"/>
          </w:rPr>
          <w:t xml:space="preserve"> availability</w:t>
        </w:r>
      </w:ins>
      <w:commentRangeEnd w:id="756"/>
      <w:ins w:id="759" w:author="Clay Arango" w:date="2019-04-18T11:40:00Z">
        <w:r w:rsidR="004F7804">
          <w:rPr>
            <w:rStyle w:val="CommentReference"/>
          </w:rPr>
          <w:commentReference w:id="756"/>
        </w:r>
      </w:ins>
      <w:ins w:id="760" w:author="Clay Arango" w:date="2019-04-18T11:38:00Z">
        <w:r w:rsidR="004F7804">
          <w:rPr>
            <w:rFonts w:ascii="Times New Roman" w:hAnsi="Times New Roman" w:cs="Times New Roman"/>
          </w:rPr>
          <w:t xml:space="preserve"> </w:t>
        </w:r>
      </w:ins>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{"citationID":"BNR2vjlk","properties":{"formattedCitation":"(Bernot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(Bernot et al. 2010)</w:t>
      </w:r>
      <w:r w:rsidRPr="003D61DC">
        <w:rPr>
          <w:rFonts w:ascii="Times New Roman" w:hAnsi="Times New Roman" w:cs="Times New Roman"/>
        </w:rPr>
        <w:fldChar w:fldCharType="end"/>
      </w:r>
      <w:ins w:id="761" w:author="Clay Arango" w:date="2019-04-18T11:40:00Z">
        <w:r w:rsidR="004F7804">
          <w:rPr>
            <w:rFonts w:ascii="Times New Roman" w:hAnsi="Times New Roman" w:cs="Times New Roman"/>
          </w:rPr>
          <w:t>,</w:t>
        </w:r>
      </w:ins>
      <w:r w:rsidRPr="003D61DC">
        <w:rPr>
          <w:rFonts w:ascii="Times New Roman" w:hAnsi="Times New Roman" w:cs="Times New Roman"/>
        </w:rPr>
        <w:t xml:space="preserve"> and the DIN in my study was relatively low with a mean of less than 0.02 mg N L</w:t>
      </w:r>
      <w:r w:rsidRPr="003D61DC">
        <w:rPr>
          <w:rFonts w:ascii="Times New Roman" w:hAnsi="Times New Roman" w:cs="Times New Roman"/>
          <w:vertAlign w:val="superscript"/>
        </w:rPr>
        <w:t>-1</w:t>
      </w:r>
      <w:r w:rsidRPr="003D61DC">
        <w:rPr>
          <w:rFonts w:ascii="Times New Roman" w:hAnsi="Times New Roman" w:cs="Times New Roman"/>
        </w:rPr>
        <w:t xml:space="preserve"> </w:t>
      </w:r>
      <w:r w:rsidR="00C945B5" w:rsidRPr="003D61DC">
        <w:rPr>
          <w:rFonts w:ascii="Times New Roman" w:hAnsi="Times New Roman" w:cs="Times New Roman"/>
        </w:rPr>
        <w:t>(</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_Ref5796103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5</w:t>
      </w:r>
      <w:r w:rsidR="00C945B5" w:rsidRPr="003D61DC">
        <w:rPr>
          <w:rFonts w:ascii="Times New Roman" w:hAnsi="Times New Roman" w:cs="Times New Roman"/>
        </w:rPr>
        <w:fldChar w:fldCharType="end"/>
      </w:r>
      <w:r w:rsidR="00C945B5" w:rsidRPr="003D61DC">
        <w:rPr>
          <w:rFonts w:ascii="Times New Roman" w:hAnsi="Times New Roman" w:cs="Times New Roman"/>
        </w:rPr>
        <w:t xml:space="preserve">.) </w:t>
      </w:r>
      <w:r w:rsidRPr="003D61DC">
        <w:rPr>
          <w:rFonts w:ascii="Times New Roman" w:hAnsi="Times New Roman" w:cs="Times New Roman"/>
        </w:rPr>
        <w:t>compared to 0.10 mg N L</w:t>
      </w:r>
      <w:r w:rsidRPr="003D61DC">
        <w:rPr>
          <w:rFonts w:ascii="Times New Roman" w:hAnsi="Times New Roman" w:cs="Times New Roman"/>
          <w:vertAlign w:val="superscript"/>
        </w:rPr>
        <w:t>-1</w:t>
      </w:r>
      <w:r w:rsidRPr="003D61DC">
        <w:rPr>
          <w:rFonts w:ascii="Times New Roman" w:hAnsi="Times New Roman" w:cs="Times New Roman"/>
        </w:rPr>
        <w:t xml:space="preserve"> for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{"citationID":"3IggDb6t","properties":{"formattedCitation":"(Mejia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A large study conducted in Great Britain found that primary production in headwaters is </w:t>
      </w:r>
      <w:r w:rsidRPr="003D61DC">
        <w:rPr>
          <w:rFonts w:ascii="Times New Roman" w:hAnsi="Times New Roman" w:cs="Times New Roman"/>
        </w:rPr>
        <w:lastRenderedPageBreak/>
        <w:t xml:space="preserve">often limited by DIN concentrations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{"citationID":"ZYwZ8CBo","properties":{"formattedCitation":"(Jarvie et al. 2018)","plainCitation":"(Jarvie et al. 2018)","noteIndex":0},"citationItems":[{"id":182,"uris":["http://zotero.org/users/local/WH62bQVK/items/V7YBPPNN"],"uri":["http://zotero.org/users/local/WH62bQVK/items/V7YBPPNN"],"itemData":{"id":182,"type":"article-journal","title":"Phosphorus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concentrations.","DOI":"10.1016/j.scitotenv.2017.11.128","ISSN":"0048-9697","shortTitle":"Phosphorus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(Jarvie et al. 2018)</w:t>
      </w:r>
      <w:r w:rsidRPr="003D61DC">
        <w:rPr>
          <w:rFonts w:ascii="Times New Roman" w:hAnsi="Times New Roman" w:cs="Times New Roman"/>
        </w:rPr>
        <w:fldChar w:fldCharType="end"/>
      </w:r>
      <w:r w:rsidRPr="003D61DC">
        <w:rPr>
          <w:rFonts w:ascii="Times New Roman" w:hAnsi="Times New Roman" w:cs="Times New Roman"/>
        </w:rPr>
        <w:t xml:space="preserve"> and another extensive study of temperate streams in the USA suggests that DIN below 0.04 mg N L-1 exhibits depressed levels of chlorophyll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(Dodds et al. 2002)</w:t>
      </w:r>
      <w:r w:rsidRPr="003D61DC">
        <w:rPr>
          <w:rFonts w:ascii="Times New Roman" w:hAnsi="Times New Roman" w:cs="Times New Roman"/>
        </w:rPr>
        <w:fldChar w:fldCharType="end"/>
      </w:r>
      <w:ins w:id="762" w:author="Clay Arango" w:date="2019-04-18T11:44:00Z">
        <w:r w:rsidR="004F7804">
          <w:rPr>
            <w:rFonts w:ascii="Times New Roman" w:hAnsi="Times New Roman" w:cs="Times New Roman"/>
          </w:rPr>
          <w:t xml:space="preserve">, which is </w:t>
        </w:r>
      </w:ins>
      <w:del w:id="763" w:author="Clay Arango" w:date="2019-04-18T11:44:00Z">
        <w:r w:rsidR="00C945B5" w:rsidRPr="003D61DC" w:rsidDel="004F7804">
          <w:rPr>
            <w:rFonts w:ascii="Times New Roman" w:hAnsi="Times New Roman" w:cs="Times New Roman"/>
          </w:rPr>
          <w:delText>.</w:delText>
        </w:r>
        <w:r w:rsidRPr="003D61DC" w:rsidDel="004F7804">
          <w:rPr>
            <w:rFonts w:ascii="Times New Roman" w:hAnsi="Times New Roman" w:cs="Times New Roman"/>
          </w:rPr>
          <w:delText xml:space="preserve"> </w:delText>
        </w:r>
        <w:r w:rsidR="00C945B5" w:rsidDel="004F7804">
          <w:rPr>
            <w:rFonts w:ascii="Times New Roman" w:hAnsi="Times New Roman" w:cs="Times New Roman"/>
          </w:rPr>
          <w:delText xml:space="preserve"> </w:delText>
        </w:r>
        <w:r w:rsidR="00C945B5" w:rsidRPr="003D61DC" w:rsidDel="004F7804">
          <w:rPr>
            <w:rFonts w:ascii="Times New Roman" w:hAnsi="Times New Roman" w:cs="Times New Roman"/>
          </w:rPr>
          <w:delText>C</w:delText>
        </w:r>
        <w:r w:rsidRPr="003D61DC" w:rsidDel="004F7804">
          <w:rPr>
            <w:rFonts w:ascii="Times New Roman" w:hAnsi="Times New Roman" w:cs="Times New Roman"/>
          </w:rPr>
          <w:delText xml:space="preserve">hlorophyll is </w:delText>
        </w:r>
      </w:del>
      <w:r w:rsidRPr="003D61DC">
        <w:rPr>
          <w:rFonts w:ascii="Times New Roman" w:hAnsi="Times New Roman" w:cs="Times New Roman"/>
        </w:rPr>
        <w:t xml:space="preserve">often used as a proxy for GPP </w:t>
      </w:r>
      <w:del w:id="764" w:author="Clay Arango" w:date="2019-04-18T11:44:00Z">
        <w:r w:rsidRPr="003D61DC" w:rsidDel="004F7804">
          <w:rPr>
            <w:rFonts w:ascii="Times New Roman" w:hAnsi="Times New Roman" w:cs="Times New Roman"/>
          </w:rPr>
          <w:delText xml:space="preserve">since </w:delText>
        </w:r>
      </w:del>
      <w:ins w:id="765" w:author="Clay Arango" w:date="2019-04-18T11:44:00Z">
        <w:r w:rsidR="004F7804">
          <w:rPr>
            <w:rFonts w:ascii="Times New Roman" w:hAnsi="Times New Roman" w:cs="Times New Roman"/>
          </w:rPr>
          <w:t>(</w:t>
        </w:r>
      </w:ins>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Ryther </w:t>
      </w:r>
      <w:del w:id="766" w:author="Clay Arango" w:date="2019-04-18T11:44:00Z">
        <w:r w:rsidR="00C945B5" w:rsidRPr="003D61DC" w:rsidDel="004F7804">
          <w:rPr>
            <w:rFonts w:ascii="Times New Roman" w:hAnsi="Times New Roman" w:cs="Times New Roman"/>
          </w:rPr>
          <w:delText>(</w:delText>
        </w:r>
      </w:del>
      <w:r w:rsidRPr="003D61DC">
        <w:rPr>
          <w:rFonts w:ascii="Times New Roman" w:hAnsi="Times New Roman" w:cs="Times New Roman"/>
        </w:rPr>
        <w:t>1956)</w:t>
      </w:r>
      <w:r w:rsidRPr="003D61DC">
        <w:rPr>
          <w:rFonts w:ascii="Times New Roman" w:hAnsi="Times New Roman" w:cs="Times New Roman"/>
        </w:rPr>
        <w:fldChar w:fldCharType="end"/>
      </w:r>
      <w:r w:rsidRPr="003D61DC">
        <w:rPr>
          <w:rFonts w:ascii="Times New Roman" w:hAnsi="Times New Roman" w:cs="Times New Roman"/>
        </w:rPr>
        <w:t xml:space="preserve">.  </w:t>
      </w:r>
      <w:ins w:id="767" w:author="Clay Arango" w:date="2019-04-18T11:44:00Z">
        <w:r w:rsidR="004F7804">
          <w:rPr>
            <w:rFonts w:ascii="Times New Roman" w:hAnsi="Times New Roman" w:cs="Times New Roman"/>
          </w:rPr>
          <w:t>H</w:t>
        </w:r>
        <w:r w:rsidR="004F7804" w:rsidRPr="003D61DC">
          <w:rPr>
            <w:rFonts w:ascii="Times New Roman" w:hAnsi="Times New Roman" w:cs="Times New Roman"/>
          </w:rPr>
          <w:t xml:space="preserve">owever </w:t>
        </w:r>
      </w:ins>
      <w:del w:id="768" w:author="Clay Arango" w:date="2019-04-18T11:44:00Z">
        <w:r w:rsidRPr="003D61DC" w:rsidDel="004F7804">
          <w:rPr>
            <w:rFonts w:ascii="Times New Roman" w:hAnsi="Times New Roman" w:cs="Times New Roman"/>
          </w:rPr>
          <w:delText xml:space="preserve">The </w:delText>
        </w:r>
      </w:del>
      <w:ins w:id="769" w:author="Clay Arango" w:date="2019-04-18T11:44:00Z">
        <w:r w:rsidR="004F7804">
          <w:rPr>
            <w:rFonts w:ascii="Times New Roman" w:hAnsi="Times New Roman" w:cs="Times New Roman"/>
          </w:rPr>
          <w:t>t</w:t>
        </w:r>
        <w:r w:rsidR="004F7804" w:rsidRPr="003D61DC">
          <w:rPr>
            <w:rFonts w:ascii="Times New Roman" w:hAnsi="Times New Roman" w:cs="Times New Roman"/>
          </w:rPr>
          <w:t xml:space="preserve">he </w:t>
        </w:r>
      </w:ins>
      <w:r w:rsidRPr="003D61DC">
        <w:rPr>
          <w:rFonts w:ascii="Times New Roman" w:hAnsi="Times New Roman" w:cs="Times New Roman"/>
        </w:rPr>
        <w:t xml:space="preserve">mean SRP was much higher </w:t>
      </w:r>
      <w:del w:id="770" w:author="Clay Arango" w:date="2019-04-18T11:44:00Z">
        <w:r w:rsidRPr="003D61DC" w:rsidDel="004F7804">
          <w:rPr>
            <w:rFonts w:ascii="Times New Roman" w:hAnsi="Times New Roman" w:cs="Times New Roman"/>
          </w:rPr>
          <w:delText xml:space="preserve">however </w:delText>
        </w:r>
      </w:del>
      <w:r w:rsidRPr="003D61DC">
        <w:rPr>
          <w:rFonts w:ascii="Times New Roman" w:hAnsi="Times New Roman" w:cs="Times New Roman"/>
        </w:rPr>
        <w:t>in my sites (0.022 mg P L</w:t>
      </w:r>
      <w:r w:rsidRPr="003D61DC">
        <w:rPr>
          <w:rFonts w:ascii="Times New Roman" w:hAnsi="Times New Roman" w:cs="Times New Roman"/>
          <w:vertAlign w:val="superscript"/>
        </w:rPr>
        <w:t>-1</w:t>
      </w:r>
      <w:r w:rsidR="00C945B5"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_Ref5800276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6</w:t>
      </w:r>
      <w:r w:rsidR="00C945B5"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than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(0.003 mg P L</w:t>
      </w:r>
      <w:r w:rsidRPr="003D61DC">
        <w:rPr>
          <w:rFonts w:ascii="Times New Roman" w:hAnsi="Times New Roman" w:cs="Times New Roman"/>
          <w:vertAlign w:val="superscript"/>
        </w:rPr>
        <w:t>-1</w:t>
      </w:r>
      <w:r w:rsidRPr="003D61DC">
        <w:rPr>
          <w:rFonts w:ascii="Times New Roman" w:hAnsi="Times New Roman" w:cs="Times New Roman"/>
        </w:rPr>
        <w:t xml:space="preserve">) which may help to explain my </w:t>
      </w:r>
      <w:commentRangeStart w:id="771"/>
      <w:r w:rsidRPr="003D61DC">
        <w:rPr>
          <w:rFonts w:ascii="Times New Roman" w:hAnsi="Times New Roman" w:cs="Times New Roman"/>
        </w:rPr>
        <w:t>unexpectedly high GPP value</w:t>
      </w:r>
      <w:commentRangeEnd w:id="771"/>
      <w:r w:rsidR="004F7804">
        <w:rPr>
          <w:rStyle w:val="CommentReference"/>
        </w:rPr>
        <w:commentReference w:id="771"/>
      </w:r>
      <w:r w:rsidRPr="003D61DC">
        <w:rPr>
          <w:rFonts w:ascii="Times New Roman" w:hAnsi="Times New Roman" w:cs="Times New Roman"/>
        </w:rPr>
        <w:t>s although this is appears unlikely based on the low light and nitrogen concentrations.</w:t>
      </w:r>
    </w:p>
    <w:p w14:paraId="38C8BC88" w14:textId="4E7DF311"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r>
      <w:commentRangeStart w:id="772"/>
      <w:r w:rsidRPr="003D61DC">
        <w:rPr>
          <w:rFonts w:ascii="Times New Roman" w:hAnsi="Times New Roman" w:cs="Times New Roman"/>
        </w:rPr>
        <w:t xml:space="preserve">Additionally,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{"citationID":"aPJ1gMVK","properties":{"formattedCitation":"(Mejia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showed that GPP increases with increasing catchment area.  The catchment area of the streams in my study were not determined, however the average stream discharge was far less (17.7</w:t>
      </w:r>
      <w:r w:rsidR="00C945B5" w:rsidRPr="003D61DC">
        <w:rPr>
          <w:rFonts w:ascii="Times New Roman" w:hAnsi="Times New Roman" w:cs="Times New Roman"/>
        </w:rPr>
        <w:t xml:space="preserve"> </w:t>
      </w:r>
      <w:del w:id="773" w:author="Clay Arango" w:date="2019-04-18T11:50:00Z">
        <w:r w:rsidR="00C945B5" w:rsidRPr="003D61DC" w:rsidDel="004F7804">
          <w:rPr>
            <w:rFonts w:ascii="Times New Roman" w:hAnsi="Times New Roman" w:cs="Times New Roman"/>
          </w:rPr>
          <w:fldChar w:fldCharType="begin"/>
        </w:r>
        <w:r w:rsidR="00C945B5" w:rsidRPr="003D61DC" w:rsidDel="004F7804">
          <w:rPr>
            <w:rFonts w:ascii="Times New Roman" w:hAnsi="Times New Roman" w:cs="Times New Roman"/>
          </w:rPr>
          <w:delInstrText xml:space="preserve"> REF _Ref5793795 \h </w:delInstrText>
        </w:r>
        <w:r w:rsidR="009C2D1B" w:rsidRPr="003D61DC" w:rsidDel="004F7804">
          <w:rPr>
            <w:rFonts w:ascii="Times New Roman" w:hAnsi="Times New Roman" w:cs="Times New Roman"/>
          </w:rPr>
          <w:delInstrText xml:space="preserve"> \* MERGEFORMAT </w:delInstrText>
        </w:r>
        <w:r w:rsidR="00C945B5" w:rsidRPr="003D61DC" w:rsidDel="004F7804">
          <w:rPr>
            <w:rFonts w:ascii="Times New Roman" w:hAnsi="Times New Roman" w:cs="Times New Roman"/>
          </w:rPr>
        </w:r>
        <w:r w:rsidR="00C945B5" w:rsidRPr="003D61DC" w:rsidDel="004F7804">
          <w:rPr>
            <w:rFonts w:ascii="Times New Roman" w:hAnsi="Times New Roman" w:cs="Times New Roman"/>
          </w:rPr>
          <w:fldChar w:fldCharType="separate"/>
        </w:r>
        <w:r w:rsidR="00C945B5" w:rsidRPr="003D61DC" w:rsidDel="004F7804">
          <w:rPr>
            <w:rFonts w:ascii="Times New Roman" w:hAnsi="Times New Roman" w:cs="Times New Roman"/>
          </w:rPr>
          <w:delText xml:space="preserve">Figure </w:delText>
        </w:r>
        <w:r w:rsidR="00C945B5" w:rsidRPr="003D61DC" w:rsidDel="004F7804">
          <w:rPr>
            <w:rFonts w:ascii="Times New Roman" w:hAnsi="Times New Roman" w:cs="Times New Roman"/>
            <w:noProof/>
          </w:rPr>
          <w:delText>2</w:delText>
        </w:r>
        <w:r w:rsidR="00C945B5" w:rsidRPr="003D61DC" w:rsidDel="004F7804">
          <w:rPr>
            <w:rFonts w:ascii="Times New Roman" w:hAnsi="Times New Roman" w:cs="Times New Roman"/>
          </w:rPr>
          <w:fldChar w:fldCharType="end"/>
        </w:r>
        <w:r w:rsidR="00C945B5" w:rsidRPr="003D61DC" w:rsidDel="004F7804">
          <w:rPr>
            <w:rFonts w:ascii="Times New Roman" w:hAnsi="Times New Roman" w:cs="Times New Roman"/>
          </w:rPr>
          <w:delText>.</w:delText>
        </w:r>
        <w:r w:rsidRPr="003D61DC" w:rsidDel="004F7804">
          <w:rPr>
            <w:rFonts w:ascii="Times New Roman" w:hAnsi="Times New Roman" w:cs="Times New Roman"/>
          </w:rPr>
          <w:delText xml:space="preserve"> </w:delText>
        </w:r>
      </w:del>
      <w:r w:rsidRPr="003D61DC">
        <w:rPr>
          <w:rFonts w:ascii="Times New Roman" w:hAnsi="Times New Roman" w:cs="Times New Roman"/>
        </w:rPr>
        <w:t>vs 420.2 L s</w:t>
      </w:r>
      <w:r w:rsidRPr="003D61DC">
        <w:rPr>
          <w:rFonts w:ascii="Times New Roman" w:hAnsi="Times New Roman" w:cs="Times New Roman"/>
          <w:vertAlign w:val="superscript"/>
        </w:rPr>
        <w:t>-1</w:t>
      </w:r>
      <w:r w:rsidR="00C945B5" w:rsidRPr="003D61DC">
        <w:rPr>
          <w:rFonts w:ascii="Times New Roman" w:hAnsi="Times New Roman" w:cs="Times New Roman"/>
        </w:rPr>
        <w:t xml:space="preserve"> for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{"citationID":"pfMxMQd7","properties":{"formattedCitation":"(Mejia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45B5" w:rsidRPr="003D61DC">
        <w:rPr>
          <w:rFonts w:ascii="Times New Roman" w:hAnsi="Times New Roman" w:cs="Times New Roman"/>
        </w:rPr>
        <w:fldChar w:fldCharType="separate"/>
      </w:r>
      <w:r w:rsidR="00C945B5" w:rsidRPr="003D61DC">
        <w:rPr>
          <w:rFonts w:ascii="Times New Roman" w:hAnsi="Times New Roman" w:cs="Times New Roman"/>
        </w:rPr>
        <w:t>Mejia et al. 2018</w:t>
      </w:r>
      <w:r w:rsidR="00C945B5" w:rsidRPr="003D61DC">
        <w:rPr>
          <w:rFonts w:ascii="Times New Roman" w:hAnsi="Times New Roman" w:cs="Times New Roman"/>
        </w:rPr>
        <w:fldChar w:fldCharType="end"/>
      </w:r>
      <w:r w:rsidRPr="003D61DC">
        <w:rPr>
          <w:rFonts w:ascii="Times New Roman" w:hAnsi="Times New Roman" w:cs="Times New Roman"/>
        </w:rPr>
        <w:t>) suggesting that the catchment area was also much less.  The GPP values in my study again were not reflective of this.</w:t>
      </w:r>
      <w:commentRangeEnd w:id="772"/>
      <w:r w:rsidR="004F7804">
        <w:rPr>
          <w:rStyle w:val="CommentReference"/>
        </w:rPr>
        <w:commentReference w:id="772"/>
      </w:r>
    </w:p>
    <w:p w14:paraId="3B80485A" w14:textId="74B604BE" w:rsidR="00836012" w:rsidRDefault="00836012" w:rsidP="003D61DC">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ER</w:t>
      </w:r>
    </w:p>
    <w:p w14:paraId="729CDEAF" w14:textId="339EB341" w:rsidR="00812479" w:rsidRPr="003D61DC" w:rsidRDefault="00812479" w:rsidP="003D61DC">
      <w:pPr>
        <w:spacing w:line="480" w:lineRule="auto"/>
        <w:ind w:firstLine="720"/>
        <w:rPr>
          <w:rFonts w:ascii="Times New Roman" w:hAnsi="Times New Roman" w:cs="Times New Roman"/>
        </w:rPr>
      </w:pPr>
      <w:commentRangeStart w:id="774"/>
      <w:r w:rsidRPr="003D61DC">
        <w:rPr>
          <w:rFonts w:ascii="Times New Roman" w:hAnsi="Times New Roman" w:cs="Times New Roman"/>
        </w:rPr>
        <w:t xml:space="preserve">Ecosystem respiration values in my study also appear to be questionable.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{"citationID":"9u8d38VG","properties":{"formattedCitation":"(Mejia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reported that ER also increases with catchment area as well as discharge, PAR, and temperature.  The values I have measured or estimated for all of these potential determinants were less for my study and yet the ER values I obtained (mean of </w:t>
      </w:r>
      <w:commentRangeStart w:id="775"/>
      <w:del w:id="776" w:author="Clay Arango" w:date="2019-04-18T11:51:00Z">
        <w:r w:rsidRPr="003D61DC" w:rsidDel="00AB5F59">
          <w:rPr>
            <w:rFonts w:ascii="Times New Roman" w:hAnsi="Times New Roman" w:cs="Times New Roman"/>
          </w:rPr>
          <w:delText>-</w:delText>
        </w:r>
      </w:del>
      <w:r w:rsidRPr="003D61DC">
        <w:rPr>
          <w:rFonts w:ascii="Times New Roman" w:hAnsi="Times New Roman" w:cs="Times New Roman"/>
        </w:rPr>
        <w:t>10</w:t>
      </w:r>
      <w:commentRangeEnd w:id="775"/>
      <w:r w:rsidR="00AB5F59">
        <w:rPr>
          <w:rStyle w:val="CommentReference"/>
        </w:rPr>
        <w:commentReference w:id="775"/>
      </w:r>
      <w:r w:rsidRPr="003D61DC">
        <w:rPr>
          <w:rFonts w:ascii="Times New Roman" w:hAnsi="Times New Roman" w:cs="Times New Roman"/>
        </w:rPr>
        <w:t>.287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_Ref338798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10</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were far greater in magnitude than what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{"citationID":"O9SeJwLL","properties":{"formattedCitation":"(Mejia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reported (mean of -</w:t>
      </w:r>
      <w:commentRangeStart w:id="777"/>
      <w:r w:rsidRPr="003D61DC">
        <w:rPr>
          <w:rFonts w:ascii="Times New Roman" w:hAnsi="Times New Roman" w:cs="Times New Roman"/>
        </w:rPr>
        <w:t>1.</w:t>
      </w:r>
      <w:commentRangeEnd w:id="777"/>
      <w:r w:rsidR="00AB5F59">
        <w:rPr>
          <w:rStyle w:val="CommentReference"/>
        </w:rPr>
        <w:commentReference w:id="777"/>
      </w:r>
      <w:r w:rsidRPr="003D61DC">
        <w:rPr>
          <w:rFonts w:ascii="Times New Roman" w:hAnsi="Times New Roman" w:cs="Times New Roman"/>
        </w:rPr>
        <w:t>25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w:t>
      </w:r>
      <w:commentRangeEnd w:id="774"/>
      <w:r w:rsidR="00AB5F59">
        <w:rPr>
          <w:rStyle w:val="CommentReference"/>
        </w:rPr>
        <w:commentReference w:id="774"/>
      </w:r>
    </w:p>
    <w:p w14:paraId="659B4A84" w14:textId="77777777" w:rsidR="00AB5F59" w:rsidRDefault="00812479" w:rsidP="003D61DC">
      <w:pPr>
        <w:spacing w:line="480" w:lineRule="auto"/>
        <w:rPr>
          <w:ins w:id="778" w:author="Clay Arango" w:date="2019-04-18T11:53:00Z"/>
          <w:rFonts w:ascii="Times New Roman" w:hAnsi="Times New Roman" w:cs="Times New Roman"/>
        </w:rPr>
      </w:pPr>
      <w:r w:rsidRPr="003D61DC">
        <w:rPr>
          <w:rFonts w:ascii="Times New Roman" w:hAnsi="Times New Roman" w:cs="Times New Roman"/>
        </w:rPr>
        <w:tab/>
      </w:r>
      <w:commentRangeStart w:id="779"/>
      <w:r w:rsidRPr="003D61DC">
        <w:rPr>
          <w:rFonts w:ascii="Times New Roman" w:hAnsi="Times New Roman" w:cs="Times New Roman"/>
        </w:rPr>
        <w:t xml:space="preserve">Although it appears that the explicit values produced by the models that estimated metabolism may not be trustable, it remains a possibility that the relative order of values may be preserved.  Assuming that the relative order of values was preserved, it would be </w:t>
      </w:r>
      <w:r w:rsidRPr="003D61DC">
        <w:rPr>
          <w:rFonts w:ascii="Times New Roman" w:hAnsi="Times New Roman" w:cs="Times New Roman"/>
        </w:rPr>
        <w:lastRenderedPageBreak/>
        <w:t xml:space="preserve">expected that the relationships observed here would be similar to the relationships discovered in other studies.  </w:t>
      </w:r>
      <w:commentRangeEnd w:id="779"/>
      <w:r w:rsidR="00AB5F59">
        <w:rPr>
          <w:rStyle w:val="CommentReference"/>
        </w:rPr>
        <w:commentReference w:id="779"/>
      </w:r>
    </w:p>
    <w:p w14:paraId="37D71F26" w14:textId="50053E4A" w:rsidR="00812479" w:rsidRPr="003D61DC" w:rsidRDefault="00812479" w:rsidP="00AB5F59">
      <w:pPr>
        <w:spacing w:line="480" w:lineRule="auto"/>
        <w:ind w:firstLine="720"/>
        <w:rPr>
          <w:rFonts w:ascii="Times New Roman" w:hAnsi="Times New Roman" w:cs="Times New Roman"/>
        </w:rPr>
        <w:pPrChange w:id="780" w:author="Clay Arango" w:date="2019-04-18T11:53:00Z">
          <w:pPr>
            <w:spacing w:line="480" w:lineRule="auto"/>
          </w:pPr>
        </w:pPrChange>
      </w:pPr>
      <w:commentRangeStart w:id="781"/>
      <w:r w:rsidRPr="003D61DC">
        <w:rPr>
          <w:rFonts w:ascii="Times New Roman" w:hAnsi="Times New Roman" w:cs="Times New Roman"/>
        </w:rPr>
        <w:t xml:space="preserve">Small </w:t>
      </w:r>
      <w:commentRangeEnd w:id="781"/>
      <w:r w:rsidR="00AB5F59">
        <w:rPr>
          <w:rStyle w:val="CommentReference"/>
        </w:rPr>
        <w:commentReference w:id="781"/>
      </w:r>
      <w:r w:rsidRPr="003D61DC">
        <w:rPr>
          <w:rFonts w:ascii="Times New Roman" w:hAnsi="Times New Roman" w:cs="Times New Roman"/>
        </w:rPr>
        <w:t>forested headwaters are known to display net heterotrophic metabolism</w:t>
      </w:r>
      <w:ins w:id="782" w:author="Clay Arango" w:date="2019-04-18T11:55:00Z">
        <w:r w:rsidR="00AB5F59">
          <w:rPr>
            <w:rFonts w:ascii="Times New Roman" w:hAnsi="Times New Roman" w:cs="Times New Roman"/>
          </w:rPr>
          <w:t>,</w:t>
        </w:r>
      </w:ins>
      <w:r w:rsidRPr="003D61DC">
        <w:rPr>
          <w:rFonts w:ascii="Times New Roman" w:hAnsi="Times New Roman" w:cs="Times New Roman"/>
        </w:rPr>
        <w:t xml:space="preserve"> meaning that </w:t>
      </w:r>
      <w:del w:id="783" w:author="Clay Arango" w:date="2019-04-18T11:55:00Z">
        <w:r w:rsidRPr="003D61DC" w:rsidDel="00AB5F59">
          <w:rPr>
            <w:rFonts w:ascii="Times New Roman" w:hAnsi="Times New Roman" w:cs="Times New Roman"/>
          </w:rPr>
          <w:delText xml:space="preserve">the </w:delText>
        </w:r>
      </w:del>
      <w:r w:rsidRPr="003D61DC">
        <w:rPr>
          <w:rFonts w:ascii="Times New Roman" w:hAnsi="Times New Roman" w:cs="Times New Roman"/>
        </w:rPr>
        <w:t xml:space="preserve">respired oxygen is </w:t>
      </w:r>
      <w:del w:id="784" w:author="Clay Arango" w:date="2019-04-18T11:55:00Z">
        <w:r w:rsidRPr="003D61DC" w:rsidDel="00AB5F59">
          <w:rPr>
            <w:rFonts w:ascii="Times New Roman" w:hAnsi="Times New Roman" w:cs="Times New Roman"/>
          </w:rPr>
          <w:delText xml:space="preserve">much </w:delText>
        </w:r>
      </w:del>
      <w:r w:rsidRPr="003D61DC">
        <w:rPr>
          <w:rFonts w:ascii="Times New Roman" w:hAnsi="Times New Roman" w:cs="Times New Roman"/>
        </w:rPr>
        <w:t xml:space="preserve">greater than </w:t>
      </w:r>
      <w:del w:id="785" w:author="Clay Arango" w:date="2019-04-18T11:55:00Z">
        <w:r w:rsidRPr="003D61DC" w:rsidDel="00AB5F59">
          <w:rPr>
            <w:rFonts w:ascii="Times New Roman" w:hAnsi="Times New Roman" w:cs="Times New Roman"/>
          </w:rPr>
          <w:delText xml:space="preserve">the </w:delText>
        </w:r>
      </w:del>
      <w:r w:rsidRPr="003D61DC">
        <w:rPr>
          <w:rFonts w:ascii="Times New Roman" w:hAnsi="Times New Roman" w:cs="Times New Roman"/>
        </w:rPr>
        <w:t xml:space="preserve">produced oxygen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Society","URL":"https://www.springer.com/us/book/9781402055829","ISBN":"978-1-4020-5582-9","shortTitle":"Stream Ecology","language":"en","author":[{"family":"Allan","given":"J. David"},{"family":"Castillo","given":"María M."}],"issued":{"date-parts":[["2007"]]},"accessed":{"date-parts":[["2019",3,11]]}}}],"schema":"https://github.com/citation-style-language/schema/raw/master/csl-citation.json"}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(Allan and Castillo 2007)</w:t>
      </w:r>
      <w:r w:rsidRPr="003D61DC">
        <w:rPr>
          <w:rFonts w:ascii="Times New Roman" w:hAnsi="Times New Roman" w:cs="Times New Roman"/>
        </w:rPr>
        <w:fldChar w:fldCharType="end"/>
      </w:r>
      <w:r w:rsidRPr="003D61DC">
        <w:rPr>
          <w:rFonts w:ascii="Times New Roman" w:hAnsi="Times New Roman" w:cs="Times New Roman"/>
        </w:rPr>
        <w:t xml:space="preserve">.  </w:t>
      </w:r>
      <w:ins w:id="786" w:author="Clay Arango" w:date="2019-04-18T11:56:00Z">
        <w:r w:rsidR="00AB5F59">
          <w:rPr>
            <w:rFonts w:ascii="Times New Roman" w:hAnsi="Times New Roman" w:cs="Times New Roman"/>
          </w:rPr>
          <w:t xml:space="preserve">Consistent with other headwater streams, </w:t>
        </w:r>
      </w:ins>
      <w:del w:id="787" w:author="Clay Arango" w:date="2019-04-18T11:56:00Z">
        <w:r w:rsidRPr="003D61DC" w:rsidDel="00AB5F59">
          <w:rPr>
            <w:rFonts w:ascii="Times New Roman" w:hAnsi="Times New Roman" w:cs="Times New Roman"/>
          </w:rPr>
          <w:delText>M</w:delText>
        </w:r>
      </w:del>
      <w:ins w:id="788" w:author="Clay Arango" w:date="2019-04-18T11:56:00Z">
        <w:r w:rsidR="00AB5F59">
          <w:rPr>
            <w:rFonts w:ascii="Times New Roman" w:hAnsi="Times New Roman" w:cs="Times New Roman"/>
          </w:rPr>
          <w:t>m</w:t>
        </w:r>
      </w:ins>
      <w:r w:rsidRPr="003D61DC">
        <w:rPr>
          <w:rFonts w:ascii="Times New Roman" w:hAnsi="Times New Roman" w:cs="Times New Roman"/>
        </w:rPr>
        <w:t xml:space="preserve">y metabolism </w:t>
      </w:r>
      <w:del w:id="789" w:author="Clay Arango" w:date="2019-04-18T11:56:00Z">
        <w:r w:rsidRPr="003D61DC" w:rsidDel="00AB5F59">
          <w:rPr>
            <w:rFonts w:ascii="Times New Roman" w:hAnsi="Times New Roman" w:cs="Times New Roman"/>
          </w:rPr>
          <w:delText xml:space="preserve">predictions </w:delText>
        </w:r>
      </w:del>
      <w:ins w:id="790" w:author="Clay Arango" w:date="2019-04-18T11:56:00Z">
        <w:r w:rsidR="00AB5F59">
          <w:rPr>
            <w:rFonts w:ascii="Times New Roman" w:hAnsi="Times New Roman" w:cs="Times New Roman"/>
          </w:rPr>
          <w:t xml:space="preserve">estimates </w:t>
        </w:r>
      </w:ins>
      <w:del w:id="791" w:author="Clay Arango" w:date="2019-04-18T11:56:00Z">
        <w:r w:rsidRPr="003D61DC" w:rsidDel="00AB5F59">
          <w:rPr>
            <w:rFonts w:ascii="Times New Roman" w:hAnsi="Times New Roman" w:cs="Times New Roman"/>
          </w:rPr>
          <w:delText>displayed this relationship with</w:delText>
        </w:r>
      </w:del>
      <w:ins w:id="792" w:author="Clay Arango" w:date="2019-04-18T11:56:00Z">
        <w:r w:rsidR="00AB5F59">
          <w:rPr>
            <w:rFonts w:ascii="Times New Roman" w:hAnsi="Times New Roman" w:cs="Times New Roman"/>
          </w:rPr>
          <w:t xml:space="preserve">showed </w:t>
        </w:r>
      </w:ins>
      <w:del w:id="793" w:author="Clay Arango" w:date="2019-04-18T11:56:00Z">
        <w:r w:rsidRPr="003D61DC" w:rsidDel="00AB5F59">
          <w:rPr>
            <w:rFonts w:ascii="Times New Roman" w:hAnsi="Times New Roman" w:cs="Times New Roman"/>
          </w:rPr>
          <w:delText xml:space="preserve"> </w:delText>
        </w:r>
      </w:del>
      <w:r w:rsidRPr="003D61DC">
        <w:rPr>
          <w:rFonts w:ascii="Times New Roman" w:hAnsi="Times New Roman" w:cs="Times New Roman"/>
        </w:rPr>
        <w:t>R</w:t>
      </w:r>
      <w:ins w:id="794" w:author="Clay Arango" w:date="2019-04-18T11:56:00Z">
        <w:r w:rsidR="00AB5F59">
          <w:rPr>
            <w:rFonts w:ascii="Times New Roman" w:hAnsi="Times New Roman" w:cs="Times New Roman"/>
          </w:rPr>
          <w:t xml:space="preserve"> </w:t>
        </w:r>
      </w:ins>
      <w:del w:id="795" w:author="Clay Arango" w:date="2019-04-18T11:56:00Z">
        <w:r w:rsidRPr="003D61DC" w:rsidDel="00AB5F59">
          <w:rPr>
            <w:rFonts w:ascii="Times New Roman" w:hAnsi="Times New Roman" w:cs="Times New Roman"/>
          </w:rPr>
          <w:delText>&gt;&gt;</w:delText>
        </w:r>
      </w:del>
      <w:ins w:id="796" w:author="Clay Arango" w:date="2019-04-18T11:56:00Z">
        <w:r w:rsidR="00AB5F59">
          <w:rPr>
            <w:rFonts w:ascii="Times New Roman" w:hAnsi="Times New Roman" w:cs="Times New Roman"/>
          </w:rPr>
          <w:t xml:space="preserve">far exceeding </w:t>
        </w:r>
      </w:ins>
      <w:r w:rsidRPr="003D61DC">
        <w:rPr>
          <w:rFonts w:ascii="Times New Roman" w:hAnsi="Times New Roman" w:cs="Times New Roman"/>
        </w:rPr>
        <w:t>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_Ref347669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13</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It is also expected that GPP and ER will display a strong positive relationship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{"citationID":"QKUTiTsa","properties":{"formattedCitation":"(Hall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(Hall et al. 2016)</w:t>
      </w:r>
      <w:r w:rsidRPr="003D61DC">
        <w:rPr>
          <w:rFonts w:ascii="Times New Roman" w:hAnsi="Times New Roman" w:cs="Times New Roman"/>
        </w:rPr>
        <w:fldChar w:fldCharType="end"/>
      </w:r>
      <w:r w:rsidRPr="003D61DC">
        <w:rPr>
          <w:rFonts w:ascii="Times New Roman" w:hAnsi="Times New Roman" w:cs="Times New Roman"/>
        </w:rPr>
        <w:t xml:space="preserve"> which my met</w:t>
      </w:r>
      <w:r w:rsidR="00C945B5" w:rsidRPr="003D61DC">
        <w:rPr>
          <w:rFonts w:ascii="Times New Roman" w:hAnsi="Times New Roman" w:cs="Times New Roman"/>
        </w:rPr>
        <w:t>abolism predictions also found.</w:t>
      </w:r>
      <w:r w:rsidR="00C945B5">
        <w:rPr>
          <w:rFonts w:ascii="Times New Roman" w:hAnsi="Times New Roman" w:cs="Times New Roman"/>
        </w:rPr>
        <w:t xml:space="preserve">  </w:t>
      </w:r>
      <w:r w:rsidRPr="003D61DC">
        <w:rPr>
          <w:rFonts w:ascii="Times New Roman" w:hAnsi="Times New Roman" w:cs="Times New Roman"/>
        </w:rPr>
        <w:t xml:space="preserve">Although </w:t>
      </w:r>
      <w:commentRangeStart w:id="797"/>
      <w:r w:rsidRPr="003D61DC">
        <w:rPr>
          <w:rFonts w:ascii="Times New Roman" w:hAnsi="Times New Roman" w:cs="Times New Roman"/>
        </w:rPr>
        <w:t>some of the expected relationships were indicated by the predictive inverse modeling</w:t>
      </w:r>
      <w:commentRangeEnd w:id="797"/>
      <w:r w:rsidR="00AB5F59">
        <w:rPr>
          <w:rStyle w:val="CommentReference"/>
        </w:rPr>
        <w:commentReference w:id="797"/>
      </w:r>
      <w:r w:rsidRPr="003D61DC">
        <w:rPr>
          <w:rFonts w:ascii="Times New Roman" w:hAnsi="Times New Roman" w:cs="Times New Roman"/>
        </w:rPr>
        <w:t xml:space="preserve">, the environmental predictors found by </w:t>
      </w:r>
      <w:del w:id="798" w:author="Clay Arango" w:date="2019-04-18T11:57:00Z">
        <w:r w:rsidRPr="003D61DC" w:rsidDel="00AB5F59">
          <w:rPr>
            <w:rFonts w:ascii="Times New Roman" w:hAnsi="Times New Roman" w:cs="Times New Roman"/>
          </w:rPr>
          <w:delText>the metabolism GLZM’s</w:delText>
        </w:r>
      </w:del>
      <w:ins w:id="799" w:author="Clay Arango" w:date="2019-04-18T11:57:00Z">
        <w:r w:rsidR="00AB5F59">
          <w:rPr>
            <w:rFonts w:ascii="Times New Roman" w:hAnsi="Times New Roman" w:cs="Times New Roman"/>
          </w:rPr>
          <w:t>my optimized statistical mode</w:t>
        </w:r>
      </w:ins>
      <w:ins w:id="800" w:author="Clay Arango" w:date="2019-04-18T11:59:00Z">
        <w:r w:rsidR="00AB5F59">
          <w:rPr>
            <w:rFonts w:ascii="Times New Roman" w:hAnsi="Times New Roman" w:cs="Times New Roman"/>
          </w:rPr>
          <w:t>l</w:t>
        </w:r>
      </w:ins>
      <w:ins w:id="801" w:author="Clay Arango" w:date="2019-04-18T11:57:00Z">
        <w:r w:rsidR="00AB5F59">
          <w:rPr>
            <w:rFonts w:ascii="Times New Roman" w:hAnsi="Times New Roman" w:cs="Times New Roman"/>
          </w:rPr>
          <w:t>s</w:t>
        </w:r>
      </w:ins>
      <w:r w:rsidRPr="003D61DC">
        <w:rPr>
          <w:rFonts w:ascii="Times New Roman" w:hAnsi="Times New Roman" w:cs="Times New Roman"/>
        </w:rPr>
        <w:t xml:space="preserve"> </w:t>
      </w:r>
      <w:commentRangeStart w:id="802"/>
      <w:r w:rsidRPr="003D61DC">
        <w:rPr>
          <w:rFonts w:ascii="Times New Roman" w:hAnsi="Times New Roman" w:cs="Times New Roman"/>
        </w:rPr>
        <w:t>do not appear to affirm the ordering of values.</w:t>
      </w:r>
      <w:commentRangeEnd w:id="802"/>
      <w:r w:rsidR="00AB5F59">
        <w:rPr>
          <w:rStyle w:val="CommentReference"/>
        </w:rPr>
        <w:commentReference w:id="802"/>
      </w:r>
      <w:r w:rsidRPr="003D61DC">
        <w:rPr>
          <w:rFonts w:ascii="Times New Roman" w:hAnsi="Times New Roman" w:cs="Times New Roman"/>
        </w:rPr>
        <w:t xml:space="preserve">  </w:t>
      </w:r>
      <w:ins w:id="803" w:author="Clay Arango" w:date="2019-04-18T12:00:00Z">
        <w:r w:rsidR="00AB5F59">
          <w:rPr>
            <w:rFonts w:ascii="Times New Roman" w:hAnsi="Times New Roman" w:cs="Times New Roman"/>
          </w:rPr>
          <w:t xml:space="preserve">In </w:t>
        </w:r>
      </w:ins>
      <w:del w:id="804" w:author="Clay Arango" w:date="2019-04-18T12:00:00Z">
        <w:r w:rsidRPr="003D61DC" w:rsidDel="00AB5F59">
          <w:rPr>
            <w:rFonts w:ascii="Times New Roman" w:hAnsi="Times New Roman" w:cs="Times New Roman"/>
          </w:rPr>
          <w:delText>B</w:delText>
        </w:r>
      </w:del>
      <w:ins w:id="805" w:author="Clay Arango" w:date="2019-04-18T12:00:00Z">
        <w:r w:rsidR="00AB5F59">
          <w:rPr>
            <w:rFonts w:ascii="Times New Roman" w:hAnsi="Times New Roman" w:cs="Times New Roman"/>
          </w:rPr>
          <w:t>b</w:t>
        </w:r>
      </w:ins>
      <w:r w:rsidRPr="003D61DC">
        <w:rPr>
          <w:rFonts w:ascii="Times New Roman" w:hAnsi="Times New Roman" w:cs="Times New Roman"/>
        </w:rPr>
        <w:t xml:space="preserve">oth of the GPP and ER models </w:t>
      </w:r>
      <w:del w:id="806" w:author="Clay Arango" w:date="2019-04-18T11:57:00Z">
        <w:r w:rsidRPr="003D61DC" w:rsidDel="00AB5F59">
          <w:rPr>
            <w:rFonts w:ascii="Times New Roman" w:hAnsi="Times New Roman" w:cs="Times New Roman"/>
          </w:rPr>
          <w:delText xml:space="preserve">(GLZM’s) </w:delText>
        </w:r>
      </w:del>
      <w:del w:id="807" w:author="Clay Arango" w:date="2019-04-18T12:00:00Z">
        <w:r w:rsidRPr="003D61DC" w:rsidDel="00AB5F59">
          <w:rPr>
            <w:rFonts w:ascii="Times New Roman" w:hAnsi="Times New Roman" w:cs="Times New Roman"/>
          </w:rPr>
          <w:delText xml:space="preserve">found </w:delText>
        </w:r>
      </w:del>
      <w:commentRangeStart w:id="808"/>
      <w:r w:rsidRPr="003D61DC">
        <w:rPr>
          <w:rFonts w:ascii="Times New Roman" w:hAnsi="Times New Roman" w:cs="Times New Roman"/>
        </w:rPr>
        <w:t xml:space="preserve">stream depth </w:t>
      </w:r>
      <w:commentRangeEnd w:id="808"/>
      <w:r w:rsidR="00AB5F59">
        <w:rPr>
          <w:rStyle w:val="CommentReference"/>
        </w:rPr>
        <w:commentReference w:id="808"/>
      </w:r>
      <w:ins w:id="809" w:author="Clay Arango" w:date="2019-04-18T12:01:00Z">
        <w:r w:rsidR="0006605A">
          <w:rPr>
            <w:rFonts w:ascii="Times New Roman" w:hAnsi="Times New Roman" w:cs="Times New Roman"/>
          </w:rPr>
          <w:t xml:space="preserve">was </w:t>
        </w:r>
      </w:ins>
      <w:del w:id="810" w:author="Clay Arango" w:date="2019-04-18T12:01:00Z">
        <w:r w:rsidRPr="003D61DC" w:rsidDel="0006605A">
          <w:rPr>
            <w:rFonts w:ascii="Times New Roman" w:hAnsi="Times New Roman" w:cs="Times New Roman"/>
          </w:rPr>
          <w:delText xml:space="preserve">to be </w:delText>
        </w:r>
      </w:del>
      <w:r w:rsidRPr="003D61DC">
        <w:rPr>
          <w:rFonts w:ascii="Times New Roman" w:hAnsi="Times New Roman" w:cs="Times New Roman"/>
        </w:rPr>
        <w:t xml:space="preserve">a </w:t>
      </w:r>
      <w:ins w:id="811" w:author="Clay Arango" w:date="2019-04-18T12:01:00Z">
        <w:r w:rsidR="0006605A">
          <w:rPr>
            <w:rFonts w:ascii="Times New Roman" w:hAnsi="Times New Roman" w:cs="Times New Roman"/>
          </w:rPr>
          <w:t xml:space="preserve">significant predictor; in contrast </w:t>
        </w:r>
      </w:ins>
      <w:del w:id="812" w:author="Clay Arango" w:date="2019-04-18T12:01:00Z">
        <w:r w:rsidRPr="003D61DC" w:rsidDel="0006605A">
          <w:rPr>
            <w:rFonts w:ascii="Times New Roman" w:hAnsi="Times New Roman" w:cs="Times New Roman"/>
          </w:rPr>
          <w:delText xml:space="preserve">main effect while </w:delText>
        </w:r>
      </w:del>
      <w:r w:rsidRPr="003D61DC">
        <w:rPr>
          <w:rFonts w:ascii="Times New Roman" w:hAnsi="Times New Roman" w:cs="Times New Roman"/>
        </w:rPr>
        <w:t>the ER model also found stream slope and the GPP model found sampling period</w:t>
      </w:r>
      <w:ins w:id="813" w:author="Clay Arango" w:date="2019-04-18T12:01:00Z">
        <w:r w:rsidR="0006605A">
          <w:rPr>
            <w:rFonts w:ascii="Times New Roman" w:hAnsi="Times New Roman" w:cs="Times New Roman"/>
          </w:rPr>
          <w:t xml:space="preserve"> to be significant predictors respectively</w:t>
        </w:r>
      </w:ins>
      <w:r w:rsidRPr="003D61DC">
        <w:rPr>
          <w:rFonts w:ascii="Times New Roman" w:hAnsi="Times New Roman" w:cs="Times New Roman"/>
        </w:rPr>
        <w:t xml:space="preserve">.  Stream depth is a variable that is put directly into the inverse modelling used to derive metabolism and slope is part of the equation used to derive a </w:t>
      </w:r>
      <w:r w:rsidRPr="003D61DC">
        <w:rPr>
          <w:rFonts w:ascii="Times New Roman" w:hAnsi="Times New Roman" w:cs="Times New Roman"/>
          <w:i/>
        </w:rPr>
        <w:t>K</w:t>
      </w:r>
      <w:r w:rsidRPr="003D61DC">
        <w:rPr>
          <w:rFonts w:ascii="Times New Roman" w:hAnsi="Times New Roman" w:cs="Times New Roman"/>
          <w:vertAlign w:val="subscript"/>
        </w:rPr>
        <w:t>600</w:t>
      </w:r>
      <w:r w:rsidRPr="003D61DC">
        <w:rPr>
          <w:rFonts w:ascii="Times New Roman" w:hAnsi="Times New Roman" w:cs="Times New Roman"/>
        </w:rPr>
        <w:t xml:space="preserve"> which is also put directly into the inverse model.  This leaves sampling period (when samples were taken) which is not suggestive of any relationship that may inform the reliability of the inverse modeling results.  </w:t>
      </w:r>
      <w:commentRangeStart w:id="814"/>
      <w:r w:rsidRPr="003D61DC">
        <w:rPr>
          <w:rFonts w:ascii="Times New Roman" w:hAnsi="Times New Roman" w:cs="Times New Roman"/>
        </w:rPr>
        <w:t>It is conceivable that although slope and depth were inverse model inputs, these physical parameters still had the most profound effect on metabolism,</w:t>
      </w:r>
      <w:commentRangeEnd w:id="814"/>
      <w:r w:rsidR="0006605A">
        <w:rPr>
          <w:rStyle w:val="CommentReference"/>
        </w:rPr>
        <w:commentReference w:id="814"/>
      </w:r>
      <w:r w:rsidRPr="003D61DC">
        <w:rPr>
          <w:rFonts w:ascii="Times New Roman" w:hAnsi="Times New Roman" w:cs="Times New Roman"/>
        </w:rPr>
        <w:t xml:space="preserve"> although this appears unlikely.  </w:t>
      </w:r>
    </w:p>
    <w:p w14:paraId="52D2D191" w14:textId="695C031F" w:rsidR="00812479" w:rsidRDefault="00812479" w:rsidP="003D61DC">
      <w:pPr>
        <w:spacing w:line="480" w:lineRule="auto"/>
        <w:ind w:firstLine="720"/>
        <w:rPr>
          <w:rFonts w:ascii="Times New Roman" w:hAnsi="Times New Roman" w:cs="Times New Roman"/>
        </w:rPr>
      </w:pPr>
      <w:commentRangeStart w:id="815"/>
      <w:del w:id="816" w:author="Clay Arango" w:date="2019-04-18T12:18:00Z">
        <w:r w:rsidRPr="003D61DC" w:rsidDel="00DF6C85">
          <w:rPr>
            <w:rFonts w:ascii="Times New Roman" w:hAnsi="Times New Roman" w:cs="Times New Roman"/>
          </w:rPr>
          <w:delText xml:space="preserve">As discussed above, if </w:delText>
        </w:r>
      </w:del>
      <w:ins w:id="817" w:author="Clay Arango" w:date="2019-04-18T12:18:00Z">
        <w:r w:rsidR="00DF6C85">
          <w:rPr>
            <w:rFonts w:ascii="Times New Roman" w:hAnsi="Times New Roman" w:cs="Times New Roman"/>
          </w:rPr>
          <w:t xml:space="preserve">Because </w:t>
        </w:r>
      </w:ins>
      <w:r w:rsidRPr="003D61DC">
        <w:rPr>
          <w:rFonts w:ascii="Times New Roman" w:hAnsi="Times New Roman" w:cs="Times New Roman"/>
        </w:rPr>
        <w:t xml:space="preserve">metabolism </w:t>
      </w:r>
      <w:ins w:id="818" w:author="Clay Arango" w:date="2019-04-18T12:18:00Z">
        <w:r w:rsidR="00DF6C85">
          <w:rPr>
            <w:rFonts w:ascii="Times New Roman" w:hAnsi="Times New Roman" w:cs="Times New Roman"/>
          </w:rPr>
          <w:t xml:space="preserve">in these streams </w:t>
        </w:r>
      </w:ins>
      <w:r w:rsidRPr="003D61DC">
        <w:rPr>
          <w:rFonts w:ascii="Times New Roman" w:hAnsi="Times New Roman" w:cs="Times New Roman"/>
        </w:rPr>
        <w:t xml:space="preserve">was </w:t>
      </w:r>
      <w:del w:id="819" w:author="Clay Arango" w:date="2019-04-18T12:18:00Z">
        <w:r w:rsidRPr="003D61DC" w:rsidDel="00DF6C85">
          <w:rPr>
            <w:rFonts w:ascii="Times New Roman" w:hAnsi="Times New Roman" w:cs="Times New Roman"/>
          </w:rPr>
          <w:delText xml:space="preserve">generally </w:delText>
        </w:r>
      </w:del>
      <w:ins w:id="820" w:author="Clay Arango" w:date="2019-04-18T12:18:00Z">
        <w:r w:rsidR="00DF6C85">
          <w:rPr>
            <w:rFonts w:ascii="Times New Roman" w:hAnsi="Times New Roman" w:cs="Times New Roman"/>
          </w:rPr>
          <w:t xml:space="preserve">likely </w:t>
        </w:r>
      </w:ins>
      <w:r w:rsidRPr="003D61DC">
        <w:rPr>
          <w:rFonts w:ascii="Times New Roman" w:hAnsi="Times New Roman" w:cs="Times New Roman"/>
        </w:rPr>
        <w:t xml:space="preserve">limited by low PAR and </w:t>
      </w:r>
      <w:ins w:id="821" w:author="Clay Arango" w:date="2019-04-18T12:17:00Z">
        <w:r w:rsidR="00DF6C85">
          <w:rPr>
            <w:rFonts w:ascii="Times New Roman" w:hAnsi="Times New Roman" w:cs="Times New Roman"/>
          </w:rPr>
          <w:t xml:space="preserve">low </w:t>
        </w:r>
      </w:ins>
      <w:r w:rsidRPr="003D61DC">
        <w:rPr>
          <w:rFonts w:ascii="Times New Roman" w:hAnsi="Times New Roman" w:cs="Times New Roman"/>
        </w:rPr>
        <w:t>DIN it may be difficult to identify other drivers</w:t>
      </w:r>
      <w:commentRangeEnd w:id="815"/>
      <w:r w:rsidR="0006605A">
        <w:rPr>
          <w:rStyle w:val="CommentReference"/>
        </w:rPr>
        <w:commentReference w:id="815"/>
      </w:r>
      <w:r w:rsidRPr="003D61DC">
        <w:rPr>
          <w:rFonts w:ascii="Times New Roman" w:hAnsi="Times New Roman" w:cs="Times New Roman"/>
        </w:rPr>
        <w:t xml:space="preserve">.  Depth appears easier to rationalize as deeper streams may generate more metabolism simply </w:t>
      </w:r>
      <w:r w:rsidRPr="003D61DC">
        <w:rPr>
          <w:rFonts w:ascii="Times New Roman" w:hAnsi="Times New Roman" w:cs="Times New Roman"/>
        </w:rPr>
        <w:lastRenderedPageBreak/>
        <w:t xml:space="preserve">because of the increase in physical dimensions of the stream.  </w:t>
      </w:r>
      <w:commentRangeStart w:id="822"/>
      <w:r w:rsidRPr="003D61DC">
        <w:rPr>
          <w:rFonts w:ascii="Times New Roman" w:hAnsi="Times New Roman" w:cs="Times New Roman"/>
        </w:rPr>
        <w:t xml:space="preserve">Slope </w:t>
      </w:r>
      <w:commentRangeEnd w:id="822"/>
      <w:r w:rsidR="00DF6C85">
        <w:rPr>
          <w:rStyle w:val="CommentReference"/>
        </w:rPr>
        <w:commentReference w:id="822"/>
      </w:r>
      <w:r w:rsidRPr="003D61DC">
        <w:rPr>
          <w:rFonts w:ascii="Times New Roman" w:hAnsi="Times New Roman" w:cs="Times New Roman"/>
        </w:rPr>
        <w:t xml:space="preserve">presents itself with more difficulty though.  If stream slope were a driver of ER, the mechanism seems obscure.  Steeper slopes could lead to more soil erosion </w:t>
      </w:r>
      <w:commentRangeStart w:id="823"/>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(Renard et al. 2017 Oct 19)</w:t>
      </w:r>
      <w:r w:rsidRPr="003D61DC">
        <w:rPr>
          <w:rFonts w:ascii="Times New Roman" w:hAnsi="Times New Roman" w:cs="Times New Roman"/>
        </w:rPr>
        <w:fldChar w:fldCharType="end"/>
      </w:r>
      <w:commentRangeEnd w:id="823"/>
      <w:r w:rsidR="00DF6C85">
        <w:rPr>
          <w:rStyle w:val="CommentReference"/>
        </w:rPr>
        <w:commentReference w:id="823"/>
      </w:r>
      <w:r w:rsidRPr="003D61DC">
        <w:rPr>
          <w:rFonts w:ascii="Times New Roman" w:hAnsi="Times New Roman" w:cs="Times New Roman"/>
        </w:rPr>
        <w:t xml:space="preserve"> and thus potentially more nutrients or carbon in the stream, however neither nutrients nor DOC were part of the GLZM outcomes. If increasing slope allows for more light penetration through the canopy then this would be expected to reveal itself as PAR, canopy openness, and/or increased temperature, a relationship which has not revealed itself in the data.  This leads to the conclusion that although the relative ordering of metabolism values may reflect reality, this assumption is quite tenuous.</w:t>
      </w:r>
    </w:p>
    <w:p w14:paraId="5BAF2F06" w14:textId="77777777" w:rsidR="007C3908" w:rsidRDefault="007C3908" w:rsidP="003D61DC">
      <w:pPr>
        <w:spacing w:line="480" w:lineRule="auto"/>
        <w:jc w:val="center"/>
        <w:rPr>
          <w:rFonts w:ascii="Times New Roman" w:eastAsia="STHupo" w:hAnsi="Times New Roman" w:cs="Times New Roman"/>
          <w:u w:val="single"/>
        </w:rPr>
      </w:pPr>
      <w:commentRangeStart w:id="824"/>
      <w:r>
        <w:rPr>
          <w:rFonts w:ascii="Times New Roman" w:eastAsia="STHupo" w:hAnsi="Times New Roman" w:cs="Times New Roman"/>
          <w:u w:val="single"/>
        </w:rPr>
        <w:t>Trout</w:t>
      </w:r>
      <w:commentRangeEnd w:id="824"/>
      <w:r w:rsidR="005F686F">
        <w:rPr>
          <w:rStyle w:val="CommentReference"/>
        </w:rPr>
        <w:commentReference w:id="824"/>
      </w:r>
    </w:p>
    <w:p w14:paraId="1071CAB7" w14:textId="77777777" w:rsidR="00C50FBF" w:rsidRDefault="00C50FBF" w:rsidP="003D61DC">
      <w:pPr>
        <w:spacing w:line="480" w:lineRule="auto"/>
        <w:ind w:firstLine="720"/>
        <w:rPr>
          <w:ins w:id="826" w:author="Clay Arango" w:date="2019-04-19T13:50:00Z"/>
          <w:rFonts w:ascii="Times New Roman" w:hAnsi="Times New Roman" w:cs="Times New Roman"/>
        </w:rPr>
      </w:pPr>
      <w:ins w:id="827" w:author="Clay Arango" w:date="2019-04-19T13:49:00Z">
        <w:r w:rsidRPr="003D61DC">
          <w:rPr>
            <w:rFonts w:ascii="Times New Roman" w:hAnsi="Times New Roman" w:cs="Times New Roman"/>
          </w:rPr>
          <w:t xml:space="preserve">Each of the trout biomass estimates </w:t>
        </w:r>
        <w:r>
          <w:rPr>
            <w:rFonts w:ascii="Times New Roman" w:hAnsi="Times New Roman" w:cs="Times New Roman"/>
          </w:rPr>
          <w:t xml:space="preserve">I made </w:t>
        </w:r>
        <w:r w:rsidRPr="003D61DC">
          <w:rPr>
            <w:rFonts w:ascii="Times New Roman" w:hAnsi="Times New Roman" w:cs="Times New Roman"/>
          </w:rPr>
          <w:t xml:space="preserve">fell within the range of </w:t>
        </w:r>
        <w:r>
          <w:rPr>
            <w:rFonts w:ascii="Times New Roman" w:hAnsi="Times New Roman" w:cs="Times New Roman"/>
          </w:rPr>
          <w:t>biomass estimates found in XX sized streams in XX environment (</w:t>
        </w:r>
        <w:commentRangeStart w:id="828"/>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{"citationID":"Fz50eCU5","properties":{"formattedCitation":"(Benjamin and Baxter 2012)","plainCitation":"(Benjamin and Baxter 2012)","noteIndex":0},"citationItems":[{"id":108,"uris":["http://zotero.org/users/local/WH62bQVK/items/ZRFUMN6L"],"uri":["http://zotero.org/users/local/WH62bQVK/items/ZRFUMN6L"],"itemData":{"id":108,"type":"article-journal","title":"Is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species.","DOI":"10.1007/s10530-012-0198-9","ISSN":"1573-1464","shortTitle":"Is a trout a trout?","journalAbbreviation":"Biol Invasions","language":"en","author":[{"family":"Benjamin","given":"Joseph R."},{"family":"Baxter","given":"Colden V."}],"issued":{"date-parts":[["2012",9,1]]}}}],"schema":"https://github.com/citation-style-language/schema/raw/master/csl-citation.json"}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Benjamin and Baxter 2012)</w:t>
        </w:r>
        <w:r w:rsidRPr="003D61DC">
          <w:rPr>
            <w:rFonts w:ascii="Times New Roman" w:hAnsi="Times New Roman" w:cs="Times New Roman"/>
          </w:rPr>
          <w:fldChar w:fldCharType="end"/>
        </w:r>
        <w:r w:rsidRPr="003D61DC">
          <w:rPr>
            <w:rFonts w:ascii="Times New Roman" w:hAnsi="Times New Roman" w:cs="Times New Roman"/>
          </w:rPr>
          <w:t xml:space="preserve"> </w:t>
        </w:r>
        <w:commentRangeEnd w:id="828"/>
        <w:r>
          <w:rPr>
            <w:rStyle w:val="CommentReference"/>
          </w:rPr>
          <w:commentReference w:id="828"/>
        </w:r>
        <w:r>
          <w:rPr>
            <w:rFonts w:ascii="Times New Roman" w:hAnsi="Times New Roman" w:cs="Times New Roman"/>
          </w:rPr>
          <w:t>in a study that also</w:t>
        </w:r>
        <w:r w:rsidRPr="003D61DC">
          <w:rPr>
            <w:rFonts w:ascii="Times New Roman" w:hAnsi="Times New Roman" w:cs="Times New Roman"/>
          </w:rPr>
          <w:t xml:space="preserve"> </w:t>
        </w:r>
        <w:r w:rsidRPr="003D61DC">
          <w:rPr>
            <w:rFonts w:ascii="Times New Roman" w:hAnsi="Times New Roman" w:cs="Times New Roman"/>
          </w:rPr>
          <w:t xml:space="preserve">included brook trout and the same subspecies of cutthroat I </w:t>
        </w:r>
        <w:commentRangeStart w:id="829"/>
        <w:r w:rsidRPr="003D61DC">
          <w:rPr>
            <w:rFonts w:ascii="Times New Roman" w:hAnsi="Times New Roman" w:cs="Times New Roman"/>
          </w:rPr>
          <w:t>sampled</w:t>
        </w:r>
        <w:commentRangeEnd w:id="829"/>
        <w:r>
          <w:rPr>
            <w:rStyle w:val="CommentReference"/>
          </w:rPr>
          <w:commentReference w:id="829"/>
        </w:r>
        <w:r w:rsidRPr="003D61DC">
          <w:rPr>
            <w:rFonts w:ascii="Times New Roman" w:hAnsi="Times New Roman" w:cs="Times New Roman"/>
          </w:rPr>
          <w:t xml:space="preserve">.  </w:t>
        </w:r>
      </w:ins>
      <w:commentRangeStart w:id="830"/>
      <w:del w:id="831" w:author="Clay Arango" w:date="2019-04-19T07:46:00Z">
        <w:r w:rsidR="00812479" w:rsidRPr="003D61DC" w:rsidDel="00042AAC">
          <w:rPr>
            <w:rFonts w:ascii="Times New Roman" w:hAnsi="Times New Roman" w:cs="Times New Roman"/>
          </w:rPr>
          <w:delText xml:space="preserve">The trout GLZM found </w:delText>
        </w:r>
        <w:commentRangeEnd w:id="830"/>
        <w:r w:rsidR="00042AAC" w:rsidDel="00042AAC">
          <w:rPr>
            <w:rStyle w:val="CommentReference"/>
          </w:rPr>
          <w:commentReference w:id="830"/>
        </w:r>
        <w:r w:rsidR="00812479" w:rsidRPr="003D61DC" w:rsidDel="00042AAC">
          <w:rPr>
            <w:rFonts w:ascii="Times New Roman" w:hAnsi="Times New Roman" w:cs="Times New Roman"/>
          </w:rPr>
          <w:delText>c</w:delText>
        </w:r>
      </w:del>
      <w:ins w:id="832" w:author="Clay Arango" w:date="2019-04-19T07:46:00Z">
        <w:r w:rsidR="00042AAC">
          <w:rPr>
            <w:rFonts w:ascii="Times New Roman" w:hAnsi="Times New Roman" w:cs="Times New Roman"/>
          </w:rPr>
          <w:t>C</w:t>
        </w:r>
      </w:ins>
      <w:r w:rsidR="00812479" w:rsidRPr="003D61DC">
        <w:rPr>
          <w:rFonts w:ascii="Times New Roman" w:hAnsi="Times New Roman" w:cs="Times New Roman"/>
        </w:rPr>
        <w:t xml:space="preserve">older minimum daily water temperature </w:t>
      </w:r>
      <w:ins w:id="833" w:author="Clay Arango" w:date="2019-04-19T13:48:00Z">
        <w:r>
          <w:rPr>
            <w:rFonts w:ascii="Times New Roman" w:hAnsi="Times New Roman" w:cs="Times New Roman"/>
          </w:rPr>
          <w:t xml:space="preserve">was a significant predictor of trout </w:t>
        </w:r>
        <w:r w:rsidRPr="003D61DC">
          <w:rPr>
            <w:rFonts w:ascii="Times New Roman" w:hAnsi="Times New Roman" w:cs="Times New Roman"/>
          </w:rPr>
          <w:t>biomass</w:t>
        </w:r>
        <w:r>
          <w:rPr>
            <w:rFonts w:ascii="Times New Roman" w:hAnsi="Times New Roman" w:cs="Times New Roman"/>
          </w:rPr>
          <w:t xml:space="preserve"> during my study (</w:t>
        </w:r>
        <w:r>
          <w:rPr>
            <w:rFonts w:ascii="Times New Roman" w:hAnsi="Times New Roman" w:cs="Times New Roman"/>
          </w:rPr>
          <w:fldChar w:fldCharType="begin"/>
        </w:r>
        <w:r>
          <w:rPr>
            <w:rFonts w:ascii="Times New Roman" w:hAnsi="Times New Roman" w:cs="Times New Roman"/>
          </w:rPr>
          <w:instrText xml:space="preserve"> REF _Ref438996 \h </w:instrText>
        </w:r>
        <w:r>
          <w:rPr>
            <w:rFonts w:ascii="Times New Roman" w:hAnsi="Times New Roman" w:cs="Times New Roman"/>
          </w:rPr>
        </w:r>
        <w:r>
          <w:rPr>
            <w:rFonts w:ascii="Times New Roman" w:hAnsi="Times New Roman" w:cs="Times New Roman"/>
          </w:rPr>
          <w:fldChar w:fldCharType="separate"/>
        </w:r>
        <w:r w:rsidRPr="002B6F18">
          <w:rPr>
            <w:rFonts w:ascii="Times New Roman" w:hAnsi="Times New Roman" w:cs="Times New Roman"/>
          </w:rPr>
          <w:t xml:space="preserve">Figure </w:t>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 xml:space="preserve">, </w:t>
        </w:r>
      </w:ins>
      <w:r w:rsidR="00812479" w:rsidRPr="003D61DC">
        <w:rPr>
          <w:rFonts w:ascii="Times New Roman" w:hAnsi="Times New Roman" w:cs="Times New Roman"/>
        </w:rPr>
        <w:t xml:space="preserve">and </w:t>
      </w:r>
      <w:moveToRangeStart w:id="834" w:author="Clay Arango" w:date="2019-04-19T13:48:00Z" w:name="move6574142"/>
      <w:moveTo w:id="835" w:author="Clay Arango" w:date="2019-04-19T13:48:00Z">
        <w:del w:id="836" w:author="Clay Arango" w:date="2019-04-19T13:48:00Z">
          <w:r w:rsidRPr="003D61DC" w:rsidDel="00C50FBF">
            <w:rPr>
              <w:rFonts w:ascii="Times New Roman" w:hAnsi="Times New Roman" w:cs="Times New Roman"/>
            </w:rPr>
            <w:delText>T</w:delText>
          </w:r>
        </w:del>
      </w:moveTo>
      <w:ins w:id="837" w:author="Clay Arango" w:date="2019-04-19T13:48:00Z">
        <w:r>
          <w:rPr>
            <w:rFonts w:ascii="Times New Roman" w:hAnsi="Times New Roman" w:cs="Times New Roman"/>
          </w:rPr>
          <w:t>t</w:t>
        </w:r>
      </w:ins>
      <w:moveTo w:id="838" w:author="Clay Arango" w:date="2019-04-19T13:48:00Z">
        <w:r w:rsidRPr="003D61DC">
          <w:rPr>
            <w:rFonts w:ascii="Times New Roman" w:hAnsi="Times New Roman" w:cs="Times New Roman"/>
          </w:rPr>
          <w:t>he same relationship exist</w:t>
        </w:r>
      </w:moveTo>
      <w:ins w:id="839" w:author="Clay Arango" w:date="2019-04-19T13:48:00Z">
        <w:r>
          <w:rPr>
            <w:rFonts w:ascii="Times New Roman" w:hAnsi="Times New Roman" w:cs="Times New Roman"/>
          </w:rPr>
          <w:t>ed</w:t>
        </w:r>
      </w:ins>
      <w:moveTo w:id="840" w:author="Clay Arango" w:date="2019-04-19T13:48:00Z">
        <w:del w:id="841" w:author="Clay Arango" w:date="2019-04-19T13:48:00Z">
          <w:r w:rsidRPr="003D61DC" w:rsidDel="00C50FBF">
            <w:rPr>
              <w:rFonts w:ascii="Times New Roman" w:hAnsi="Times New Roman" w:cs="Times New Roman"/>
            </w:rPr>
            <w:delText>s</w:delText>
          </w:r>
        </w:del>
        <w:r w:rsidRPr="003D61DC">
          <w:rPr>
            <w:rFonts w:ascii="Times New Roman" w:hAnsi="Times New Roman" w:cs="Times New Roman"/>
          </w:rPr>
          <w:t xml:space="preserve"> </w:t>
        </w:r>
        <w:del w:id="842" w:author="Clay Arango" w:date="2019-04-19T13:49:00Z">
          <w:r w:rsidRPr="003D61DC" w:rsidDel="00C50FBF">
            <w:rPr>
              <w:rFonts w:ascii="Times New Roman" w:hAnsi="Times New Roman" w:cs="Times New Roman"/>
            </w:rPr>
            <w:delText xml:space="preserve">in my data </w:delText>
          </w:r>
        </w:del>
        <w:r w:rsidRPr="003D61DC">
          <w:rPr>
            <w:rFonts w:ascii="Times New Roman" w:hAnsi="Times New Roman" w:cs="Times New Roman"/>
          </w:rPr>
          <w:t>with minimum, mean, and maximum water temperatures</w:t>
        </w:r>
        <w:del w:id="843" w:author="Clay Arango" w:date="2019-04-19T13:49:00Z">
          <w:r w:rsidRPr="003D61DC" w:rsidDel="00C50FBF">
            <w:rPr>
              <w:rFonts w:ascii="Times New Roman" w:hAnsi="Times New Roman" w:cs="Times New Roman"/>
            </w:rPr>
            <w:delText xml:space="preserve"> illustrating the </w:delText>
          </w:r>
          <w:commentRangeStart w:id="844"/>
          <w:r w:rsidRPr="003D61DC" w:rsidDel="00C50FBF">
            <w:rPr>
              <w:rFonts w:ascii="Times New Roman" w:hAnsi="Times New Roman" w:cs="Times New Roman"/>
            </w:rPr>
            <w:delText xml:space="preserve">robustness </w:delText>
          </w:r>
        </w:del>
      </w:moveTo>
      <w:commentRangeEnd w:id="844"/>
      <w:r>
        <w:rPr>
          <w:rStyle w:val="CommentReference"/>
        </w:rPr>
        <w:commentReference w:id="844"/>
      </w:r>
      <w:moveTo w:id="845" w:author="Clay Arango" w:date="2019-04-19T13:48:00Z">
        <w:del w:id="846" w:author="Clay Arango" w:date="2019-04-19T13:49:00Z">
          <w:r w:rsidRPr="003D61DC" w:rsidDel="00C50FBF">
            <w:rPr>
              <w:rFonts w:ascii="Times New Roman" w:hAnsi="Times New Roman" w:cs="Times New Roman"/>
            </w:rPr>
            <w:delText>of this finding</w:delText>
          </w:r>
        </w:del>
        <w:r w:rsidRPr="003D61DC">
          <w:rPr>
            <w:rFonts w:ascii="Times New Roman" w:hAnsi="Times New Roman" w:cs="Times New Roman"/>
          </w:rPr>
          <w:t xml:space="preserve">.  </w:t>
        </w:r>
      </w:moveTo>
      <w:moveToRangeEnd w:id="834"/>
      <w:del w:id="847" w:author="Clay Arango" w:date="2019-04-19T13:50:00Z">
        <w:r w:rsidR="00812479" w:rsidRPr="003D61DC" w:rsidDel="00C50FBF">
          <w:rPr>
            <w:rFonts w:ascii="Times New Roman" w:hAnsi="Times New Roman" w:cs="Times New Roman"/>
          </w:rPr>
          <w:delText xml:space="preserve">canopy openness </w:delText>
        </w:r>
      </w:del>
      <w:del w:id="848" w:author="Clay Arango" w:date="2019-04-19T07:46:00Z">
        <w:r w:rsidR="00812479" w:rsidRPr="003D61DC" w:rsidDel="00042AAC">
          <w:rPr>
            <w:rFonts w:ascii="Times New Roman" w:hAnsi="Times New Roman" w:cs="Times New Roman"/>
          </w:rPr>
          <w:delText xml:space="preserve">to be </w:delText>
        </w:r>
      </w:del>
      <w:del w:id="849" w:author="Clay Arango" w:date="2019-04-19T07:47:00Z">
        <w:r w:rsidR="00812479" w:rsidRPr="003D61DC" w:rsidDel="00042AAC">
          <w:rPr>
            <w:rFonts w:ascii="Times New Roman" w:hAnsi="Times New Roman" w:cs="Times New Roman"/>
          </w:rPr>
          <w:delText xml:space="preserve">important factors determining fish </w:delText>
        </w:r>
      </w:del>
      <w:del w:id="850" w:author="Clay Arango" w:date="2019-04-19T13:48:00Z">
        <w:r w:rsidR="00812479" w:rsidRPr="003D61DC" w:rsidDel="00C50FBF">
          <w:rPr>
            <w:rFonts w:ascii="Times New Roman" w:hAnsi="Times New Roman" w:cs="Times New Roman"/>
          </w:rPr>
          <w:delText>biomass</w:delText>
        </w:r>
        <w:r w:rsidR="00C945B5" w:rsidDel="00C50FBF">
          <w:rPr>
            <w:rFonts w:ascii="Times New Roman" w:hAnsi="Times New Roman" w:cs="Times New Roman"/>
          </w:rPr>
          <w:delText xml:space="preserve"> (</w:delText>
        </w:r>
        <w:r w:rsidR="00C945B5" w:rsidDel="00C50FBF">
          <w:rPr>
            <w:rFonts w:ascii="Times New Roman" w:hAnsi="Times New Roman" w:cs="Times New Roman"/>
          </w:rPr>
          <w:fldChar w:fldCharType="begin"/>
        </w:r>
        <w:r w:rsidR="00C945B5" w:rsidDel="00C50FBF">
          <w:rPr>
            <w:rFonts w:ascii="Times New Roman" w:hAnsi="Times New Roman" w:cs="Times New Roman"/>
          </w:rPr>
          <w:delInstrText xml:space="preserve"> REF _Ref438996 \h </w:delInstrText>
        </w:r>
        <w:r w:rsidR="00C945B5" w:rsidDel="00C50FBF">
          <w:rPr>
            <w:rFonts w:ascii="Times New Roman" w:hAnsi="Times New Roman" w:cs="Times New Roman"/>
          </w:rPr>
        </w:r>
        <w:r w:rsidR="00C945B5" w:rsidDel="00C50FBF">
          <w:rPr>
            <w:rFonts w:ascii="Times New Roman" w:hAnsi="Times New Roman" w:cs="Times New Roman"/>
          </w:rPr>
          <w:fldChar w:fldCharType="separate"/>
        </w:r>
        <w:r w:rsidR="00C945B5" w:rsidRPr="002B6F18" w:rsidDel="00C50FBF">
          <w:rPr>
            <w:rFonts w:ascii="Times New Roman" w:hAnsi="Times New Roman" w:cs="Times New Roman"/>
          </w:rPr>
          <w:delText xml:space="preserve">Figure </w:delText>
        </w:r>
        <w:r w:rsidR="00C945B5" w:rsidDel="00C50FBF">
          <w:rPr>
            <w:rFonts w:ascii="Times New Roman" w:hAnsi="Times New Roman" w:cs="Times New Roman"/>
            <w:noProof/>
          </w:rPr>
          <w:delText>17</w:delText>
        </w:r>
        <w:r w:rsidR="00C945B5" w:rsidDel="00C50FBF">
          <w:rPr>
            <w:rFonts w:ascii="Times New Roman" w:hAnsi="Times New Roman" w:cs="Times New Roman"/>
          </w:rPr>
          <w:fldChar w:fldCharType="end"/>
        </w:r>
        <w:r w:rsidR="00C945B5" w:rsidDel="00C50FBF">
          <w:rPr>
            <w:rFonts w:ascii="Times New Roman" w:hAnsi="Times New Roman" w:cs="Times New Roman"/>
          </w:rPr>
          <w:delText>.)</w:delText>
        </w:r>
      </w:del>
      <w:del w:id="851" w:author="Clay Arango" w:date="2019-04-19T13:50:00Z">
        <w:r w:rsidR="00812479" w:rsidRPr="003D61DC" w:rsidDel="00C50FBF">
          <w:rPr>
            <w:rFonts w:ascii="Times New Roman" w:hAnsi="Times New Roman" w:cs="Times New Roman"/>
          </w:rPr>
          <w:delText xml:space="preserve">.  </w:delText>
        </w:r>
      </w:del>
      <w:ins w:id="852" w:author="Clay Arango" w:date="2019-04-19T13:50:00Z">
        <w:r>
          <w:rPr>
            <w:rFonts w:ascii="Times New Roman" w:hAnsi="Times New Roman" w:cs="Times New Roman"/>
          </w:rPr>
          <w:t>C</w:t>
        </w:r>
        <w:r w:rsidRPr="003D61DC">
          <w:rPr>
            <w:rFonts w:ascii="Times New Roman" w:hAnsi="Times New Roman" w:cs="Times New Roman"/>
          </w:rPr>
          <w:t xml:space="preserve">utthroat </w:t>
        </w:r>
        <w:r>
          <w:rPr>
            <w:rFonts w:ascii="Times New Roman" w:hAnsi="Times New Roman" w:cs="Times New Roman"/>
          </w:rPr>
          <w:t xml:space="preserve">trout </w:t>
        </w:r>
        <w:r w:rsidRPr="003D61DC">
          <w:rPr>
            <w:rFonts w:ascii="Times New Roman" w:hAnsi="Times New Roman" w:cs="Times New Roman"/>
          </w:rPr>
          <w:t xml:space="preserve">depend on cold mountain streams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(Isaak et al. 2016)</w:t>
        </w:r>
        <w:r w:rsidRPr="003D61DC">
          <w:rPr>
            <w:rFonts w:ascii="Times New Roman" w:hAnsi="Times New Roman" w:cs="Times New Roman"/>
          </w:rPr>
          <w:fldChar w:fldCharType="end"/>
        </w:r>
        <w:r>
          <w:rPr>
            <w:rFonts w:ascii="Times New Roman" w:hAnsi="Times New Roman" w:cs="Times New Roman"/>
          </w:rPr>
          <w:t xml:space="preserve">, and although they can live </w:t>
        </w:r>
        <w:r w:rsidRPr="003D61DC">
          <w:rPr>
            <w:rFonts w:ascii="Times New Roman" w:hAnsi="Times New Roman" w:cs="Times New Roman"/>
          </w:rPr>
          <w:t xml:space="preserve">in warmer water </w:t>
        </w:r>
        <w:r>
          <w:rPr>
            <w:rFonts w:ascii="Times New Roman" w:hAnsi="Times New Roman" w:cs="Times New Roman"/>
          </w:rPr>
          <w:t xml:space="preserve">than I sampled, </w:t>
        </w:r>
        <w:r w:rsidRPr="003D61DC">
          <w:rPr>
            <w:rFonts w:ascii="Times New Roman" w:hAnsi="Times New Roman" w:cs="Times New Roman"/>
          </w:rPr>
          <w:t xml:space="preserve">they are often outcompeted by rainbow trout </w:t>
        </w:r>
        <w:r>
          <w:rPr>
            <w:rFonts w:ascii="Times New Roman" w:hAnsi="Times New Roman" w:cs="Times New Roman"/>
          </w:rPr>
          <w:t xml:space="preserve">in </w:t>
        </w:r>
        <w:r w:rsidRPr="003D61DC">
          <w:rPr>
            <w:rFonts w:ascii="Times New Roman" w:hAnsi="Times New Roman" w:cs="Times New Roman"/>
          </w:rPr>
          <w:t xml:space="preserve">warmer </w:t>
        </w:r>
        <w:r>
          <w:rPr>
            <w:rFonts w:ascii="Times New Roman" w:hAnsi="Times New Roman" w:cs="Times New Roman"/>
          </w:rPr>
          <w:t xml:space="preserve">environments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disturbance.","DOI":"10.1577/T06-072.1","ISSN":"1548-8659","shortTitle":"Comparative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(Bear et al. 2007)</w:t>
        </w:r>
        <w:r w:rsidRPr="003D61DC">
          <w:rPr>
            <w:rFonts w:ascii="Times New Roman" w:hAnsi="Times New Roman" w:cs="Times New Roman"/>
          </w:rPr>
          <w:fldChar w:fldCharType="end"/>
        </w:r>
        <w:r w:rsidRPr="003D61DC">
          <w:rPr>
            <w:rFonts w:ascii="Times New Roman" w:hAnsi="Times New Roman" w:cs="Times New Roman"/>
          </w:rPr>
          <w:t xml:space="preserve">.  </w:t>
        </w:r>
      </w:ins>
      <w:del w:id="853" w:author="Clay Arango" w:date="2019-04-19T13:49:00Z">
        <w:r w:rsidR="00812479" w:rsidRPr="003D61DC" w:rsidDel="00C50FBF">
          <w:rPr>
            <w:rFonts w:ascii="Times New Roman" w:hAnsi="Times New Roman" w:cs="Times New Roman"/>
          </w:rPr>
          <w:delText>Each o</w:delText>
        </w:r>
        <w:r w:rsidR="00C945B5" w:rsidRPr="003D61DC" w:rsidDel="00C50FBF">
          <w:rPr>
            <w:rFonts w:ascii="Times New Roman" w:hAnsi="Times New Roman" w:cs="Times New Roman"/>
          </w:rPr>
          <w:delText>f the trout biomass estimates fe</w:delText>
        </w:r>
        <w:r w:rsidR="00812479" w:rsidRPr="003D61DC" w:rsidDel="00C50FBF">
          <w:rPr>
            <w:rFonts w:ascii="Times New Roman" w:hAnsi="Times New Roman" w:cs="Times New Roman"/>
          </w:rPr>
          <w:delText xml:space="preserve">ll within the range of </w:delText>
        </w:r>
      </w:del>
      <w:del w:id="854" w:author="Clay Arango" w:date="2019-04-19T07:51:00Z">
        <w:r w:rsidR="00812479" w:rsidRPr="003D61DC" w:rsidDel="00042AAC">
          <w:rPr>
            <w:rFonts w:ascii="Times New Roman" w:hAnsi="Times New Roman" w:cs="Times New Roman"/>
          </w:rPr>
          <w:delText xml:space="preserve">a large data set compiled </w:delText>
        </w:r>
        <w:commentRangeStart w:id="855"/>
        <w:r w:rsidR="00812479" w:rsidRPr="003D61DC" w:rsidDel="00042AAC">
          <w:rPr>
            <w:rFonts w:ascii="Times New Roman" w:hAnsi="Times New Roman" w:cs="Times New Roman"/>
          </w:rPr>
          <w:delText xml:space="preserve">by </w:delText>
        </w:r>
      </w:del>
      <w:del w:id="856" w:author="Clay Arango" w:date="2019-04-19T13:49:00Z">
        <w:r w:rsidR="00812479" w:rsidRPr="003D61DC" w:rsidDel="00C50FBF">
          <w:rPr>
            <w:rFonts w:ascii="Times New Roman" w:hAnsi="Times New Roman" w:cs="Times New Roman"/>
          </w:rPr>
          <w:fldChar w:fldCharType="begin"/>
        </w:r>
        <w:r w:rsidR="00812479" w:rsidRPr="003D61DC" w:rsidDel="00C50FBF">
          <w:rPr>
            <w:rFonts w:ascii="Times New Roman" w:hAnsi="Times New Roman" w:cs="Times New Roman"/>
          </w:rPr>
          <w:delInstrText xml:space="preserve"> ADDIN ZOTERO_ITEM CSL_CITATION {"citationID":"Fz50eCU5","properties":{"formattedCitation":"(Benjamin and Baxter 2012)","plainCitation":"(Benjamin and Baxter 2012)","noteIndex":0},"citationItems":[{"id":108,"uris":["http://zotero.org/users/local/WH62bQVK/items/ZRFUMN6L"],"uri":["http://zotero.org/users/local/WH62bQVK/items/ZRFUMN6L"],"itemData":{"id":108,"type":"article-journal","title":"Is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species.","DOI":"10.1007/s10530-012-0198-9","ISSN":"1573-1464","shortTitle":"Is a trout a trout?","journalAbbreviation":"Biol Invasions","language":"en","author":[{"family":"Benjamin","given":"Joseph R."},{"family":"Baxter","given":"Colden V."}],"issued":{"date-parts":[["2012",9,1]]}}}],"schema":"https://github.com/citation-style-language/schema/raw/master/csl-citation.json"} </w:delInstrText>
        </w:r>
        <w:r w:rsidR="00812479" w:rsidRPr="003D61DC" w:rsidDel="00C50FBF">
          <w:rPr>
            <w:rFonts w:ascii="Times New Roman" w:hAnsi="Times New Roman" w:cs="Times New Roman"/>
          </w:rPr>
          <w:fldChar w:fldCharType="separate"/>
        </w:r>
        <w:r w:rsidR="00812479" w:rsidRPr="003D61DC" w:rsidDel="00C50FBF">
          <w:rPr>
            <w:rFonts w:ascii="Times New Roman" w:hAnsi="Times New Roman" w:cs="Times New Roman"/>
          </w:rPr>
          <w:delText xml:space="preserve">Benjamin and Baxter </w:delText>
        </w:r>
      </w:del>
      <w:del w:id="857" w:author="Clay Arango" w:date="2019-04-19T07:51:00Z">
        <w:r w:rsidR="00C945B5" w:rsidDel="00042AAC">
          <w:rPr>
            <w:rFonts w:ascii="Times New Roman" w:hAnsi="Times New Roman" w:cs="Times New Roman"/>
          </w:rPr>
          <w:delText>(</w:delText>
        </w:r>
      </w:del>
      <w:del w:id="858" w:author="Clay Arango" w:date="2019-04-19T13:49:00Z">
        <w:r w:rsidR="00812479" w:rsidRPr="003D61DC" w:rsidDel="00C50FBF">
          <w:rPr>
            <w:rFonts w:ascii="Times New Roman" w:hAnsi="Times New Roman" w:cs="Times New Roman"/>
          </w:rPr>
          <w:delText>2012)</w:delText>
        </w:r>
        <w:r w:rsidR="00812479" w:rsidRPr="003D61DC" w:rsidDel="00C50FBF">
          <w:rPr>
            <w:rFonts w:ascii="Times New Roman" w:hAnsi="Times New Roman" w:cs="Times New Roman"/>
          </w:rPr>
          <w:fldChar w:fldCharType="end"/>
        </w:r>
        <w:r w:rsidR="00812479" w:rsidRPr="003D61DC" w:rsidDel="00C50FBF">
          <w:rPr>
            <w:rFonts w:ascii="Times New Roman" w:hAnsi="Times New Roman" w:cs="Times New Roman"/>
          </w:rPr>
          <w:delText xml:space="preserve"> </w:delText>
        </w:r>
        <w:commentRangeEnd w:id="855"/>
        <w:r w:rsidR="00042AAC" w:rsidDel="00C50FBF">
          <w:rPr>
            <w:rStyle w:val="CommentReference"/>
          </w:rPr>
          <w:commentReference w:id="855"/>
        </w:r>
      </w:del>
      <w:del w:id="859" w:author="Clay Arango" w:date="2019-04-19T13:36:00Z">
        <w:r w:rsidR="00812479" w:rsidRPr="003D61DC" w:rsidDel="00BF5E35">
          <w:rPr>
            <w:rFonts w:ascii="Times New Roman" w:hAnsi="Times New Roman" w:cs="Times New Roman"/>
          </w:rPr>
          <w:delText xml:space="preserve">who </w:delText>
        </w:r>
      </w:del>
      <w:del w:id="860" w:author="Clay Arango" w:date="2019-04-19T13:49:00Z">
        <w:r w:rsidR="00812479" w:rsidRPr="003D61DC" w:rsidDel="00C50FBF">
          <w:rPr>
            <w:rFonts w:ascii="Times New Roman" w:hAnsi="Times New Roman" w:cs="Times New Roman"/>
          </w:rPr>
          <w:delText xml:space="preserve">included </w:delText>
        </w:r>
      </w:del>
      <w:del w:id="861" w:author="Clay Arango" w:date="2019-04-19T13:37:00Z">
        <w:r w:rsidR="00812479" w:rsidRPr="003D61DC" w:rsidDel="00BF5E35">
          <w:rPr>
            <w:rFonts w:ascii="Times New Roman" w:hAnsi="Times New Roman" w:cs="Times New Roman"/>
          </w:rPr>
          <w:delText xml:space="preserve">data for </w:delText>
        </w:r>
      </w:del>
      <w:del w:id="862" w:author="Clay Arango" w:date="2019-04-19T13:49:00Z">
        <w:r w:rsidR="00812479" w:rsidRPr="003D61DC" w:rsidDel="00C50FBF">
          <w:rPr>
            <w:rFonts w:ascii="Times New Roman" w:hAnsi="Times New Roman" w:cs="Times New Roman"/>
          </w:rPr>
          <w:delText xml:space="preserve">the same subspecies of cutthroat </w:delText>
        </w:r>
      </w:del>
      <w:del w:id="863" w:author="Clay Arango" w:date="2019-04-19T13:46:00Z">
        <w:r w:rsidR="00812479" w:rsidRPr="003D61DC" w:rsidDel="00C50FBF">
          <w:rPr>
            <w:rFonts w:ascii="Times New Roman" w:hAnsi="Times New Roman" w:cs="Times New Roman"/>
          </w:rPr>
          <w:delText xml:space="preserve">and brook trout </w:delText>
        </w:r>
      </w:del>
      <w:del w:id="864" w:author="Clay Arango" w:date="2019-04-19T13:49:00Z">
        <w:r w:rsidR="00812479" w:rsidRPr="003D61DC" w:rsidDel="00C50FBF">
          <w:rPr>
            <w:rFonts w:ascii="Times New Roman" w:hAnsi="Times New Roman" w:cs="Times New Roman"/>
          </w:rPr>
          <w:delText xml:space="preserve">I </w:delText>
        </w:r>
        <w:commentRangeStart w:id="865"/>
        <w:r w:rsidR="00812479" w:rsidRPr="003D61DC" w:rsidDel="00C50FBF">
          <w:rPr>
            <w:rFonts w:ascii="Times New Roman" w:hAnsi="Times New Roman" w:cs="Times New Roman"/>
          </w:rPr>
          <w:delText>sampled</w:delText>
        </w:r>
        <w:commentRangeEnd w:id="865"/>
        <w:r w:rsidR="00042AAC" w:rsidDel="00C50FBF">
          <w:rPr>
            <w:rStyle w:val="CommentReference"/>
          </w:rPr>
          <w:commentReference w:id="865"/>
        </w:r>
        <w:r w:rsidR="00812479" w:rsidRPr="003D61DC" w:rsidDel="00C50FBF">
          <w:rPr>
            <w:rFonts w:ascii="Times New Roman" w:hAnsi="Times New Roman" w:cs="Times New Roman"/>
          </w:rPr>
          <w:delText xml:space="preserve">.  </w:delText>
        </w:r>
      </w:del>
      <w:commentRangeStart w:id="866"/>
      <w:del w:id="867" w:author="Clay Arango" w:date="2019-04-19T13:37:00Z">
        <w:r w:rsidR="00812479" w:rsidRPr="003D61DC" w:rsidDel="00BF5E35">
          <w:rPr>
            <w:rFonts w:ascii="Times New Roman" w:hAnsi="Times New Roman" w:cs="Times New Roman"/>
          </w:rPr>
          <w:delText xml:space="preserve">The estimates I have provided are overwhelmingly due to cutthroat </w:delText>
        </w:r>
      </w:del>
      <w:commentRangeEnd w:id="866"/>
      <w:r w:rsidR="00BF5E35">
        <w:rPr>
          <w:rStyle w:val="CommentReference"/>
        </w:rPr>
        <w:commentReference w:id="866"/>
      </w:r>
      <w:del w:id="868" w:author="Clay Arango" w:date="2019-04-19T13:37:00Z">
        <w:r w:rsidR="00812479" w:rsidRPr="003D61DC" w:rsidDel="00BF5E35">
          <w:rPr>
            <w:rFonts w:ascii="Times New Roman" w:hAnsi="Times New Roman" w:cs="Times New Roman"/>
          </w:rPr>
          <w:delText xml:space="preserve">which are </w:delText>
        </w:r>
        <w:r w:rsidR="00812479" w:rsidRPr="003D61DC" w:rsidDel="00BF5E35">
          <w:rPr>
            <w:rFonts w:ascii="Times New Roman" w:hAnsi="Times New Roman" w:cs="Times New Roman"/>
          </w:rPr>
          <w:lastRenderedPageBreak/>
          <w:delText xml:space="preserve">known to be a species heavily </w:delText>
        </w:r>
      </w:del>
      <w:del w:id="869" w:author="Clay Arango" w:date="2019-04-19T13:50:00Z">
        <w:r w:rsidR="00812479" w:rsidRPr="003D61DC" w:rsidDel="00C50FBF">
          <w:rPr>
            <w:rFonts w:ascii="Times New Roman" w:hAnsi="Times New Roman" w:cs="Times New Roman"/>
          </w:rPr>
          <w:delText>depend</w:delText>
        </w:r>
      </w:del>
      <w:del w:id="870" w:author="Clay Arango" w:date="2019-04-19T13:38:00Z">
        <w:r w:rsidR="00812479" w:rsidRPr="003D61DC" w:rsidDel="00BF5E35">
          <w:rPr>
            <w:rFonts w:ascii="Times New Roman" w:hAnsi="Times New Roman" w:cs="Times New Roman"/>
          </w:rPr>
          <w:delText>ent</w:delText>
        </w:r>
      </w:del>
      <w:del w:id="871" w:author="Clay Arango" w:date="2019-04-19T13:50:00Z">
        <w:r w:rsidR="00812479" w:rsidRPr="003D61DC" w:rsidDel="00C50FBF">
          <w:rPr>
            <w:rFonts w:ascii="Times New Roman" w:hAnsi="Times New Roman" w:cs="Times New Roman"/>
          </w:rPr>
          <w:delText xml:space="preserve"> on cold mountain streams </w:delText>
        </w:r>
        <w:r w:rsidR="00812479" w:rsidRPr="003D61DC" w:rsidDel="00C50FBF">
          <w:rPr>
            <w:rFonts w:ascii="Times New Roman" w:hAnsi="Times New Roman" w:cs="Times New Roman"/>
          </w:rPr>
          <w:fldChar w:fldCharType="begin"/>
        </w:r>
        <w:r w:rsidR="00812479" w:rsidRPr="003D61DC" w:rsidDel="00C50FBF">
          <w:rPr>
            <w:rFonts w:ascii="Times New Roman" w:hAnsi="Times New Roman" w:cs="Times New Roman"/>
          </w:rPr>
          <w:del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delInstrText>
        </w:r>
        <w:r w:rsidR="00812479" w:rsidRPr="003D61DC" w:rsidDel="00C50FBF">
          <w:rPr>
            <w:rFonts w:ascii="Times New Roman" w:hAnsi="Times New Roman" w:cs="Times New Roman"/>
          </w:rPr>
          <w:fldChar w:fldCharType="separate"/>
        </w:r>
        <w:r w:rsidR="00812479" w:rsidRPr="003D61DC" w:rsidDel="00C50FBF">
          <w:rPr>
            <w:rFonts w:ascii="Times New Roman" w:hAnsi="Times New Roman" w:cs="Times New Roman"/>
          </w:rPr>
          <w:delText>(Isaak et al. 2016)</w:delText>
        </w:r>
        <w:r w:rsidR="00812479" w:rsidRPr="003D61DC" w:rsidDel="00C50FBF">
          <w:rPr>
            <w:rFonts w:ascii="Times New Roman" w:hAnsi="Times New Roman" w:cs="Times New Roman"/>
          </w:rPr>
          <w:fldChar w:fldCharType="end"/>
        </w:r>
      </w:del>
      <w:del w:id="872" w:author="Clay Arango" w:date="2019-04-19T13:38:00Z">
        <w:r w:rsidR="00812479" w:rsidRPr="003D61DC" w:rsidDel="00BF5E35">
          <w:rPr>
            <w:rFonts w:ascii="Times New Roman" w:hAnsi="Times New Roman" w:cs="Times New Roman"/>
          </w:rPr>
          <w:delText xml:space="preserve">.  </w:delText>
        </w:r>
      </w:del>
      <w:del w:id="873" w:author="Clay Arango" w:date="2019-04-19T07:49:00Z">
        <w:r w:rsidR="00812479" w:rsidRPr="003D61DC" w:rsidDel="00042AAC">
          <w:rPr>
            <w:rFonts w:ascii="Times New Roman" w:hAnsi="Times New Roman" w:cs="Times New Roman"/>
          </w:rPr>
          <w:delText>C</w:delText>
        </w:r>
      </w:del>
      <w:del w:id="874" w:author="Clay Arango" w:date="2019-04-19T13:46:00Z">
        <w:r w:rsidR="00812479" w:rsidRPr="003D61DC" w:rsidDel="00C50FBF">
          <w:rPr>
            <w:rFonts w:ascii="Times New Roman" w:hAnsi="Times New Roman" w:cs="Times New Roman"/>
          </w:rPr>
          <w:delText xml:space="preserve">utthroat </w:delText>
        </w:r>
      </w:del>
      <w:del w:id="875" w:author="Clay Arango" w:date="2019-04-19T07:49:00Z">
        <w:r w:rsidR="00812479" w:rsidRPr="003D61DC" w:rsidDel="00042AAC">
          <w:rPr>
            <w:rFonts w:ascii="Times New Roman" w:hAnsi="Times New Roman" w:cs="Times New Roman"/>
          </w:rPr>
          <w:delText xml:space="preserve">are quite capable of existing </w:delText>
        </w:r>
      </w:del>
      <w:del w:id="876" w:author="Clay Arango" w:date="2019-04-19T13:50:00Z">
        <w:r w:rsidR="00812479" w:rsidRPr="003D61DC" w:rsidDel="00C50FBF">
          <w:rPr>
            <w:rFonts w:ascii="Times New Roman" w:hAnsi="Times New Roman" w:cs="Times New Roman"/>
          </w:rPr>
          <w:delText xml:space="preserve">in warmer water </w:delText>
        </w:r>
      </w:del>
      <w:del w:id="877" w:author="Clay Arango" w:date="2019-04-19T07:49:00Z">
        <w:r w:rsidR="00812479" w:rsidRPr="003D61DC" w:rsidDel="00042AAC">
          <w:rPr>
            <w:rFonts w:ascii="Times New Roman" w:hAnsi="Times New Roman" w:cs="Times New Roman"/>
          </w:rPr>
          <w:delText xml:space="preserve">than where I found them but </w:delText>
        </w:r>
      </w:del>
      <w:del w:id="878" w:author="Clay Arango" w:date="2019-04-19T13:50:00Z">
        <w:r w:rsidR="00812479" w:rsidRPr="003D61DC" w:rsidDel="00C50FBF">
          <w:rPr>
            <w:rFonts w:ascii="Times New Roman" w:hAnsi="Times New Roman" w:cs="Times New Roman"/>
          </w:rPr>
          <w:delText xml:space="preserve">they are often outcompeted by rainbow trout </w:delText>
        </w:r>
      </w:del>
      <w:del w:id="879" w:author="Clay Arango" w:date="2019-04-19T07:49:00Z">
        <w:r w:rsidR="00812479" w:rsidRPr="003D61DC" w:rsidDel="00042AAC">
          <w:rPr>
            <w:rFonts w:ascii="Times New Roman" w:hAnsi="Times New Roman" w:cs="Times New Roman"/>
          </w:rPr>
          <w:delText xml:space="preserve">at </w:delText>
        </w:r>
      </w:del>
      <w:del w:id="880" w:author="Clay Arango" w:date="2019-04-19T13:50:00Z">
        <w:r w:rsidR="00812479" w:rsidRPr="003D61DC" w:rsidDel="00C50FBF">
          <w:rPr>
            <w:rFonts w:ascii="Times New Roman" w:hAnsi="Times New Roman" w:cs="Times New Roman"/>
          </w:rPr>
          <w:delText xml:space="preserve">warmer </w:delText>
        </w:r>
      </w:del>
      <w:del w:id="881" w:author="Clay Arango" w:date="2019-04-19T07:50:00Z">
        <w:r w:rsidR="00812479" w:rsidRPr="003D61DC" w:rsidDel="00042AAC">
          <w:rPr>
            <w:rFonts w:ascii="Times New Roman" w:hAnsi="Times New Roman" w:cs="Times New Roman"/>
          </w:rPr>
          <w:delText xml:space="preserve">temperatures </w:delText>
        </w:r>
      </w:del>
      <w:del w:id="882" w:author="Clay Arango" w:date="2019-04-19T13:50:00Z">
        <w:r w:rsidR="00812479" w:rsidRPr="003D61DC" w:rsidDel="00C50FBF">
          <w:rPr>
            <w:rFonts w:ascii="Times New Roman" w:hAnsi="Times New Roman" w:cs="Times New Roman"/>
          </w:rPr>
          <w:fldChar w:fldCharType="begin"/>
        </w:r>
        <w:r w:rsidR="00812479" w:rsidRPr="003D61DC" w:rsidDel="00C50FBF">
          <w:rPr>
            <w:rFonts w:ascii="Times New Roman" w:hAnsi="Times New Roman" w:cs="Times New Roman"/>
          </w:rPr>
          <w:del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disturbance.","DOI":"10.1577/T06-072.1","ISSN":"1548-8659","shortTitle":"Comparative Thermal Requirements of Westslope Cutthroat Trout and Rainbow Trout","language":"en","author":[{"family":"Bear","given":"Elizabeth A."},{"family":"McMahon","given":"Thomas E."},{"family":"Zale","given":"Alexander V."}],"issued":{"date-parts":[["2007"]]}}}],"schema":"https://github.com/citation-style-language/schema/raw/master/csl-citation.json"} </w:delInstrText>
        </w:r>
        <w:r w:rsidR="00812479" w:rsidRPr="003D61DC" w:rsidDel="00C50FBF">
          <w:rPr>
            <w:rFonts w:ascii="Times New Roman" w:hAnsi="Times New Roman" w:cs="Times New Roman"/>
          </w:rPr>
          <w:fldChar w:fldCharType="separate"/>
        </w:r>
        <w:r w:rsidR="00812479" w:rsidRPr="003D61DC" w:rsidDel="00C50FBF">
          <w:rPr>
            <w:rFonts w:ascii="Times New Roman" w:hAnsi="Times New Roman" w:cs="Times New Roman"/>
          </w:rPr>
          <w:delText>(Bear et al. 2007)</w:delText>
        </w:r>
        <w:r w:rsidR="00812479" w:rsidRPr="003D61DC" w:rsidDel="00C50FBF">
          <w:rPr>
            <w:rFonts w:ascii="Times New Roman" w:hAnsi="Times New Roman" w:cs="Times New Roman"/>
          </w:rPr>
          <w:fldChar w:fldCharType="end"/>
        </w:r>
      </w:del>
      <w:del w:id="883" w:author="Clay Arango" w:date="2019-04-19T07:50:00Z">
        <w:r w:rsidR="00812479" w:rsidRPr="003D61DC" w:rsidDel="00042AAC">
          <w:rPr>
            <w:rFonts w:ascii="Times New Roman" w:hAnsi="Times New Roman" w:cs="Times New Roman"/>
          </w:rPr>
          <w:delText xml:space="preserve"> which may be part of the reason for this finding</w:delText>
        </w:r>
      </w:del>
      <w:del w:id="884" w:author="Clay Arango" w:date="2019-04-19T13:50:00Z">
        <w:r w:rsidR="00812479" w:rsidRPr="003D61DC" w:rsidDel="00C50FBF">
          <w:rPr>
            <w:rFonts w:ascii="Times New Roman" w:hAnsi="Times New Roman" w:cs="Times New Roman"/>
          </w:rPr>
          <w:delText xml:space="preserve">. </w:delText>
        </w:r>
      </w:del>
      <w:r w:rsidR="00812479" w:rsidRPr="003D61DC">
        <w:rPr>
          <w:rFonts w:ascii="Times New Roman" w:hAnsi="Times New Roman" w:cs="Times New Roman"/>
        </w:rPr>
        <w:t xml:space="preserve"> </w:t>
      </w:r>
      <w:moveFromRangeStart w:id="885" w:author="Clay Arango" w:date="2019-04-19T13:48:00Z" w:name="move6574142"/>
      <w:moveFrom w:id="886" w:author="Clay Arango" w:date="2019-04-19T13:48:00Z">
        <w:r w:rsidR="00812479" w:rsidRPr="003D61DC" w:rsidDel="00C50FBF">
          <w:rPr>
            <w:rFonts w:ascii="Times New Roman" w:hAnsi="Times New Roman" w:cs="Times New Roman"/>
          </w:rPr>
          <w:t xml:space="preserve">The same relationship exists in my data with minimum, mean, and maximum water temperatures illustrating the robustness of this finding.  </w:t>
        </w:r>
      </w:moveFrom>
      <w:moveFromRangeEnd w:id="885"/>
    </w:p>
    <w:p w14:paraId="7CBE7C91" w14:textId="6242A2D3" w:rsidR="00812479" w:rsidRPr="003D61DC" w:rsidRDefault="00C50FBF" w:rsidP="003D61DC">
      <w:pPr>
        <w:spacing w:line="480" w:lineRule="auto"/>
        <w:ind w:firstLine="720"/>
        <w:rPr>
          <w:rFonts w:ascii="Times New Roman" w:eastAsia="STHupo" w:hAnsi="Times New Roman" w:cs="Times New Roman"/>
          <w:u w:val="single"/>
        </w:rPr>
      </w:pPr>
      <w:ins w:id="887" w:author="Clay Arango" w:date="2019-04-19T13:50:00Z">
        <w:r>
          <w:rPr>
            <w:rFonts w:ascii="Times New Roman" w:hAnsi="Times New Roman" w:cs="Times New Roman"/>
          </w:rPr>
          <w:t>H</w:t>
        </w:r>
        <w:r>
          <w:rPr>
            <w:rFonts w:ascii="Times New Roman" w:hAnsi="Times New Roman" w:cs="Times New Roman"/>
          </w:rPr>
          <w:t xml:space="preserve">igher </w:t>
        </w:r>
        <w:r w:rsidRPr="003D61DC">
          <w:rPr>
            <w:rFonts w:ascii="Times New Roman" w:hAnsi="Times New Roman" w:cs="Times New Roman"/>
          </w:rPr>
          <w:t xml:space="preserve">canopy openness </w:t>
        </w:r>
        <w:r>
          <w:rPr>
            <w:rFonts w:ascii="Times New Roman" w:hAnsi="Times New Roman" w:cs="Times New Roman"/>
          </w:rPr>
          <w:t xml:space="preserve">was also a </w:t>
        </w:r>
        <w:r>
          <w:rPr>
            <w:rFonts w:ascii="Times New Roman" w:hAnsi="Times New Roman" w:cs="Times New Roman"/>
          </w:rPr>
          <w:t>significant predictor of trout</w:t>
        </w:r>
        <w:r>
          <w:rPr>
            <w:rFonts w:ascii="Times New Roman" w:hAnsi="Times New Roman" w:cs="Times New Roman"/>
          </w:rPr>
          <w:t xml:space="preserve"> biomass (Figure X), but </w:t>
        </w:r>
      </w:ins>
      <w:del w:id="888" w:author="Clay Arango" w:date="2019-04-19T13:50:00Z">
        <w:r w:rsidR="00812479" w:rsidRPr="003D61DC" w:rsidDel="00C50FBF">
          <w:rPr>
            <w:rFonts w:ascii="Times New Roman" w:hAnsi="Times New Roman" w:cs="Times New Roman"/>
          </w:rPr>
          <w:delText xml:space="preserve">The </w:delText>
        </w:r>
      </w:del>
      <w:r w:rsidR="00812479" w:rsidRPr="003D61DC">
        <w:rPr>
          <w:rFonts w:ascii="Times New Roman" w:hAnsi="Times New Roman" w:cs="Times New Roman"/>
        </w:rPr>
        <w:t xml:space="preserve">canopy openness </w:t>
      </w:r>
      <w:del w:id="889" w:author="Clay Arango" w:date="2019-04-19T13:51:00Z">
        <w:r w:rsidR="00812479" w:rsidRPr="003D61DC" w:rsidDel="00C50FBF">
          <w:rPr>
            <w:rFonts w:ascii="Times New Roman" w:hAnsi="Times New Roman" w:cs="Times New Roman"/>
          </w:rPr>
          <w:delText xml:space="preserve">effect in the GLZM was significant as an </w:delText>
        </w:r>
      </w:del>
      <w:r w:rsidR="00812479" w:rsidRPr="003D61DC">
        <w:rPr>
          <w:rFonts w:ascii="Times New Roman" w:hAnsi="Times New Roman" w:cs="Times New Roman"/>
        </w:rPr>
        <w:t>interact</w:t>
      </w:r>
      <w:ins w:id="890" w:author="Clay Arango" w:date="2019-04-19T13:51:00Z">
        <w:r>
          <w:rPr>
            <w:rFonts w:ascii="Times New Roman" w:hAnsi="Times New Roman" w:cs="Times New Roman"/>
          </w:rPr>
          <w:t>ed</w:t>
        </w:r>
      </w:ins>
      <w:del w:id="891" w:author="Clay Arango" w:date="2019-04-19T13:51:00Z">
        <w:r w:rsidR="00812479" w:rsidRPr="003D61DC" w:rsidDel="00C50FBF">
          <w:rPr>
            <w:rFonts w:ascii="Times New Roman" w:hAnsi="Times New Roman" w:cs="Times New Roman"/>
          </w:rPr>
          <w:delText>ion</w:delText>
        </w:r>
      </w:del>
      <w:r w:rsidR="00812479" w:rsidRPr="003D61DC">
        <w:rPr>
          <w:rFonts w:ascii="Times New Roman" w:hAnsi="Times New Roman" w:cs="Times New Roman"/>
        </w:rPr>
        <w:t xml:space="preserve"> with colder water</w:t>
      </w:r>
      <w:ins w:id="892" w:author="Clay Arango" w:date="2019-04-19T13:51:00Z">
        <w:r>
          <w:rPr>
            <w:rFonts w:ascii="Times New Roman" w:hAnsi="Times New Roman" w:cs="Times New Roman"/>
          </w:rPr>
          <w:t xml:space="preserve"> such that this went up when that went down and vice versa</w:t>
        </w:r>
      </w:ins>
      <w:r w:rsidR="00812479" w:rsidRPr="003D61DC">
        <w:rPr>
          <w:rFonts w:ascii="Times New Roman" w:hAnsi="Times New Roman" w:cs="Times New Roman"/>
        </w:rPr>
        <w:t xml:space="preserve">.  </w:t>
      </w:r>
      <w:commentRangeStart w:id="893"/>
      <w:r w:rsidR="00812479" w:rsidRPr="003D61DC">
        <w:rPr>
          <w:rFonts w:ascii="Times New Roman" w:hAnsi="Times New Roman" w:cs="Times New Roman"/>
        </w:rPr>
        <w:t xml:space="preserve">This finding is also well supported in the literature </w:t>
      </w:r>
      <w:r w:rsidR="00812479" w:rsidRPr="003D61DC">
        <w:rPr>
          <w:rFonts w:ascii="Times New Roman" w:hAnsi="Times New Roman" w:cs="Times New Roman"/>
        </w:rPr>
        <w:fldChar w:fldCharType="begin"/>
      </w:r>
      <w:r w:rsidR="00812479" w:rsidRPr="003D61DC">
        <w:rPr>
          <w:rFonts w:ascii="Times New Roman" w:hAnsi="Times New Roman" w:cs="Times New Roman"/>
        </w:rPr>
        <w:instrText xml:space="preserve"> ADDIN ZOTERO_ITEM CSL_CITATION {"citationID":"3kRWv0J8","properties":{"formattedCitation":"(Kaylor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3D61DC">
        <w:rPr>
          <w:rFonts w:ascii="Times New Roman" w:hAnsi="Times New Roman" w:cs="Times New Roman"/>
        </w:rPr>
        <w:fldChar w:fldCharType="separate"/>
      </w:r>
      <w:r w:rsidR="00812479" w:rsidRPr="003D61DC">
        <w:rPr>
          <w:rFonts w:ascii="Times New Roman" w:hAnsi="Times New Roman" w:cs="Times New Roman"/>
        </w:rPr>
        <w:t>(Kaylor and Warren 2017a</w:t>
      </w:r>
      <w:r w:rsidR="00812479" w:rsidRPr="003D61DC">
        <w:rPr>
          <w:rFonts w:ascii="Times New Roman" w:hAnsi="Times New Roman" w:cs="Times New Roman"/>
        </w:rPr>
        <w:fldChar w:fldCharType="end"/>
      </w:r>
      <w:r w:rsidR="00812479" w:rsidRPr="003D61DC">
        <w:rPr>
          <w:rFonts w:ascii="Times New Roman" w:hAnsi="Times New Roman" w:cs="Times New Roman"/>
        </w:rPr>
        <w:t xml:space="preserve">, </w:t>
      </w:r>
      <w:r w:rsidR="00812479" w:rsidRPr="003D61DC">
        <w:rPr>
          <w:rFonts w:ascii="Times New Roman" w:hAnsi="Times New Roman" w:cs="Times New Roman"/>
        </w:rPr>
        <w:fldChar w:fldCharType="begin"/>
      </w:r>
      <w:r w:rsidR="00812479" w:rsidRPr="003D61DC">
        <w:rPr>
          <w:rFonts w:ascii="Times New Roman" w:hAnsi="Times New Roman" w:cs="Times New Roman"/>
        </w:rPr>
        <w:instrText xml:space="preserve"> ADDIN ZOTERO_ITEM CSL_CITATION {"citationID":"6Mb5RaDw","properties":{"formattedCitation":"(Martens et al. 2019 Feb 18)","plainCitation":"(Martens et al. 2019 Feb 18)","noteIndex":0},"citationItems":[{"id":204,"uris":["http://zotero.org/users/local/WH62bQVK/items/LJSZFMZ2"],"uri":["http://zotero.org/users/local/WH62bQVK/items/LJSZFMZ2"],"itemData":{"id":204,"type":"article-journal","title":"Stream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3D61DC">
        <w:rPr>
          <w:rFonts w:ascii="Times New Roman" w:hAnsi="Times New Roman" w:cs="Times New Roman"/>
        </w:rPr>
        <w:fldChar w:fldCharType="separate"/>
      </w:r>
      <w:r w:rsidR="00C945B5" w:rsidRPr="003D61DC">
        <w:rPr>
          <w:rFonts w:ascii="Times New Roman" w:hAnsi="Times New Roman" w:cs="Times New Roman"/>
        </w:rPr>
        <w:t>Martens et al. 2019</w:t>
      </w:r>
      <w:r w:rsidR="00812479" w:rsidRPr="003D61DC">
        <w:rPr>
          <w:rFonts w:ascii="Times New Roman" w:hAnsi="Times New Roman" w:cs="Times New Roman"/>
        </w:rPr>
        <w:t>)</w:t>
      </w:r>
      <w:r w:rsidR="00812479" w:rsidRPr="003D61DC">
        <w:rPr>
          <w:rFonts w:ascii="Times New Roman" w:hAnsi="Times New Roman" w:cs="Times New Roman"/>
        </w:rPr>
        <w:fldChar w:fldCharType="end"/>
      </w:r>
      <w:commentRangeEnd w:id="893"/>
      <w:r>
        <w:rPr>
          <w:rStyle w:val="CommentReference"/>
        </w:rPr>
        <w:commentReference w:id="893"/>
      </w:r>
      <w:r w:rsidR="00812479" w:rsidRPr="003D61DC">
        <w:rPr>
          <w:rFonts w:ascii="Times New Roman" w:hAnsi="Times New Roman" w:cs="Times New Roman"/>
        </w:rPr>
        <w:t xml:space="preserve"> with </w:t>
      </w:r>
      <w:r w:rsidR="00812479" w:rsidRPr="003D61DC">
        <w:rPr>
          <w:rFonts w:ascii="Times New Roman" w:hAnsi="Times New Roman" w:cs="Times New Roman"/>
        </w:rPr>
        <w:fldChar w:fldCharType="begin"/>
      </w:r>
      <w:r w:rsidR="00812479" w:rsidRPr="003D61DC">
        <w:rPr>
          <w:rFonts w:ascii="Times New Roman" w:hAnsi="Times New Roman" w:cs="Times New Roman"/>
        </w:rPr>
        <w:instrText xml:space="preserve"> ADDIN ZOTERO_ITEM CSL_CITATION {"citationID":"gw6V6tqY","properties":{"formattedCitation":"(Kaylor and Warren 2017b)","plainCitation":"(Kaylor and Warren 2017b)","noteIndex":0},"citationItems":[{"id":206,"uris":["http://zotero.org/users/local/WH62bQVK/items/C49RWMSX"],"uri":["http://zotero.org/users/local/WH62bQVK/items/C49RWMSX"],"itemData":{"id":206,"type":"article-journal","title":"Linking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3D61DC">
        <w:rPr>
          <w:rFonts w:ascii="Times New Roman" w:hAnsi="Times New Roman" w:cs="Times New Roman"/>
        </w:rPr>
        <w:fldChar w:fldCharType="separate"/>
      </w:r>
      <w:r w:rsidR="00812479" w:rsidRPr="003D61DC">
        <w:rPr>
          <w:rFonts w:ascii="Times New Roman" w:hAnsi="Times New Roman" w:cs="Times New Roman"/>
        </w:rPr>
        <w:t xml:space="preserve">Kaylor and Warren </w:t>
      </w:r>
      <w:r w:rsidR="00C945B5">
        <w:rPr>
          <w:rFonts w:ascii="Times New Roman" w:hAnsi="Times New Roman" w:cs="Times New Roman"/>
        </w:rPr>
        <w:t>(</w:t>
      </w:r>
      <w:r w:rsidR="00812479" w:rsidRPr="003D61DC">
        <w:rPr>
          <w:rFonts w:ascii="Times New Roman" w:hAnsi="Times New Roman" w:cs="Times New Roman"/>
        </w:rPr>
        <w:t>2017b)</w:t>
      </w:r>
      <w:r w:rsidR="00812479" w:rsidRPr="003D61DC">
        <w:rPr>
          <w:rFonts w:ascii="Times New Roman" w:hAnsi="Times New Roman" w:cs="Times New Roman"/>
        </w:rPr>
        <w:fldChar w:fldCharType="end"/>
      </w:r>
      <w:r w:rsidR="00812479" w:rsidRPr="003D61DC">
        <w:rPr>
          <w:rFonts w:ascii="Times New Roman" w:hAnsi="Times New Roman" w:cs="Times New Roman"/>
        </w:rPr>
        <w:t xml:space="preserve"> finding that the majority of vertebrate biomass in the streams they studied,</w:t>
      </w:r>
      <w:r w:rsidR="007C3908" w:rsidRPr="003D61DC">
        <w:rPr>
          <w:rFonts w:ascii="Times New Roman" w:hAnsi="Times New Roman" w:cs="Times New Roman"/>
        </w:rPr>
        <w:t xml:space="preserve"> including cutthroat trout, </w:t>
      </w:r>
      <w:commentRangeStart w:id="894"/>
      <w:r w:rsidR="007C3908" w:rsidRPr="003D61DC">
        <w:rPr>
          <w:rFonts w:ascii="Times New Roman" w:hAnsi="Times New Roman" w:cs="Times New Roman"/>
        </w:rPr>
        <w:t xml:space="preserve">was </w:t>
      </w:r>
      <w:r w:rsidR="00812479" w:rsidRPr="003D61DC">
        <w:rPr>
          <w:rFonts w:ascii="Times New Roman" w:hAnsi="Times New Roman" w:cs="Times New Roman"/>
        </w:rPr>
        <w:t>accounted for by canopy openness alone</w:t>
      </w:r>
      <w:commentRangeEnd w:id="894"/>
      <w:r>
        <w:rPr>
          <w:rStyle w:val="CommentReference"/>
        </w:rPr>
        <w:commentReference w:id="894"/>
      </w:r>
      <w:r w:rsidR="00812479" w:rsidRPr="003D61DC">
        <w:rPr>
          <w:rFonts w:ascii="Times New Roman" w:hAnsi="Times New Roman" w:cs="Times New Roman"/>
        </w:rPr>
        <w:t>.</w:t>
      </w:r>
    </w:p>
    <w:p w14:paraId="32BDBF29" w14:textId="4FFCA214"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No relationship was found between trout biomass and GPP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r w:rsidR="00C945B5">
        <w:rPr>
          <w:rFonts w:ascii="Times New Roman" w:hAnsi="Times New Roman" w:cs="Times New Roman"/>
        </w:rPr>
        <w:fldChar w:fldCharType="separate"/>
      </w:r>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ER or the P</w:t>
      </w:r>
      <w:ins w:id="895" w:author="Clay Arango" w:date="2019-04-19T13:53:00Z">
        <w:r w:rsidR="00C50FBF">
          <w:rPr>
            <w:rFonts w:ascii="Times New Roman" w:hAnsi="Times New Roman" w:cs="Times New Roman"/>
          </w:rPr>
          <w:t>/</w:t>
        </w:r>
      </w:ins>
      <w:r w:rsidRPr="003D61DC">
        <w:rPr>
          <w:rFonts w:ascii="Times New Roman" w:hAnsi="Times New Roman" w:cs="Times New Roman"/>
        </w:rPr>
        <w:t xml:space="preserve">R ratio which may be substantive or an artifact of metabolism inverse modeling inaccuracies.  The </w:t>
      </w:r>
      <w:ins w:id="896" w:author="Clay Arango" w:date="2019-04-19T13:54:00Z">
        <w:r w:rsidR="00C50FBF">
          <w:rPr>
            <w:rFonts w:ascii="Times New Roman" w:hAnsi="Times New Roman" w:cs="Times New Roman"/>
          </w:rPr>
          <w:t xml:space="preserve">the relationships between </w:t>
        </w:r>
      </w:ins>
      <w:r w:rsidRPr="003D61DC">
        <w:rPr>
          <w:rFonts w:ascii="Times New Roman" w:hAnsi="Times New Roman" w:cs="Times New Roman"/>
        </w:rPr>
        <w:t xml:space="preserve">trout biomass </w:t>
      </w:r>
      <w:del w:id="897" w:author="Clay Arango" w:date="2019-04-19T13:54:00Z">
        <w:r w:rsidRPr="003D61DC" w:rsidDel="00C50FBF">
          <w:rPr>
            <w:rFonts w:ascii="Times New Roman" w:hAnsi="Times New Roman" w:cs="Times New Roman"/>
          </w:rPr>
          <w:delText xml:space="preserve">estimation and GLZM </w:delText>
        </w:r>
      </w:del>
      <w:ins w:id="898" w:author="Clay Arango" w:date="2019-04-19T13:54:00Z">
        <w:r w:rsidR="00C50FBF">
          <w:rPr>
            <w:rFonts w:ascii="Times New Roman" w:hAnsi="Times New Roman" w:cs="Times New Roman"/>
          </w:rPr>
          <w:t xml:space="preserve">and stream temperature and canopy openness </w:t>
        </w:r>
      </w:ins>
      <w:r w:rsidRPr="003D61DC">
        <w:rPr>
          <w:rFonts w:ascii="Times New Roman" w:hAnsi="Times New Roman" w:cs="Times New Roman"/>
        </w:rPr>
        <w:t xml:space="preserve">appear to be consistent with previous empirical tests which </w:t>
      </w:r>
      <w:del w:id="899" w:author="Clay Arango" w:date="2019-04-19T13:54:00Z">
        <w:r w:rsidRPr="003D61DC" w:rsidDel="00C50FBF">
          <w:rPr>
            <w:rFonts w:ascii="Times New Roman" w:hAnsi="Times New Roman" w:cs="Times New Roman"/>
          </w:rPr>
          <w:delText xml:space="preserve">is evidence indicating </w:delText>
        </w:r>
      </w:del>
      <w:ins w:id="900" w:author="Clay Arango" w:date="2019-04-19T13:54:00Z">
        <w:r w:rsidR="00C50FBF">
          <w:rPr>
            <w:rFonts w:ascii="Times New Roman" w:hAnsi="Times New Roman" w:cs="Times New Roman"/>
          </w:rPr>
          <w:t xml:space="preserve">suggests </w:t>
        </w:r>
      </w:ins>
      <w:r w:rsidRPr="003D61DC">
        <w:rPr>
          <w:rFonts w:ascii="Times New Roman" w:hAnsi="Times New Roman" w:cs="Times New Roman"/>
        </w:rPr>
        <w:t xml:space="preserve">either the inverse modeling was flawed, the sample size was too small, or there was </w:t>
      </w:r>
      <w:del w:id="901" w:author="Clay Arango" w:date="2019-04-19T13:54:00Z">
        <w:r w:rsidRPr="003D61DC" w:rsidDel="00C50FBF">
          <w:rPr>
            <w:rFonts w:ascii="Times New Roman" w:hAnsi="Times New Roman" w:cs="Times New Roman"/>
          </w:rPr>
          <w:delText xml:space="preserve">indeed </w:delText>
        </w:r>
      </w:del>
      <w:r w:rsidRPr="003D61DC">
        <w:rPr>
          <w:rFonts w:ascii="Times New Roman" w:hAnsi="Times New Roman" w:cs="Times New Roman"/>
        </w:rPr>
        <w:t xml:space="preserve">no relationship with stream metabolism.  </w:t>
      </w:r>
      <w:moveFromRangeStart w:id="902" w:author="Clay Arango" w:date="2019-04-19T13:55:00Z" w:name="move6574557"/>
      <w:moveFrom w:id="903" w:author="Clay Arango" w:date="2019-04-19T13:55:00Z">
        <w:r w:rsidRPr="003D61DC" w:rsidDel="00C50FBF">
          <w:rPr>
            <w:rFonts w:ascii="Times New Roman" w:hAnsi="Times New Roman" w:cs="Times New Roman"/>
          </w:rPr>
          <w:fldChar w:fldCharType="begin"/>
        </w:r>
        <w:r w:rsidRPr="003D61DC" w:rsidDel="00C50FBF">
          <w:rPr>
            <w:rFonts w:ascii="Times New Roman" w:hAnsi="Times New Roman" w:cs="Times New Roman"/>
          </w:rPr>
          <w:instrText xml:space="preserve"> ADDIN ZOTERO_ITEM CSL_CITATION {"citationID":"BFWkzz90","properties":{"formattedCitation":"(Marcarelli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3D61DC" w:rsidDel="00C50FBF">
          <w:rPr>
            <w:rFonts w:ascii="Times New Roman" w:hAnsi="Times New Roman" w:cs="Times New Roman"/>
          </w:rPr>
          <w:fldChar w:fldCharType="separate"/>
        </w:r>
        <w:r w:rsidRPr="003D61DC" w:rsidDel="00C50FBF">
          <w:rPr>
            <w:rFonts w:ascii="Times New Roman" w:hAnsi="Times New Roman" w:cs="Times New Roman"/>
          </w:rPr>
          <w:t xml:space="preserve">Marcarelli et al. </w:t>
        </w:r>
        <w:r w:rsidR="00C945B5" w:rsidDel="00C50FBF">
          <w:rPr>
            <w:rFonts w:ascii="Times New Roman" w:hAnsi="Times New Roman" w:cs="Times New Roman"/>
          </w:rPr>
          <w:t>(</w:t>
        </w:r>
        <w:r w:rsidRPr="003D61DC" w:rsidDel="00C50FBF">
          <w:rPr>
            <w:rFonts w:ascii="Times New Roman" w:hAnsi="Times New Roman" w:cs="Times New Roman"/>
          </w:rPr>
          <w:t>2011)</w:t>
        </w:r>
        <w:r w:rsidRPr="003D61DC" w:rsidDel="00C50FBF">
          <w:rPr>
            <w:rFonts w:ascii="Times New Roman" w:hAnsi="Times New Roman" w:cs="Times New Roman"/>
          </w:rPr>
          <w:fldChar w:fldCharType="end"/>
        </w:r>
        <w:r w:rsidRPr="003D61DC" w:rsidDel="00C50FBF">
          <w:rPr>
            <w:rFonts w:ascii="Times New Roman" w:hAnsi="Times New Roman" w:cs="Times New Roman"/>
          </w:rPr>
          <w:t xml:space="preserve"> posit the idea that </w:t>
        </w:r>
      </w:moveFrom>
      <w:moveFromRangeEnd w:id="902"/>
      <w:del w:id="904" w:author="Clay Arango" w:date="2019-04-19T13:55:00Z">
        <w:r w:rsidRPr="003D61DC" w:rsidDel="00C50FBF">
          <w:rPr>
            <w:rFonts w:ascii="Times New Roman" w:hAnsi="Times New Roman" w:cs="Times New Roman"/>
          </w:rPr>
          <w:delText xml:space="preserve">heterotrophic </w:delText>
        </w:r>
      </w:del>
      <w:ins w:id="905" w:author="Clay Arango" w:date="2019-04-19T13:55:00Z">
        <w:r w:rsidR="00C50FBF">
          <w:rPr>
            <w:rFonts w:ascii="Times New Roman" w:hAnsi="Times New Roman" w:cs="Times New Roman"/>
          </w:rPr>
          <w:t>H</w:t>
        </w:r>
        <w:r w:rsidR="00C50FBF" w:rsidRPr="003D61DC">
          <w:rPr>
            <w:rFonts w:ascii="Times New Roman" w:hAnsi="Times New Roman" w:cs="Times New Roman"/>
          </w:rPr>
          <w:t xml:space="preserve">eterotrophic </w:t>
        </w:r>
      </w:ins>
      <w:r w:rsidRPr="003D61DC">
        <w:rPr>
          <w:rFonts w:ascii="Times New Roman" w:hAnsi="Times New Roman" w:cs="Times New Roman"/>
        </w:rPr>
        <w:t xml:space="preserve">streams display a decoupling between ER and secondary productivity </w:t>
      </w:r>
      <w:ins w:id="906" w:author="Clay Arango" w:date="2019-04-19T13:55:00Z">
        <w:r w:rsidR="00C50FBF">
          <w:rPr>
            <w:rFonts w:ascii="Times New Roman" w:hAnsi="Times New Roman" w:cs="Times New Roman"/>
          </w:rPr>
          <w:t xml:space="preserve">(i.e., ……) </w:t>
        </w:r>
      </w:ins>
      <w:r w:rsidRPr="003D61DC">
        <w:rPr>
          <w:rFonts w:ascii="Times New Roman" w:hAnsi="Times New Roman" w:cs="Times New Roman"/>
        </w:rPr>
        <w:t xml:space="preserve">which may be why I did not find a </w:t>
      </w:r>
      <w:del w:id="907" w:author="Clay Arango" w:date="2019-04-19T13:55:00Z">
        <w:r w:rsidRPr="003D61DC" w:rsidDel="00C50FBF">
          <w:rPr>
            <w:rFonts w:ascii="Times New Roman" w:hAnsi="Times New Roman" w:cs="Times New Roman"/>
          </w:rPr>
          <w:delText>connection here either</w:delText>
        </w:r>
      </w:del>
      <w:ins w:id="908" w:author="Clay Arango" w:date="2019-04-19T13:55:00Z">
        <w:r w:rsidR="00C50FBF">
          <w:rPr>
            <w:rFonts w:ascii="Times New Roman" w:hAnsi="Times New Roman" w:cs="Times New Roman"/>
          </w:rPr>
          <w:t>relationship (</w:t>
        </w:r>
      </w:ins>
      <w:moveToRangeStart w:id="909" w:author="Clay Arango" w:date="2019-04-19T13:55:00Z" w:name="move6574557"/>
      <w:moveTo w:id="910" w:author="Clay Arango" w:date="2019-04-19T13:55:00Z">
        <w:r w:rsidR="00C50FBF" w:rsidRPr="003D61DC">
          <w:rPr>
            <w:rFonts w:ascii="Times New Roman" w:hAnsi="Times New Roman" w:cs="Times New Roman"/>
          </w:rPr>
          <w:fldChar w:fldCharType="begin"/>
        </w:r>
        <w:r w:rsidR="00C50FBF" w:rsidRPr="003D61DC">
          <w:rPr>
            <w:rFonts w:ascii="Times New Roman" w:hAnsi="Times New Roman" w:cs="Times New Roman"/>
          </w:rPr>
          <w:instrText xml:space="preserve"> ADDIN ZOTERO_ITEM CSL_CITATION {"citationID":"BFWkzz90","properties":{"formattedCitation":"(Marcarelli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00C50FBF" w:rsidRPr="003D61DC">
          <w:rPr>
            <w:rFonts w:ascii="Times New Roman" w:hAnsi="Times New Roman" w:cs="Times New Roman"/>
          </w:rPr>
          <w:fldChar w:fldCharType="separate"/>
        </w:r>
        <w:r w:rsidR="00C50FBF" w:rsidRPr="003D61DC">
          <w:rPr>
            <w:rFonts w:ascii="Times New Roman" w:hAnsi="Times New Roman" w:cs="Times New Roman"/>
          </w:rPr>
          <w:t xml:space="preserve">Marcarelli et al. </w:t>
        </w:r>
        <w:del w:id="911" w:author="Clay Arango" w:date="2019-04-19T13:55:00Z">
          <w:r w:rsidR="00C50FBF" w:rsidDel="00C50FBF">
            <w:rPr>
              <w:rFonts w:ascii="Times New Roman" w:hAnsi="Times New Roman" w:cs="Times New Roman"/>
            </w:rPr>
            <w:delText>(</w:delText>
          </w:r>
        </w:del>
        <w:r w:rsidR="00C50FBF" w:rsidRPr="003D61DC">
          <w:rPr>
            <w:rFonts w:ascii="Times New Roman" w:hAnsi="Times New Roman" w:cs="Times New Roman"/>
          </w:rPr>
          <w:t>2011)</w:t>
        </w:r>
        <w:r w:rsidR="00C50FBF" w:rsidRPr="003D61DC">
          <w:rPr>
            <w:rFonts w:ascii="Times New Roman" w:hAnsi="Times New Roman" w:cs="Times New Roman"/>
          </w:rPr>
          <w:fldChar w:fldCharType="end"/>
        </w:r>
        <w:del w:id="912" w:author="Clay Arango" w:date="2019-04-19T13:55:00Z">
          <w:r w:rsidR="00C50FBF" w:rsidRPr="003D61DC" w:rsidDel="00C50FBF">
            <w:rPr>
              <w:rFonts w:ascii="Times New Roman" w:hAnsi="Times New Roman" w:cs="Times New Roman"/>
            </w:rPr>
            <w:delText xml:space="preserve"> posit the idea that</w:delText>
          </w:r>
        </w:del>
      </w:moveTo>
      <w:moveToRangeEnd w:id="909"/>
      <w:r w:rsidRPr="003D61DC">
        <w:rPr>
          <w:rFonts w:ascii="Times New Roman" w:hAnsi="Times New Roman" w:cs="Times New Roman"/>
        </w:rPr>
        <w:t xml:space="preserve">.  </w:t>
      </w:r>
      <w:del w:id="913" w:author="Clay Arango" w:date="2019-04-19T13:56:00Z">
        <w:r w:rsidRPr="003D61DC" w:rsidDel="00C50FBF">
          <w:rPr>
            <w:rFonts w:ascii="Times New Roman" w:hAnsi="Times New Roman" w:cs="Times New Roman"/>
          </w:rPr>
          <w:delText>The authors did nonetheless, f</w:delText>
        </w:r>
      </w:del>
      <w:ins w:id="914" w:author="Clay Arango" w:date="2019-04-19T13:56:00Z">
        <w:r w:rsidR="00C50FBF">
          <w:rPr>
            <w:rFonts w:ascii="Times New Roman" w:hAnsi="Times New Roman" w:cs="Times New Roman"/>
          </w:rPr>
          <w:t>However, the same study did f</w:t>
        </w:r>
      </w:ins>
      <w:r w:rsidRPr="003D61DC">
        <w:rPr>
          <w:rFonts w:ascii="Times New Roman" w:hAnsi="Times New Roman" w:cs="Times New Roman"/>
        </w:rPr>
        <w:t xml:space="preserve">ind a positive relationship between </w:t>
      </w:r>
      <w:del w:id="915" w:author="Clay Arango" w:date="2019-04-19T13:56:00Z">
        <w:r w:rsidRPr="003D61DC" w:rsidDel="00C50FBF">
          <w:rPr>
            <w:rFonts w:ascii="Times New Roman" w:hAnsi="Times New Roman" w:cs="Times New Roman"/>
          </w:rPr>
          <w:delText xml:space="preserve">the </w:delText>
        </w:r>
      </w:del>
      <w:r w:rsidRPr="003D61DC">
        <w:rPr>
          <w:rFonts w:ascii="Times New Roman" w:hAnsi="Times New Roman" w:cs="Times New Roman"/>
        </w:rPr>
        <w:t>P</w:t>
      </w:r>
      <w:ins w:id="916" w:author="Clay Arango" w:date="2019-04-19T13:56:00Z">
        <w:r w:rsidR="00C50FBF">
          <w:rPr>
            <w:rFonts w:ascii="Times New Roman" w:hAnsi="Times New Roman" w:cs="Times New Roman"/>
          </w:rPr>
          <w:t>/</w:t>
        </w:r>
      </w:ins>
      <w:r w:rsidRPr="003D61DC">
        <w:rPr>
          <w:rFonts w:ascii="Times New Roman" w:hAnsi="Times New Roman" w:cs="Times New Roman"/>
        </w:rPr>
        <w:t>R ratio and secondary production in streams</w:t>
      </w:r>
      <w:ins w:id="917" w:author="Clay Arango" w:date="2019-04-19T13:56:00Z">
        <w:r w:rsidR="00C50FBF">
          <w:rPr>
            <w:rFonts w:ascii="Times New Roman" w:hAnsi="Times New Roman" w:cs="Times New Roman"/>
          </w:rPr>
          <w:t>,</w:t>
        </w:r>
      </w:ins>
      <w:r w:rsidRPr="003D61DC">
        <w:rPr>
          <w:rFonts w:ascii="Times New Roman" w:hAnsi="Times New Roman" w:cs="Times New Roman"/>
        </w:rPr>
        <w:t xml:space="preserve"> </w:t>
      </w:r>
      <w:del w:id="918" w:author="Clay Arango" w:date="2019-04-19T13:56:00Z">
        <w:r w:rsidRPr="003D61DC" w:rsidDel="00C50FBF">
          <w:rPr>
            <w:rFonts w:ascii="Times New Roman" w:hAnsi="Times New Roman" w:cs="Times New Roman"/>
          </w:rPr>
          <w:delText xml:space="preserve">and </w:delText>
        </w:r>
      </w:del>
      <w:r w:rsidRPr="003D61DC">
        <w:rPr>
          <w:rFonts w:ascii="Times New Roman" w:hAnsi="Times New Roman" w:cs="Times New Roman"/>
        </w:rPr>
        <w:t>suggest</w:t>
      </w:r>
      <w:ins w:id="919" w:author="Clay Arango" w:date="2019-04-19T13:56:00Z">
        <w:r w:rsidR="00C50FBF">
          <w:rPr>
            <w:rFonts w:ascii="Times New Roman" w:hAnsi="Times New Roman" w:cs="Times New Roman"/>
          </w:rPr>
          <w:t>ing</w:t>
        </w:r>
      </w:ins>
      <w:r w:rsidRPr="003D61DC">
        <w:rPr>
          <w:rFonts w:ascii="Times New Roman" w:hAnsi="Times New Roman" w:cs="Times New Roman"/>
        </w:rPr>
        <w:t xml:space="preserve"> that carbon </w:t>
      </w:r>
      <w:r w:rsidRPr="003D61DC">
        <w:rPr>
          <w:rFonts w:ascii="Times New Roman" w:hAnsi="Times New Roman" w:cs="Times New Roman"/>
        </w:rPr>
        <w:lastRenderedPageBreak/>
        <w:t xml:space="preserve">from GPP may be more responsible for supporting animal </w:t>
      </w:r>
      <w:commentRangeStart w:id="920"/>
      <w:r w:rsidRPr="003D61DC">
        <w:rPr>
          <w:rFonts w:ascii="Times New Roman" w:hAnsi="Times New Roman" w:cs="Times New Roman"/>
        </w:rPr>
        <w:t xml:space="preserve">growth </w:t>
      </w:r>
      <w:commentRangeEnd w:id="920"/>
      <w:r w:rsidR="005F686F">
        <w:rPr>
          <w:rStyle w:val="CommentReference"/>
        </w:rPr>
        <w:commentReference w:id="920"/>
      </w:r>
      <w:r w:rsidRPr="003D61DC">
        <w:rPr>
          <w:rFonts w:ascii="Times New Roman" w:hAnsi="Times New Roman" w:cs="Times New Roman"/>
        </w:rPr>
        <w:t>than allochthonous carbon</w:t>
      </w:r>
      <w:ins w:id="921" w:author="Clay Arango" w:date="2019-04-19T13:56:00Z">
        <w:r w:rsidR="005F686F">
          <w:rPr>
            <w:rFonts w:ascii="Times New Roman" w:hAnsi="Times New Roman" w:cs="Times New Roman"/>
          </w:rPr>
          <w:t xml:space="preserve"> (Marcarelli et al. 2011)</w:t>
        </w:r>
      </w:ins>
      <w:r w:rsidRPr="003D61DC">
        <w:rPr>
          <w:rFonts w:ascii="Times New Roman" w:hAnsi="Times New Roman" w:cs="Times New Roman"/>
        </w:rPr>
        <w:t>.  I did not detect this linkage and if there was a significant connection here, my data would depict a negative relationship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r w:rsidR="00C945B5">
        <w:rPr>
          <w:rFonts w:ascii="Times New Roman" w:hAnsi="Times New Roman" w:cs="Times New Roman"/>
        </w:rPr>
        <w:fldChar w:fldCharType="separate"/>
      </w:r>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{"citationID":"bI25G5zg","properties":{"formattedCitation":"(Marcarelli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Marcarelli et al. </w:t>
      </w:r>
      <w:r w:rsidR="00C945B5">
        <w:rPr>
          <w:rFonts w:ascii="Times New Roman" w:hAnsi="Times New Roman" w:cs="Times New Roman"/>
        </w:rPr>
        <w:t>(</w:t>
      </w:r>
      <w:r w:rsidRPr="003D61DC">
        <w:rPr>
          <w:rFonts w:ascii="Times New Roman" w:hAnsi="Times New Roman" w:cs="Times New Roman"/>
        </w:rPr>
        <w:t>2011)</w:t>
      </w:r>
      <w:r w:rsidRPr="003D61DC">
        <w:rPr>
          <w:rFonts w:ascii="Times New Roman" w:hAnsi="Times New Roman" w:cs="Times New Roman"/>
        </w:rPr>
        <w:fldChar w:fldCharType="end"/>
      </w:r>
      <w:r w:rsidRPr="003D61DC">
        <w:rPr>
          <w:rFonts w:ascii="Times New Roman" w:hAnsi="Times New Roman" w:cs="Times New Roman"/>
        </w:rPr>
        <w:t xml:space="preserve"> found this relationship with aquatic invertebrates and not fish though, perhaps this relationship is obscured at higher trophic levels.  These conclusions are open to question however given the somewhat problematic metabolism estimations.</w:t>
      </w:r>
    </w:p>
    <w:p w14:paraId="6637E093" w14:textId="7BB7334D" w:rsidR="007C3908" w:rsidRDefault="007C3908" w:rsidP="007C3908">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Future </w:t>
      </w:r>
      <w:commentRangeStart w:id="922"/>
      <w:r>
        <w:rPr>
          <w:rFonts w:ascii="Times New Roman" w:eastAsia="STHupo" w:hAnsi="Times New Roman" w:cs="Times New Roman"/>
          <w:u w:val="single"/>
        </w:rPr>
        <w:t>Studies</w:t>
      </w:r>
      <w:commentRangeEnd w:id="922"/>
      <w:r w:rsidR="005F686F">
        <w:rPr>
          <w:rStyle w:val="CommentReference"/>
        </w:rPr>
        <w:commentReference w:id="922"/>
      </w:r>
    </w:p>
    <w:p w14:paraId="313435CC" w14:textId="62B4DE30"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Future studies that attempt to estimate headwater whole stream metabolism using diel oxygen curves without using gas tracers to estimate the gas exchange may be better served by altering the methods presented here.  Using </w:t>
      </w:r>
      <w:del w:id="923" w:author="Clay Arango" w:date="2019-04-19T13:58:00Z">
        <w:r w:rsidRPr="003D61DC" w:rsidDel="005F686F">
          <w:rPr>
            <w:rFonts w:ascii="Times New Roman" w:hAnsi="Times New Roman" w:cs="Times New Roman"/>
          </w:rPr>
          <w:delText xml:space="preserve">the </w:delText>
        </w:r>
      </w:del>
      <w:r w:rsidRPr="003D61DC">
        <w:rPr>
          <w:rFonts w:ascii="Times New Roman" w:hAnsi="Times New Roman" w:cs="Times New Roman"/>
        </w:rPr>
        <w:t>inverse modeling to estimate the gas exchange is likely a preferable technique although model results with a negative gas exchange, negative GPP, and positive ER will still need to be left out of the analysis.  Increasing the initial sample size to c</w:t>
      </w:r>
      <w:r w:rsidR="003E386D" w:rsidRPr="003D61DC">
        <w:rPr>
          <w:rFonts w:ascii="Times New Roman" w:hAnsi="Times New Roman" w:cs="Times New Roman"/>
        </w:rPr>
        <w:t>ompensate for this eventual loss of data may offset this</w:t>
      </w:r>
      <w:ins w:id="924" w:author="Clay Arango" w:date="2019-04-19T13:59:00Z">
        <w:r w:rsidR="005F686F">
          <w:rPr>
            <w:rFonts w:ascii="Times New Roman" w:hAnsi="Times New Roman" w:cs="Times New Roman"/>
          </w:rPr>
          <w:t xml:space="preserve">, so </w:t>
        </w:r>
      </w:ins>
      <w:del w:id="925" w:author="Clay Arango" w:date="2019-04-19T13:59:00Z">
        <w:r w:rsidRPr="003D61DC" w:rsidDel="005F686F">
          <w:rPr>
            <w:rFonts w:ascii="Times New Roman" w:hAnsi="Times New Roman" w:cs="Times New Roman"/>
          </w:rPr>
          <w:delText>.  I</w:delText>
        </w:r>
      </w:del>
      <w:ins w:id="926" w:author="Clay Arango" w:date="2019-04-19T13:59:00Z">
        <w:r w:rsidR="005F686F">
          <w:rPr>
            <w:rFonts w:ascii="Times New Roman" w:hAnsi="Times New Roman" w:cs="Times New Roman"/>
          </w:rPr>
          <w:t>i</w:t>
        </w:r>
      </w:ins>
      <w:r w:rsidRPr="003D61DC">
        <w:rPr>
          <w:rFonts w:ascii="Times New Roman" w:hAnsi="Times New Roman" w:cs="Times New Roman"/>
        </w:rPr>
        <w:t xml:space="preserve">ncreasing the sampling rate of the </w:t>
      </w:r>
      <w:del w:id="927" w:author="Clay Arango" w:date="2019-04-19T13:59:00Z">
        <w:r w:rsidRPr="003D61DC" w:rsidDel="005F686F">
          <w:rPr>
            <w:rFonts w:ascii="Times New Roman" w:hAnsi="Times New Roman" w:cs="Times New Roman"/>
          </w:rPr>
          <w:delText xml:space="preserve">instruments </w:delText>
        </w:r>
      </w:del>
      <w:ins w:id="928" w:author="Clay Arango" w:date="2019-04-19T13:59:00Z">
        <w:r w:rsidR="005F686F">
          <w:rPr>
            <w:rFonts w:ascii="Times New Roman" w:hAnsi="Times New Roman" w:cs="Times New Roman"/>
          </w:rPr>
          <w:t xml:space="preserve">DO meter </w:t>
        </w:r>
      </w:ins>
      <w:r w:rsidRPr="003D61DC">
        <w:rPr>
          <w:rFonts w:ascii="Times New Roman" w:hAnsi="Times New Roman" w:cs="Times New Roman"/>
        </w:rPr>
        <w:t xml:space="preserve">to 1 minute or less </w:t>
      </w:r>
      <w:del w:id="929" w:author="Clay Arango" w:date="2019-04-19T13:59:00Z">
        <w:r w:rsidRPr="003D61DC" w:rsidDel="005F686F">
          <w:rPr>
            <w:rFonts w:ascii="Times New Roman" w:hAnsi="Times New Roman" w:cs="Times New Roman"/>
          </w:rPr>
          <w:delText xml:space="preserve">is also recommended to </w:delText>
        </w:r>
      </w:del>
      <w:ins w:id="930" w:author="Clay Arango" w:date="2019-04-19T13:59:00Z">
        <w:r w:rsidR="005F686F">
          <w:rPr>
            <w:rFonts w:ascii="Times New Roman" w:hAnsi="Times New Roman" w:cs="Times New Roman"/>
          </w:rPr>
          <w:t xml:space="preserve">might </w:t>
        </w:r>
      </w:ins>
      <w:r w:rsidRPr="003D61DC">
        <w:rPr>
          <w:rFonts w:ascii="Times New Roman" w:hAnsi="Times New Roman" w:cs="Times New Roman"/>
        </w:rPr>
        <w:t>increase the resolution of the data</w:t>
      </w:r>
      <w:ins w:id="931" w:author="Clay Arango" w:date="2019-04-19T13:59:00Z">
        <w:r w:rsidR="005F686F">
          <w:rPr>
            <w:rFonts w:ascii="Times New Roman" w:hAnsi="Times New Roman" w:cs="Times New Roman"/>
          </w:rPr>
          <w:t xml:space="preserve"> to improve results</w:t>
        </w:r>
      </w:ins>
      <w:r w:rsidRPr="003D61DC">
        <w:rPr>
          <w:rFonts w:ascii="Times New Roman" w:hAnsi="Times New Roman" w:cs="Times New Roman"/>
        </w:rPr>
        <w:t xml:space="preserve">.  These changes have the benefit of relatively simple methodology although </w:t>
      </w:r>
      <w:del w:id="932" w:author="Clay Arango" w:date="2019-04-19T13:59:00Z">
        <w:r w:rsidRPr="003D61DC" w:rsidDel="005F686F">
          <w:rPr>
            <w:rFonts w:ascii="Times New Roman" w:hAnsi="Times New Roman" w:cs="Times New Roman"/>
          </w:rPr>
          <w:delText xml:space="preserve">it </w:delText>
        </w:r>
      </w:del>
      <w:ins w:id="933" w:author="Clay Arango" w:date="2019-04-19T13:59:00Z">
        <w:r w:rsidR="005F686F">
          <w:rPr>
            <w:rFonts w:ascii="Times New Roman" w:hAnsi="Times New Roman" w:cs="Times New Roman"/>
          </w:rPr>
          <w:t>the technique</w:t>
        </w:r>
        <w:r w:rsidR="005F686F" w:rsidRPr="003D61DC">
          <w:rPr>
            <w:rFonts w:ascii="Times New Roman" w:hAnsi="Times New Roman" w:cs="Times New Roman"/>
          </w:rPr>
          <w:t xml:space="preserve"> </w:t>
        </w:r>
      </w:ins>
      <w:r w:rsidRPr="003D61DC">
        <w:rPr>
          <w:rFonts w:ascii="Times New Roman" w:hAnsi="Times New Roman" w:cs="Times New Roman"/>
        </w:rPr>
        <w:t xml:space="preserve">may still be limited to streams of lower slopes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(Hall Jr. and Madinger 2018)</w:t>
      </w:r>
      <w:r w:rsidRPr="003D61DC">
        <w:rPr>
          <w:rFonts w:ascii="Times New Roman" w:hAnsi="Times New Roman" w:cs="Times New Roman"/>
        </w:rPr>
        <w:fldChar w:fldCharType="end"/>
      </w:r>
      <w:r w:rsidRPr="003D61DC">
        <w:rPr>
          <w:rFonts w:ascii="Times New Roman" w:hAnsi="Times New Roman" w:cs="Times New Roman"/>
        </w:rPr>
        <w:t xml:space="preserve">.  </w:t>
      </w:r>
    </w:p>
    <w:p w14:paraId="3B00A11C" w14:textId="712B12A3"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Another possibility may be to use an equation to derive the gas exchange value involving more parameters than slope.  A meta-analysis by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Palumbo and Brown (2014)</w:t>
      </w:r>
      <w:r w:rsidRPr="003D61DC">
        <w:rPr>
          <w:rFonts w:ascii="Times New Roman" w:hAnsi="Times New Roman" w:cs="Times New Roman"/>
        </w:rPr>
        <w:fldChar w:fldCharType="end"/>
      </w:r>
      <w:r w:rsidRPr="003D61DC">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Thackston and Dawson (2001)</w:t>
      </w:r>
      <w:r w:rsidRPr="003D61DC">
        <w:rPr>
          <w:rFonts w:ascii="Times New Roman" w:hAnsi="Times New Roman" w:cs="Times New Roman"/>
        </w:rPr>
        <w:fldChar w:fldCharType="end"/>
      </w:r>
      <w:r w:rsidRPr="003D61DC">
        <w:rPr>
          <w:rFonts w:ascii="Times New Roman" w:hAnsi="Times New Roman" w:cs="Times New Roman"/>
        </w:rPr>
        <w:t xml:space="preserve"> for streams within the same depth and velocity range as the streams in my study which curiously does not include a </w:t>
      </w:r>
      <w:r w:rsidRPr="003D61DC">
        <w:rPr>
          <w:rFonts w:ascii="Times New Roman" w:hAnsi="Times New Roman" w:cs="Times New Roman"/>
        </w:rPr>
        <w:lastRenderedPageBreak/>
        <w:t xml:space="preserve">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Ulseth et al. (2019)</w:t>
      </w:r>
      <w:r w:rsidRPr="003D61DC">
        <w:rPr>
          <w:rFonts w:ascii="Times New Roman" w:hAnsi="Times New Roman" w:cs="Times New Roman"/>
        </w:rPr>
        <w:fldChar w:fldCharType="end"/>
      </w:r>
      <w:r w:rsidRPr="003D61DC">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w:t>
      </w:r>
      <w:commentRangeStart w:id="934"/>
      <w:r w:rsidRPr="003D61DC">
        <w:rPr>
          <w:rFonts w:ascii="Times New Roman" w:hAnsi="Times New Roman" w:cs="Times New Roman"/>
        </w:rPr>
        <w:t xml:space="preserve">The same study also suggests that stream slope above 4% causes disproportionate increases in gas exchange because air bubbles begin to form and become entrained in the water column.  This </w:t>
      </w:r>
      <w:commentRangeEnd w:id="934"/>
      <w:r w:rsidR="005F686F">
        <w:rPr>
          <w:rStyle w:val="CommentReference"/>
        </w:rPr>
        <w:commentReference w:id="934"/>
      </w:r>
      <w:r w:rsidRPr="003D61DC">
        <w:rPr>
          <w:rFonts w:ascii="Times New Roman" w:hAnsi="Times New Roman" w:cs="Times New Roman"/>
        </w:rPr>
        <w:t>study does not suggest an equation to use for my application, however there appears to be much work attempting to extend equations for predictions of gas exchange rates to headwater mountainous streams and this may be expected in the near future.</w:t>
      </w:r>
    </w:p>
    <w:p w14:paraId="22318C63" w14:textId="2239CBA5"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Other techniques for estimating the gas exchange rate in headwaters likely exist for future studies of this kind.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Pr>
          <w:rFonts w:ascii="Cambria Math" w:hAnsi="Cambria Math" w:cs="Cambria Math"/>
        </w:rPr>
        <w:instrText>∼</w:instrText>
      </w:r>
      <w:r w:rsidR="00C945B5">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Pennington et al. (2018)</w:t>
      </w:r>
      <w:r w:rsidRPr="003D61DC">
        <w:rPr>
          <w:rFonts w:ascii="Times New Roman" w:hAnsi="Times New Roman" w:cs="Times New Roman"/>
        </w:rPr>
        <w:fldChar w:fldCharType="end"/>
      </w:r>
      <w:r w:rsidRPr="003D61DC">
        <w:rPr>
          <w:rFonts w:ascii="Times New Roman" w:hAnsi="Times New Roman" w:cs="Times New Roman"/>
        </w:rPr>
        <w:t xml:space="preserve"> found that the gas exchange rate can be calculated from the simultaneous measurement of both DO and CO</w:t>
      </w:r>
      <w:r w:rsidRPr="003D61DC">
        <w:rPr>
          <w:rFonts w:ascii="Times New Roman" w:hAnsi="Times New Roman" w:cs="Times New Roman"/>
          <w:vertAlign w:val="subscript"/>
        </w:rPr>
        <w:t>2</w:t>
      </w:r>
      <w:r w:rsidRPr="003D61DC">
        <w:rPr>
          <w:rFonts w:ascii="Times New Roman" w:hAnsi="Times New Roman" w:cs="Times New Roman"/>
        </w:rPr>
        <w:t xml:space="preserve">.  This technique involves more instrumentation and more complex calculations but is uninvasive and produces a time-series of the gas exchange rate such that if environment conditions change which alter the gas exchange (e.g. flow variation, surface wind movement) this change will be accounted for.  Another promising and creative avenue of research in this area makes use of sound.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Morse et al. (2007)</w:t>
      </w:r>
      <w:r w:rsidRPr="003D61DC">
        <w:rPr>
          <w:rFonts w:ascii="Times New Roman" w:hAnsi="Times New Roman" w:cs="Times New Roman"/>
        </w:rPr>
        <w:fldChar w:fldCharType="end"/>
      </w:r>
      <w:r w:rsidRPr="003D61DC">
        <w:rPr>
          <w:rFonts w:ascii="Times New Roman" w:hAnsi="Times New Roman" w:cs="Times New Roman"/>
        </w:rPr>
        <w:t xml:space="preserve"> reasoned that turbulence drives gas exchange in steep streams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(Chanson and Toombes 2003)</w:t>
      </w:r>
      <w:r w:rsidRPr="003D61DC">
        <w:rPr>
          <w:rFonts w:ascii="Times New Roman" w:hAnsi="Times New Roman" w:cs="Times New Roman"/>
        </w:rPr>
        <w:fldChar w:fldCharType="end"/>
      </w:r>
      <w:r w:rsidRPr="003D61DC">
        <w:rPr>
          <w:rFonts w:ascii="Times New Roman" w:hAnsi="Times New Roman" w:cs="Times New Roman"/>
        </w:rPr>
        <w:t xml:space="preserve"> and turbulence has acoustic properties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beca...","URL":"https://www.worldscientific.com/doi/pdf/10.1142/S0217979204026494","DOI":"10.1142/S0217979204026494","shortTitle":"FROM SEAS TO SURGERIES, FROM BABBLING BROOKS TO BABY SCANS","language":"en","author":[{"family":"Leighton","given":"T. G."}],"issued":{"date-parts":[["2012"]]},"accessed":{"date-parts":[["2019",4,5]]}}}],"schema":"https://github.com/citation-style-language/schema/raw/master/csl-citation.json"}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(Leighton 2012)</w:t>
      </w:r>
      <w:r w:rsidRPr="003D61DC">
        <w:rPr>
          <w:rFonts w:ascii="Times New Roman" w:hAnsi="Times New Roman" w:cs="Times New Roman"/>
        </w:rPr>
        <w:fldChar w:fldCharType="end"/>
      </w:r>
      <w:r w:rsidRPr="003D61DC">
        <w:rPr>
          <w:rFonts w:ascii="Times New Roman" w:hAnsi="Times New Roman" w:cs="Times New Roman"/>
        </w:rPr>
        <w:t xml:space="preserve">.  This led them to compare the sound coming from a stream at a standardized distance to measured gas exchange from gas injections.  This </w:t>
      </w:r>
      <w:r w:rsidRPr="003D61DC">
        <w:rPr>
          <w:rFonts w:ascii="Times New Roman" w:hAnsi="Times New Roman" w:cs="Times New Roman"/>
        </w:rPr>
        <w:lastRenderedPageBreak/>
        <w:t>study found a strong linear relationship between gas exchange and sound levels and has the benefit of using inexpensive equipment and simple methodology.</w:t>
      </w:r>
    </w:p>
    <w:p w14:paraId="3828B566" w14:textId="1D75391B" w:rsidR="005F5887" w:rsidRDefault="005F5887" w:rsidP="005F5887">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Conclusion</w:t>
      </w:r>
    </w:p>
    <w:p w14:paraId="780210FA" w14:textId="77777777" w:rsidR="00CD2F1B" w:rsidRDefault="006A5D0E" w:rsidP="003D61DC">
      <w:pPr>
        <w:spacing w:line="480" w:lineRule="auto"/>
        <w:ind w:firstLine="720"/>
        <w:rPr>
          <w:rFonts w:ascii="Times New Roman" w:hAnsi="Times New Roman" w:cs="Times New Roman"/>
        </w:rPr>
      </w:pPr>
      <w:r>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w:t>
      </w:r>
      <w:r w:rsidRPr="006A5D0E">
        <w:rPr>
          <w:rFonts w:ascii="Times New Roman" w:hAnsi="Times New Roman" w:cs="Times New Roman"/>
        </w:rPr>
        <w:t xml:space="preserve"> </w:t>
      </w:r>
      <w:r>
        <w:rPr>
          <w:rFonts w:ascii="Times New Roman" w:hAnsi="Times New Roman" w:cs="Times New Roman"/>
        </w:rPr>
        <w:t xml:space="preserve">high in DOC.  They are unexpectedly high in SRP.  The </w:t>
      </w:r>
      <w:r w:rsidR="00CD2F1B">
        <w:rPr>
          <w:rFonts w:ascii="Times New Roman" w:hAnsi="Times New Roman" w:cs="Times New Roman"/>
        </w:rPr>
        <w:t xml:space="preserve">cutthroat </w:t>
      </w:r>
      <w:r>
        <w:rPr>
          <w:rFonts w:ascii="Times New Roman" w:hAnsi="Times New Roman" w:cs="Times New Roman"/>
        </w:rPr>
        <w:t>trout biomass is within expected ranges and</w:t>
      </w:r>
      <w:r w:rsidR="00CD2F1B">
        <w:rPr>
          <w:rFonts w:ascii="Times New Roman" w:hAnsi="Times New Roman" w:cs="Times New Roman"/>
        </w:rPr>
        <w:t xml:space="preserve"> the fish</w:t>
      </w:r>
      <w:r>
        <w:rPr>
          <w:rFonts w:ascii="Times New Roman" w:hAnsi="Times New Roman" w:cs="Times New Roman"/>
        </w:rPr>
        <w:t xml:space="preserve"> prefer colder water probably because of competition with </w:t>
      </w:r>
      <w:r w:rsidR="00CD2F1B">
        <w:rPr>
          <w:rFonts w:ascii="Times New Roman" w:hAnsi="Times New Roman" w:cs="Times New Roman"/>
        </w:rPr>
        <w:t>rainbow trout.  They seem to prefer more open canopies likely because of prey availability.</w:t>
      </w:r>
    </w:p>
    <w:p w14:paraId="137449B5" w14:textId="1496CB4D" w:rsidR="007C7BE9" w:rsidRPr="003D61DC" w:rsidRDefault="00CD2F1B" w:rsidP="003D61DC">
      <w:pPr>
        <w:spacing w:line="480" w:lineRule="auto"/>
        <w:ind w:firstLine="720"/>
        <w:rPr>
          <w:rFonts w:ascii="Times New Roman" w:hAnsi="Times New Roman" w:cs="Times New Roman"/>
        </w:rPr>
      </w:pPr>
      <w:r>
        <w:rPr>
          <w:rFonts w:ascii="Times New Roman" w:hAnsi="Times New Roman" w:cs="Times New Roman"/>
        </w:rPr>
        <w:t>I was not able to reliably estimate metabolism because my methodology of determining gas exchange was flawed.  Without reliable metabolism values I was not able to establish a relationship with trout biomass.  Future research will likely produce methodology to easily and reliably estimate metabolism in headwaters whereupon trout biomass may be shown to exhibit a positive relationship with GPP.</w:t>
      </w:r>
    </w:p>
    <w:sectPr w:rsidR="007C7BE9" w:rsidRPr="003D61DC" w:rsidSect="00215E25">
      <w:headerReference w:type="even" r:id="rId28"/>
      <w:headerReference w:type="default" r:id="rId29"/>
      <w:footerReference w:type="even" r:id="rId30"/>
      <w:footerReference w:type="default" r:id="rId31"/>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Clay Arango" w:date="2019-04-15T13:32:00Z" w:initials="CA">
    <w:p w14:paraId="62BA6AD7" w14:textId="1A25DC35" w:rsidR="009E03EB" w:rsidRDefault="009E03EB">
      <w:pPr>
        <w:pStyle w:val="CommentText"/>
      </w:pPr>
      <w:r>
        <w:rPr>
          <w:rStyle w:val="CommentReference"/>
        </w:rPr>
        <w:annotationRef/>
      </w:r>
      <w:r>
        <w:t>Always use the serial comma</w:t>
      </w:r>
    </w:p>
  </w:comment>
  <w:comment w:id="17" w:author="Clay Arango" w:date="2019-04-15T13:34:00Z" w:initials="CA">
    <w:p w14:paraId="48C03EF9" w14:textId="349F83B4" w:rsidR="009E03EB" w:rsidRDefault="009E03EB">
      <w:pPr>
        <w:pStyle w:val="CommentText"/>
      </w:pPr>
      <w:r>
        <w:t xml:space="preserve">Baseflow?  Average peak flow?  </w:t>
      </w:r>
      <w:r>
        <w:rPr>
          <w:rStyle w:val="CommentReference"/>
        </w:rPr>
        <w:annotationRef/>
      </w:r>
      <w:r>
        <w:t>Citation here</w:t>
      </w:r>
    </w:p>
  </w:comment>
  <w:comment w:id="24" w:author="Clay Arango" w:date="2019-04-15T13:36:00Z" w:initials="CA">
    <w:p w14:paraId="618DF3F1" w14:textId="2D94A087" w:rsidR="009E03EB" w:rsidRDefault="009E03EB">
      <w:pPr>
        <w:pStyle w:val="CommentText"/>
      </w:pPr>
      <w:r>
        <w:rPr>
          <w:rStyle w:val="CommentReference"/>
        </w:rPr>
        <w:annotationRef/>
      </w:r>
      <w:r>
        <w:t>This is first order specifically, but headwaters are typically considered 1</w:t>
      </w:r>
      <w:r w:rsidRPr="00761AE0">
        <w:rPr>
          <w:vertAlign w:val="superscript"/>
        </w:rPr>
        <w:t>st</w:t>
      </w:r>
      <w:r>
        <w:t xml:space="preserve"> or 2</w:t>
      </w:r>
      <w:r w:rsidRPr="00761AE0">
        <w:rPr>
          <w:vertAlign w:val="superscript"/>
        </w:rPr>
        <w:t>nd</w:t>
      </w:r>
      <w:r>
        <w:t xml:space="preserve"> order.  </w:t>
      </w:r>
    </w:p>
  </w:comment>
  <w:comment w:id="12" w:author="Clay" w:date="2019-03-16T21:40:00Z" w:initials="C">
    <w:p w14:paraId="3FBF78FC" w14:textId="77777777" w:rsidR="009E03EB" w:rsidRDefault="009E03EB" w:rsidP="00A36035">
      <w:pPr>
        <w:pStyle w:val="CommentText"/>
      </w:pPr>
      <w:r>
        <w:rPr>
          <w:rStyle w:val="CommentReference"/>
        </w:rPr>
        <w:annotationRef/>
      </w:r>
      <w:r>
        <w:t>So maybe here you can expand a little.  Most of your streams are probably 2</w:t>
      </w:r>
      <w:r w:rsidRPr="002141D9">
        <w:rPr>
          <w:vertAlign w:val="superscript"/>
        </w:rPr>
        <w:t>nd</w:t>
      </w:r>
      <w:r>
        <w:t xml:space="preserve"> order, maybe 3</w:t>
      </w:r>
      <w:r w:rsidRPr="002141D9">
        <w:rPr>
          <w:vertAlign w:val="superscript"/>
        </w:rPr>
        <w:t>rd</w:t>
      </w:r>
      <w:r>
        <w:t xml:space="preserve"> based on Strahler and 24k maps. Seems like headwater are generally considered like 1-3 order, aren’t they?  Either way, maybe you should expand what you have here to include the level of streams you have studied</w:t>
      </w:r>
    </w:p>
  </w:comment>
  <w:comment w:id="37" w:author="Clay" w:date="2019-03-16T21:40:00Z" w:initials="C">
    <w:p w14:paraId="51F203F9" w14:textId="2A9B9C8A" w:rsidR="009E03EB" w:rsidRDefault="009E03EB">
      <w:pPr>
        <w:pStyle w:val="CommentText"/>
      </w:pPr>
      <w:r>
        <w:rPr>
          <w:rStyle w:val="CommentReference"/>
        </w:rPr>
        <w:annotationRef/>
      </w:r>
      <w:r>
        <w:t>is this hinting at the “rapid biogeochemical cycling” of headwater streams?  If so, just say it.  “headwater streams are sites of rapid nutrient transformation…” but then you have to explain why that’s important</w:t>
      </w:r>
    </w:p>
  </w:comment>
  <w:comment w:id="43" w:author="Clay Arango" w:date="2019-04-15T13:38:00Z" w:initials="CA">
    <w:p w14:paraId="668C5ADE" w14:textId="386A097E" w:rsidR="009E03EB" w:rsidRDefault="009E03EB">
      <w:pPr>
        <w:pStyle w:val="CommentText"/>
      </w:pPr>
      <w:r>
        <w:rPr>
          <w:rStyle w:val="CommentReference"/>
        </w:rPr>
        <w:annotationRef/>
      </w:r>
      <w:r>
        <w:t>almost everything in this paragraph is water quality and not biodiversity, so take out biodiversity here</w:t>
      </w:r>
    </w:p>
  </w:comment>
  <w:comment w:id="98" w:author="Clay Arango" w:date="2019-04-15T14:17:00Z" w:initials="CA">
    <w:p w14:paraId="7654B9BB" w14:textId="79423117" w:rsidR="009E03EB" w:rsidRDefault="009E03EB">
      <w:pPr>
        <w:pStyle w:val="CommentText"/>
      </w:pPr>
      <w:r>
        <w:rPr>
          <w:rStyle w:val="CommentReference"/>
        </w:rPr>
        <w:annotationRef/>
      </w:r>
      <w:r>
        <w:t>are these non-salmonid species?  I’m wondering bc this whole paragraph is about trout, but the 1</w:t>
      </w:r>
      <w:r w:rsidRPr="00DC031E">
        <w:rPr>
          <w:vertAlign w:val="superscript"/>
        </w:rPr>
        <w:t>st</w:t>
      </w:r>
      <w:r>
        <w:t xml:space="preserve"> and 3</w:t>
      </w:r>
      <w:r w:rsidRPr="00DC031E">
        <w:rPr>
          <w:vertAlign w:val="superscript"/>
        </w:rPr>
        <w:t>rd</w:t>
      </w:r>
      <w:r>
        <w:t xml:space="preserve"> sentences imply other species besides trout. So I would recommend making this all about trout and adding a few more examples to bump up the length, or making a more clear funnel from fish use of headwaters in general to trout in PNW streams.</w:t>
      </w:r>
    </w:p>
  </w:comment>
  <w:comment w:id="101" w:author="Clay" w:date="2019-03-16T21:40:00Z" w:initials="C">
    <w:p w14:paraId="0F178637" w14:textId="77777777" w:rsidR="009E03EB" w:rsidRDefault="009E03EB" w:rsidP="00177584">
      <w:pPr>
        <w:pStyle w:val="CommentText"/>
      </w:pPr>
      <w:r>
        <w:rPr>
          <w:rStyle w:val="CommentReference"/>
        </w:rPr>
        <w:annotationRef/>
      </w:r>
      <w:r>
        <w:t>yes</w:t>
      </w:r>
    </w:p>
  </w:comment>
  <w:comment w:id="100" w:author="Clay Arango" w:date="2019-04-15T14:26:00Z" w:initials="CA">
    <w:p w14:paraId="01CFCCA9" w14:textId="0E694420" w:rsidR="009E03EB" w:rsidRDefault="009E03EB">
      <w:pPr>
        <w:pStyle w:val="CommentText"/>
      </w:pPr>
      <w:r>
        <w:rPr>
          <w:rStyle w:val="CommentReference"/>
        </w:rPr>
        <w:annotationRef/>
      </w:r>
      <w:r>
        <w:t>I’m not sure where this goes yet, but it doesn’t go here.</w:t>
      </w:r>
    </w:p>
    <w:p w14:paraId="1BF81CE6" w14:textId="77777777" w:rsidR="009E03EB" w:rsidRDefault="009E03EB">
      <w:pPr>
        <w:pStyle w:val="CommentText"/>
      </w:pPr>
    </w:p>
    <w:p w14:paraId="18796CB0" w14:textId="3F617493" w:rsidR="009E03EB" w:rsidRDefault="009E03EB">
      <w:pPr>
        <w:pStyle w:val="CommentText"/>
      </w:pPr>
      <w:r>
        <w:t>Is this paragraph a discussion of the factors that often relate to GPP and ER?  If so, fold this into the next paragraph, or start a new paragraph with the topic sentence something about frequent controls on GPP and ER</w:t>
      </w:r>
    </w:p>
  </w:comment>
  <w:comment w:id="112" w:author="Clay Arango" w:date="2019-04-15T14:29:00Z" w:initials="CA">
    <w:p w14:paraId="1C9459A2" w14:textId="1E8CD5F0" w:rsidR="009E03EB" w:rsidRDefault="009E03EB">
      <w:pPr>
        <w:pStyle w:val="CommentText"/>
      </w:pPr>
      <w:r>
        <w:rPr>
          <w:rStyle w:val="CommentReference"/>
        </w:rPr>
        <w:annotationRef/>
      </w:r>
      <w:r>
        <w:t>Got some formatting problems here</w:t>
      </w:r>
    </w:p>
  </w:comment>
  <w:comment w:id="118" w:author="Clay Arango" w:date="2019-04-15T14:31:00Z" w:initials="CA">
    <w:p w14:paraId="18C1F117" w14:textId="434E2BF7" w:rsidR="009E03EB" w:rsidRDefault="009E03EB">
      <w:pPr>
        <w:pStyle w:val="CommentText"/>
      </w:pPr>
      <w:r>
        <w:rPr>
          <w:rStyle w:val="CommentReference"/>
        </w:rPr>
        <w:annotationRef/>
      </w:r>
      <w:r>
        <w:t>I moved this from above so that you can put the controls on ER and GPP up there and use this as the topic sentence for the coming paragraph</w:t>
      </w:r>
    </w:p>
  </w:comment>
  <w:comment w:id="121" w:author="Clay Arango" w:date="2019-04-15T14:32:00Z" w:initials="CA">
    <w:p w14:paraId="06943A0F" w14:textId="5E07A772" w:rsidR="009E03EB" w:rsidRDefault="009E03EB">
      <w:pPr>
        <w:pStyle w:val="CommentText"/>
      </w:pPr>
      <w:r>
        <w:rPr>
          <w:rStyle w:val="CommentReference"/>
        </w:rPr>
        <w:annotationRef/>
      </w:r>
      <w:r>
        <w:t>Given the scope of the master’s thesis, I think you could as a sentence or two listing some of the other methods for measuring metabolism as a way to contrast against the beginning of this second sentence.</w:t>
      </w:r>
    </w:p>
  </w:comment>
  <w:comment w:id="133" w:author="Clay Arango" w:date="2019-04-15T14:37:00Z" w:initials="CA">
    <w:p w14:paraId="291AD77A" w14:textId="1C7333D7" w:rsidR="009E03EB" w:rsidRDefault="009E03EB">
      <w:pPr>
        <w:pStyle w:val="CommentText"/>
      </w:pPr>
      <w:r>
        <w:rPr>
          <w:rStyle w:val="CommentReference"/>
        </w:rPr>
        <w:annotationRef/>
      </w:r>
      <w:r>
        <w:t>This isn’t in the model is it?</w:t>
      </w:r>
    </w:p>
  </w:comment>
  <w:comment w:id="139" w:author="Clay" w:date="2019-03-16T21:40:00Z" w:initials="C">
    <w:p w14:paraId="0967612F" w14:textId="72A08986" w:rsidR="009E03EB" w:rsidRDefault="009E03EB">
      <w:pPr>
        <w:pStyle w:val="CommentText"/>
      </w:pPr>
      <w:r>
        <w:rPr>
          <w:rStyle w:val="CommentReference"/>
        </w:rPr>
        <w:annotationRef/>
      </w:r>
      <w:r>
        <w:t>P10</w:t>
      </w:r>
    </w:p>
  </w:comment>
  <w:comment w:id="141" w:author="Clay Arango" w:date="2019-04-15T14:41:00Z" w:initials="CA">
    <w:p w14:paraId="725C76B1" w14:textId="6C367021" w:rsidR="009E03EB" w:rsidRDefault="009E03EB">
      <w:pPr>
        <w:pStyle w:val="CommentText"/>
      </w:pPr>
      <w:r>
        <w:rPr>
          <w:rStyle w:val="CommentReference"/>
        </w:rPr>
        <w:annotationRef/>
      </w:r>
      <w:r>
        <w:t>citation</w:t>
      </w:r>
    </w:p>
  </w:comment>
  <w:comment w:id="140" w:author="Clay Arango" w:date="2019-04-16T12:33:00Z" w:initials="CA">
    <w:p w14:paraId="6178A189" w14:textId="16C13706" w:rsidR="009E03EB" w:rsidRDefault="009E03EB">
      <w:pPr>
        <w:pStyle w:val="CommentText"/>
      </w:pPr>
      <w:r>
        <w:rPr>
          <w:rStyle w:val="CommentReference"/>
        </w:rPr>
        <w:annotationRef/>
      </w:r>
      <w:r>
        <w:t>A logical question would be, “why did you measure K this way then?” when you didn’t really discover that this was a problem until later. Remove this from here since you address it thoroughly in your methods</w:t>
      </w:r>
    </w:p>
  </w:comment>
  <w:comment w:id="142" w:author="Zach Lessig" w:date="2019-03-16T21:40:00Z" w:initials="ZL">
    <w:p w14:paraId="06B74A88" w14:textId="15403BE0" w:rsidR="009E03EB" w:rsidRDefault="009E03EB">
      <w:pPr>
        <w:pStyle w:val="CommentText"/>
      </w:pPr>
      <w:r>
        <w:rPr>
          <w:rStyle w:val="CommentReference"/>
        </w:rPr>
        <w:annotationRef/>
      </w:r>
      <w:r>
        <w:t>This may belong in methods however I wanted to ask the reader to entertain this approach as a possibility and establish some background before I just say that I did it.</w:t>
      </w:r>
    </w:p>
  </w:comment>
  <w:comment w:id="143" w:author="Clay" w:date="2019-03-16T21:40:00Z" w:initials="C">
    <w:p w14:paraId="13C8C009" w14:textId="041CC50B" w:rsidR="009E03EB" w:rsidRDefault="009E03EB">
      <w:pPr>
        <w:pStyle w:val="CommentText"/>
      </w:pPr>
      <w:r>
        <w:rPr>
          <w:rStyle w:val="CommentReference"/>
        </w:rPr>
        <w:annotationRef/>
      </w:r>
      <w:r>
        <w:t>P11</w:t>
      </w:r>
    </w:p>
  </w:comment>
  <w:comment w:id="148" w:author="Clay Arango" w:date="2019-04-16T12:39:00Z" w:initials="CA">
    <w:p w14:paraId="783AA988" w14:textId="6FC8A393" w:rsidR="009E03EB" w:rsidRDefault="009E03EB">
      <w:pPr>
        <w:pStyle w:val="CommentText"/>
      </w:pPr>
      <w:r>
        <w:rPr>
          <w:rStyle w:val="CommentReference"/>
        </w:rPr>
        <w:annotationRef/>
      </w:r>
      <w:r>
        <w:t>This is good, but you should probably add a sentence or two about why you would want to try to link trout presence/activity to metabolism.  Is it because nobody has tried it, but due to the simplicity of the ecosystem it might work?  Is it because if there is a relationship, it might make it easier to do X Y or Z?  is it because we always talk about how allochthonous inputs are important so ER should be linked to insect production and therefore fish production?  Everything else in the paragraph is great.</w:t>
      </w:r>
    </w:p>
  </w:comment>
  <w:comment w:id="171" w:author="Clay Arango" w:date="2019-04-16T12:47:00Z" w:initials="CA">
    <w:p w14:paraId="5A8260BB" w14:textId="3E8FDC53" w:rsidR="009E03EB" w:rsidRDefault="009E03EB">
      <w:pPr>
        <w:pStyle w:val="CommentText"/>
      </w:pPr>
      <w:r>
        <w:rPr>
          <w:rStyle w:val="CommentReference"/>
        </w:rPr>
        <w:annotationRef/>
      </w:r>
      <w:r>
        <w:t>You don’t have a way to know what “correct” is.  you do have a method you developed to evaluate the “reasonableness” (if that’s a word) of the K estimated as a free parameter versus one derived from slope</w:t>
      </w:r>
    </w:p>
  </w:comment>
  <w:comment w:id="172" w:author="Clay" w:date="2019-03-16T21:40:00Z" w:initials="C">
    <w:p w14:paraId="0919F98E" w14:textId="77777777" w:rsidR="009E03EB" w:rsidRDefault="009E03EB" w:rsidP="00DA7933">
      <w:pPr>
        <w:pStyle w:val="CommentText"/>
      </w:pPr>
      <w:r>
        <w:rPr>
          <w:rStyle w:val="CommentReference"/>
        </w:rPr>
        <w:annotationRef/>
      </w:r>
      <w:r>
        <w:t>build this in parallel with the funnel above, nutrients&gt;trout</w:t>
      </w:r>
    </w:p>
    <w:p w14:paraId="44876E43" w14:textId="77777777" w:rsidR="009E03EB" w:rsidRDefault="009E03EB" w:rsidP="00DA7933">
      <w:pPr>
        <w:pStyle w:val="CommentText"/>
      </w:pPr>
    </w:p>
    <w:p w14:paraId="1A9DEA97" w14:textId="77777777" w:rsidR="009E03EB" w:rsidRDefault="009E03EB" w:rsidP="00DA7933">
      <w:pPr>
        <w:pStyle w:val="CommentText"/>
      </w:pPr>
      <w:r>
        <w:t xml:space="preserve">also, as you’ve built the evaluation of gas exchange estimates into your text above, you need to built to a hypothesis here, or shift all that to the discussion </w:t>
      </w:r>
    </w:p>
  </w:comment>
  <w:comment w:id="177" w:author="Clay Arango" w:date="2019-04-16T12:52:00Z" w:initials="CA">
    <w:p w14:paraId="570A91F6" w14:textId="7A1AB95F" w:rsidR="009E03EB" w:rsidRDefault="009E03EB">
      <w:pPr>
        <w:pStyle w:val="CommentText"/>
      </w:pPr>
      <w:r>
        <w:rPr>
          <w:rStyle w:val="CommentReference"/>
        </w:rPr>
        <w:annotationRef/>
      </w:r>
      <w:r>
        <w:t>so this means you have to talk about headwaters as “first and second order” in the introduction</w:t>
      </w:r>
    </w:p>
  </w:comment>
  <w:comment w:id="178" w:author="Clay Arango" w:date="2019-04-16T12:53:00Z" w:initials="CA">
    <w:p w14:paraId="569908C1" w14:textId="69A67494" w:rsidR="009E03EB" w:rsidRDefault="009E03EB">
      <w:pPr>
        <w:pStyle w:val="CommentText"/>
      </w:pPr>
      <w:r>
        <w:rPr>
          <w:rStyle w:val="CommentReference"/>
        </w:rPr>
        <w:annotationRef/>
      </w:r>
      <w:r>
        <w:t>it’s best to always talk about these in the same order, whatever that order is</w:t>
      </w:r>
    </w:p>
  </w:comment>
  <w:comment w:id="179" w:author="Clay Arango" w:date="2019-04-16T12:53:00Z" w:initials="CA">
    <w:p w14:paraId="31D34BFA" w14:textId="3CCC2616" w:rsidR="009E03EB" w:rsidRDefault="009E03EB">
      <w:pPr>
        <w:pStyle w:val="CommentText"/>
      </w:pPr>
      <w:r>
        <w:rPr>
          <w:rStyle w:val="CommentReference"/>
        </w:rPr>
        <w:annotationRef/>
      </w:r>
      <w:r>
        <w:t>swauk, Teanaway, taneum</w:t>
      </w:r>
    </w:p>
  </w:comment>
  <w:comment w:id="180" w:author="Clay Arango" w:date="2019-04-16T12:53:00Z" w:initials="CA">
    <w:p w14:paraId="7EDDF567" w14:textId="2BBA7258" w:rsidR="009E03EB" w:rsidRDefault="009E03EB">
      <w:pPr>
        <w:pStyle w:val="CommentText"/>
      </w:pPr>
      <w:r>
        <w:rPr>
          <w:rStyle w:val="CommentReference"/>
        </w:rPr>
        <w:annotationRef/>
      </w:r>
      <w:r>
        <w:t>so now they are third order too.  Be consistent in methods and recast the introduction as headwater streams being 1-3 order (this is consistent with the RCC anyway)</w:t>
      </w:r>
    </w:p>
  </w:comment>
  <w:comment w:id="200" w:author="Clay Arango" w:date="2019-04-16T13:02:00Z" w:initials="CA">
    <w:p w14:paraId="25C09E57" w14:textId="2B2777AA" w:rsidR="009E03EB" w:rsidRDefault="009E03EB">
      <w:pPr>
        <w:pStyle w:val="CommentText"/>
      </w:pPr>
      <w:r>
        <w:rPr>
          <w:rStyle w:val="CommentReference"/>
        </w:rPr>
        <w:annotationRef/>
      </w:r>
      <w:r>
        <w:t>do you have a citation that your pebble count would be good for the second year given the possible mobility of bedload during spring runoff?</w:t>
      </w:r>
    </w:p>
  </w:comment>
  <w:comment w:id="205" w:author="Clay Arango" w:date="2019-04-16T12:58:00Z" w:initials="CA">
    <w:p w14:paraId="1837475A" w14:textId="1733B907" w:rsidR="009E03EB" w:rsidRDefault="009E03EB">
      <w:pPr>
        <w:pStyle w:val="CommentText"/>
      </w:pPr>
      <w:r>
        <w:rPr>
          <w:rStyle w:val="CommentReference"/>
        </w:rPr>
        <w:annotationRef/>
      </w:r>
      <w:r>
        <w:t>only cardinal direction reported?  Why not just report azimuth?</w:t>
      </w:r>
    </w:p>
  </w:comment>
  <w:comment w:id="206" w:author="Clay Arango" w:date="2019-04-16T13:00:00Z" w:initials="CA">
    <w:p w14:paraId="7E346986" w14:textId="2BF30983" w:rsidR="009E03EB" w:rsidRDefault="009E03EB">
      <w:pPr>
        <w:pStyle w:val="CommentText"/>
      </w:pPr>
      <w:r>
        <w:rPr>
          <w:rStyle w:val="CommentReference"/>
        </w:rPr>
        <w:annotationRef/>
      </w:r>
      <w:r>
        <w:t>Be sure table format matches CWU requirements.  If format is flexible, thick border above and below column headers and at bottom, no gridlines in data portion of table</w:t>
      </w:r>
    </w:p>
  </w:comment>
  <w:comment w:id="213" w:author="Clay Arango" w:date="2019-04-16T13:04:00Z" w:initials="CA">
    <w:p w14:paraId="4741658A" w14:textId="02E0D653" w:rsidR="009E03EB" w:rsidRDefault="009E03EB">
      <w:pPr>
        <w:pStyle w:val="CommentText"/>
      </w:pPr>
      <w:r>
        <w:rPr>
          <w:rStyle w:val="CommentReference"/>
        </w:rPr>
        <w:annotationRef/>
      </w:r>
      <w:r>
        <w:t>specify</w:t>
      </w:r>
    </w:p>
  </w:comment>
  <w:comment w:id="216" w:author="Clay Arango" w:date="2019-04-16T13:05:00Z" w:initials="CA">
    <w:p w14:paraId="16C8B18A" w14:textId="0875D213" w:rsidR="009E03EB" w:rsidRDefault="009E03EB">
      <w:pPr>
        <w:pStyle w:val="CommentText"/>
      </w:pPr>
      <w:r>
        <w:rPr>
          <w:rStyle w:val="CommentReference"/>
        </w:rPr>
        <w:annotationRef/>
      </w:r>
      <w:r>
        <w:t>make these parallel with the list above</w:t>
      </w:r>
    </w:p>
  </w:comment>
  <w:comment w:id="227" w:author="Clay Arango" w:date="2019-04-16T13:10:00Z" w:initials="CA">
    <w:p w14:paraId="4A17258E" w14:textId="1A74B65B" w:rsidR="009E03EB" w:rsidRDefault="009E03EB">
      <w:pPr>
        <w:pStyle w:val="CommentText"/>
      </w:pPr>
      <w:r>
        <w:rPr>
          <w:rStyle w:val="CommentReference"/>
        </w:rPr>
        <w:annotationRef/>
      </w:r>
      <w:r>
        <w:t>should add the source method which is Solorzano 1969?.  It is the phenol-hypochlorite method, and the seal method is adapted from the EPA method, so be clear</w:t>
      </w:r>
    </w:p>
  </w:comment>
  <w:comment w:id="245" w:author="Clay Arango" w:date="2019-04-16T13:13:00Z" w:initials="CA">
    <w:p w14:paraId="7C852ECD" w14:textId="5D5A382A" w:rsidR="009E03EB" w:rsidRDefault="009E03EB">
      <w:pPr>
        <w:pStyle w:val="CommentText"/>
      </w:pPr>
      <w:r>
        <w:rPr>
          <w:rStyle w:val="CommentReference"/>
        </w:rPr>
        <w:annotationRef/>
      </w:r>
      <w:r>
        <w:t>find source method, can’t remember off the top of my head</w:t>
      </w:r>
    </w:p>
  </w:comment>
  <w:comment w:id="254" w:author="Clay Arango" w:date="2019-04-16T13:29:00Z" w:initials="CA">
    <w:p w14:paraId="1AEB2C4F" w14:textId="02CA0028" w:rsidR="009E03EB" w:rsidRDefault="009E03EB">
      <w:pPr>
        <w:pStyle w:val="CommentText"/>
      </w:pPr>
      <w:r>
        <w:rPr>
          <w:rStyle w:val="CommentReference"/>
        </w:rPr>
        <w:annotationRef/>
      </w:r>
      <w:r>
        <w:t>source method Murphy and Riley 1962</w:t>
      </w:r>
    </w:p>
  </w:comment>
  <w:comment w:id="259" w:author="Clay Arango" w:date="2019-04-16T13:31:00Z" w:initials="CA">
    <w:p w14:paraId="545352A0" w14:textId="5A0A0E2A" w:rsidR="009E03EB" w:rsidRDefault="009E03EB">
      <w:pPr>
        <w:pStyle w:val="CommentText"/>
      </w:pPr>
      <w:r>
        <w:rPr>
          <w:rStyle w:val="CommentReference"/>
        </w:rPr>
        <w:annotationRef/>
      </w:r>
      <w:r>
        <w:t>citation</w:t>
      </w:r>
    </w:p>
  </w:comment>
  <w:comment w:id="277" w:author="Clay Arango" w:date="2019-04-16T13:38:00Z" w:initials="CA">
    <w:p w14:paraId="7D726267" w14:textId="3C21AA40" w:rsidR="009E03EB" w:rsidRDefault="009E03EB">
      <w:pPr>
        <w:pStyle w:val="CommentText"/>
      </w:pPr>
      <w:r>
        <w:rPr>
          <w:rStyle w:val="CommentReference"/>
        </w:rPr>
        <w:annotationRef/>
      </w:r>
      <w:r>
        <w:t>citation</w:t>
      </w:r>
    </w:p>
  </w:comment>
  <w:comment w:id="288" w:author="Clay" w:date="2019-03-16T21:40:00Z" w:initials="C">
    <w:p w14:paraId="5E1DED21" w14:textId="57A32835" w:rsidR="009E03EB" w:rsidRDefault="009E03EB">
      <w:pPr>
        <w:pStyle w:val="CommentText"/>
      </w:pPr>
      <w:r>
        <w:rPr>
          <w:rStyle w:val="CommentReference"/>
        </w:rPr>
        <w:annotationRef/>
      </w:r>
      <w:r>
        <w:t>City and state</w:t>
      </w:r>
    </w:p>
  </w:comment>
  <w:comment w:id="298" w:author="Clay" w:date="2019-03-16T21:40:00Z" w:initials="C">
    <w:p w14:paraId="294A5F28" w14:textId="46D37608" w:rsidR="009E03EB" w:rsidRDefault="009E03EB">
      <w:pPr>
        <w:pStyle w:val="CommentText"/>
      </w:pPr>
      <w:r>
        <w:rPr>
          <w:rStyle w:val="CommentReference"/>
        </w:rPr>
        <w:annotationRef/>
      </w:r>
      <w:r>
        <w:t>After a correction factor though?</w:t>
      </w:r>
    </w:p>
  </w:comment>
  <w:comment w:id="301" w:author="Clay Arango" w:date="2019-04-16T15:09:00Z" w:initials="CA">
    <w:p w14:paraId="4530B90B" w14:textId="6B62F07C" w:rsidR="009E03EB" w:rsidRDefault="009E03EB">
      <w:pPr>
        <w:pStyle w:val="CommentText"/>
      </w:pPr>
      <w:r>
        <w:rPr>
          <w:rStyle w:val="CommentReference"/>
        </w:rPr>
        <w:annotationRef/>
      </w:r>
      <w:hyperlink r:id="rId1" w:history="1">
        <w:r>
          <w:rPr>
            <w:rStyle w:val="Hyperlink"/>
          </w:rPr>
          <w:t>https://www.tandfonline.com/doi/abs/10.1080/02705060.2012.711259</w:t>
        </w:r>
      </w:hyperlink>
    </w:p>
  </w:comment>
  <w:comment w:id="305" w:author="Clay" w:date="2019-03-16T21:40:00Z" w:initials="C">
    <w:p w14:paraId="404AA356" w14:textId="791DC288" w:rsidR="009E03EB" w:rsidRDefault="009E03EB">
      <w:pPr>
        <w:pStyle w:val="CommentText"/>
      </w:pPr>
      <w:r>
        <w:rPr>
          <w:rStyle w:val="CommentReference"/>
        </w:rPr>
        <w:annotationRef/>
      </w:r>
      <w:r>
        <w:t>N=XX hrs</w:t>
      </w:r>
    </w:p>
  </w:comment>
  <w:comment w:id="315" w:author="Clay" w:date="2019-03-16T21:40:00Z" w:initials="C">
    <w:p w14:paraId="0E63A5C2" w14:textId="6D9587A0" w:rsidR="009E03EB" w:rsidRDefault="009E03EB">
      <w:pPr>
        <w:pStyle w:val="CommentText"/>
      </w:pPr>
      <w:r>
        <w:rPr>
          <w:rStyle w:val="CommentReference"/>
        </w:rPr>
        <w:annotationRef/>
      </w:r>
      <w:r>
        <w:t>Currently 3.5.2, update as necessary</w:t>
      </w:r>
    </w:p>
  </w:comment>
  <w:comment w:id="318" w:author="Clay" w:date="2019-03-16T21:40:00Z" w:initials="C">
    <w:p w14:paraId="1C80E722" w14:textId="7CE40DE3" w:rsidR="009E03EB" w:rsidRDefault="009E03EB">
      <w:pPr>
        <w:pStyle w:val="CommentText"/>
      </w:pPr>
      <w:r>
        <w:rPr>
          <w:rStyle w:val="CommentReference"/>
        </w:rPr>
        <w:annotationRef/>
      </w:r>
      <w:r>
        <w:t>citation</w:t>
      </w:r>
    </w:p>
  </w:comment>
  <w:comment w:id="390" w:author="Clay Arango" w:date="2019-04-16T15:21:00Z" w:initials="CA">
    <w:p w14:paraId="3D6F6C74" w14:textId="6084CC90" w:rsidR="009E03EB" w:rsidRDefault="009E03EB">
      <w:pPr>
        <w:pStyle w:val="CommentText"/>
      </w:pPr>
      <w:r>
        <w:rPr>
          <w:rStyle w:val="CommentReference"/>
        </w:rPr>
        <w:annotationRef/>
      </w:r>
      <w:r>
        <w:t>subscript here and below.  Also, sometimes you italicize R2 and p in the text or not, so be consistent with the style manual you are using</w:t>
      </w:r>
    </w:p>
  </w:comment>
  <w:comment w:id="392" w:author="Clay Arango" w:date="2019-04-16T15:22:00Z" w:initials="CA">
    <w:p w14:paraId="42D9411A" w14:textId="3D5ED46C" w:rsidR="009E03EB" w:rsidRDefault="009E03EB">
      <w:pPr>
        <w:pStyle w:val="CommentText"/>
      </w:pPr>
      <w:r>
        <w:rPr>
          <w:rStyle w:val="CommentReference"/>
        </w:rPr>
        <w:annotationRef/>
      </w:r>
      <w:r>
        <w:t>sometimes you use d-1…be consistent with fractional or exponential notation</w:t>
      </w:r>
    </w:p>
  </w:comment>
  <w:comment w:id="406" w:author="Clay Arango" w:date="2019-04-16T15:25:00Z" w:initials="CA">
    <w:p w14:paraId="61A88CD9" w14:textId="4927B48F" w:rsidR="009E03EB" w:rsidRDefault="009E03EB">
      <w:pPr>
        <w:pStyle w:val="CommentText"/>
      </w:pPr>
      <w:r>
        <w:rPr>
          <w:rStyle w:val="CommentReference"/>
        </w:rPr>
        <w:annotationRef/>
      </w:r>
      <w:r>
        <w:t>same comment as above</w:t>
      </w:r>
    </w:p>
  </w:comment>
  <w:comment w:id="426" w:author="Clay Arango" w:date="2019-04-18T07:31:00Z" w:initials="CA">
    <w:p w14:paraId="4EFC304D" w14:textId="7BF0C89A" w:rsidR="00020401" w:rsidRDefault="00020401">
      <w:pPr>
        <w:pStyle w:val="CommentText"/>
      </w:pPr>
      <w:r>
        <w:rPr>
          <w:rStyle w:val="CommentReference"/>
        </w:rPr>
        <w:annotationRef/>
      </w:r>
      <w:r>
        <w:t>If you look a head into the results, I have some comments there about what do add to this section.  Given there is a lot to move forward into this section, I recommend keeping the heading “Statistical Analysis” and making subheadings like “model selection process”, “error propagation for fish”, “categorical criterial for light/temp” etc.</w:t>
      </w:r>
    </w:p>
  </w:comment>
  <w:comment w:id="454" w:author="Clay Arango" w:date="2019-04-16T15:33:00Z" w:initials="CA">
    <w:p w14:paraId="4C5B67F7" w14:textId="2B63F4A2" w:rsidR="009E03EB" w:rsidRDefault="009E03EB">
      <w:pPr>
        <w:pStyle w:val="CommentText"/>
      </w:pPr>
      <w:r>
        <w:rPr>
          <w:rStyle w:val="CommentReference"/>
        </w:rPr>
        <w:annotationRef/>
      </w:r>
      <w:r>
        <w:t>is there a citation for using 0.6 as opposed to 0.5 for example?</w:t>
      </w:r>
    </w:p>
  </w:comment>
  <w:comment w:id="477" w:author="Clay Arango" w:date="2019-04-16T15:53:00Z" w:initials="CA">
    <w:p w14:paraId="230AD87D" w14:textId="744A1EA9" w:rsidR="009E03EB" w:rsidRDefault="009E03EB">
      <w:pPr>
        <w:pStyle w:val="CommentText"/>
      </w:pPr>
      <w:r>
        <w:rPr>
          <w:rStyle w:val="CommentReference"/>
        </w:rPr>
        <w:annotationRef/>
      </w:r>
      <w:r>
        <w:t>You’re going to hate me for this, but I think you should make a powerpoint cartoon slide that shows this as a flow chart.  Not a boring engineering flow chart, but just a general chart using some example variables.  I like that you are providing all this detail, and Jason and Paul will certainly want to see it, but it’s easy to get lost in it, and getting lost is a good way to draw a lot of annoying questions from us.  You might even use sub- sub-headings to help guide through steps 1, 2, 3</w:t>
      </w:r>
    </w:p>
  </w:comment>
  <w:comment w:id="480" w:author="Clay Arango" w:date="2019-04-16T16:10:00Z" w:initials="CA">
    <w:p w14:paraId="2D0F9B0A" w14:textId="2DBB0164" w:rsidR="009E03EB" w:rsidRDefault="009E03EB">
      <w:pPr>
        <w:pStyle w:val="CommentText"/>
      </w:pPr>
      <w:r>
        <w:rPr>
          <w:rStyle w:val="CommentReference"/>
        </w:rPr>
        <w:annotationRef/>
      </w:r>
      <w:r>
        <w:t>Insert this for all statistical tests</w:t>
      </w:r>
    </w:p>
  </w:comment>
  <w:comment w:id="488" w:author="Clay Arango" w:date="2019-04-16T16:12:00Z" w:initials="CA">
    <w:p w14:paraId="0C0E40E4" w14:textId="4557DFDA" w:rsidR="009E03EB" w:rsidRDefault="009E03EB">
      <w:pPr>
        <w:pStyle w:val="CommentText"/>
      </w:pPr>
      <w:r>
        <w:rPr>
          <w:rStyle w:val="CommentReference"/>
        </w:rPr>
        <w:annotationRef/>
      </w:r>
      <w:r>
        <w:t>Need to describe this test in the methods…rmANOVA?</w:t>
      </w:r>
    </w:p>
  </w:comment>
  <w:comment w:id="490" w:author="Clay Arango" w:date="2019-04-16T16:11:00Z" w:initials="CA">
    <w:p w14:paraId="553D9C05" w14:textId="5A65F433" w:rsidR="009E03EB" w:rsidRDefault="009E03EB">
      <w:pPr>
        <w:pStyle w:val="CommentText"/>
      </w:pPr>
      <w:r>
        <w:rPr>
          <w:rStyle w:val="CommentReference"/>
        </w:rPr>
        <w:annotationRef/>
      </w:r>
      <w:r>
        <w:t>Let’s make figures 2, 3, 4 into a three panel graph fig 2A, 2B, 2C.  Remind me to send you the code</w:t>
      </w:r>
    </w:p>
    <w:p w14:paraId="14562990" w14:textId="77777777" w:rsidR="009E03EB" w:rsidRDefault="009E03EB">
      <w:pPr>
        <w:pStyle w:val="CommentText"/>
      </w:pPr>
    </w:p>
    <w:p w14:paraId="48853568" w14:textId="5BA23B4C" w:rsidR="009E03EB" w:rsidRDefault="009E03EB">
      <w:pPr>
        <w:pStyle w:val="CommentText"/>
      </w:pPr>
      <w:r>
        <w:t xml:space="preserve">Also, we might need to play with the font so font size on graphic matches font size of the written text, but check thesis and/or style manual requirements.  </w:t>
      </w:r>
    </w:p>
    <w:p w14:paraId="79C9B942" w14:textId="77777777" w:rsidR="009E03EB" w:rsidRDefault="009E03EB">
      <w:pPr>
        <w:pStyle w:val="CommentText"/>
      </w:pPr>
    </w:p>
    <w:p w14:paraId="4AD51356" w14:textId="000E0BD7" w:rsidR="009E03EB" w:rsidRDefault="009E03EB">
      <w:pPr>
        <w:pStyle w:val="CommentText"/>
      </w:pPr>
      <w:r>
        <w:t>Need to describe this test in the methods</w:t>
      </w:r>
    </w:p>
  </w:comment>
  <w:comment w:id="493" w:author="Clay Arango" w:date="2019-04-16T16:17:00Z" w:initials="CA">
    <w:p w14:paraId="0799F965" w14:textId="016E4524" w:rsidR="009E03EB" w:rsidRDefault="009E03EB">
      <w:pPr>
        <w:pStyle w:val="CommentText"/>
      </w:pPr>
      <w:r>
        <w:rPr>
          <w:rStyle w:val="CommentReference"/>
        </w:rPr>
        <w:annotationRef/>
      </w:r>
      <w:r>
        <w:t>OK to use chemical symbols now that they are defined</w:t>
      </w:r>
    </w:p>
  </w:comment>
  <w:comment w:id="507" w:author="Clay Arango" w:date="2019-04-16T16:16:00Z" w:initials="CA">
    <w:p w14:paraId="42ABE696" w14:textId="1BFB5152" w:rsidR="009E03EB" w:rsidRDefault="009E03EB">
      <w:pPr>
        <w:pStyle w:val="CommentText"/>
      </w:pPr>
      <w:r>
        <w:rPr>
          <w:rStyle w:val="CommentReference"/>
        </w:rPr>
        <w:annotationRef/>
      </w:r>
      <w:r>
        <w:t>I thought the outliers were nitrate?</w:t>
      </w:r>
    </w:p>
  </w:comment>
  <w:comment w:id="540" w:author="Clay Arango" w:date="2019-04-16T16:15:00Z" w:initials="CA">
    <w:p w14:paraId="4DB8C120" w14:textId="420B32E2" w:rsidR="009E03EB" w:rsidRDefault="009E03EB">
      <w:pPr>
        <w:pStyle w:val="CommentText"/>
      </w:pPr>
      <w:r>
        <w:rPr>
          <w:rStyle w:val="CommentReference"/>
        </w:rPr>
        <w:annotationRef/>
      </w:r>
      <w:r>
        <w:t>Need analysis description in methods along with post-hoc test</w:t>
      </w:r>
    </w:p>
  </w:comment>
  <w:comment w:id="542" w:author="Clay Arango" w:date="2019-04-16T16:24:00Z" w:initials="CA">
    <w:p w14:paraId="4FBB2D9F" w14:textId="6C7BA94E" w:rsidR="009E03EB" w:rsidRDefault="009E03EB">
      <w:pPr>
        <w:pStyle w:val="CommentText"/>
      </w:pPr>
      <w:r>
        <w:rPr>
          <w:rStyle w:val="CommentReference"/>
        </w:rPr>
        <w:annotationRef/>
      </w:r>
      <w:r>
        <w:t>I think delete these periods…they are pulling into your references in the text and they shouldn’t be there.</w:t>
      </w:r>
    </w:p>
  </w:comment>
  <w:comment w:id="544" w:author="Clay Arango" w:date="2019-04-16T16:21:00Z" w:initials="CA">
    <w:p w14:paraId="5D074C05" w14:textId="741561C3" w:rsidR="009E03EB" w:rsidRDefault="009E03EB">
      <w:pPr>
        <w:pStyle w:val="CommentText"/>
      </w:pPr>
      <w:r>
        <w:rPr>
          <w:rStyle w:val="CommentReference"/>
        </w:rPr>
        <w:annotationRef/>
      </w:r>
      <w:r>
        <w:t>Let’s combine water chem into a three panel also, DIN, PO4, DOC</w:t>
      </w:r>
    </w:p>
  </w:comment>
  <w:comment w:id="550" w:author="Clay Arango" w:date="2019-04-16T16:24:00Z" w:initials="CA">
    <w:p w14:paraId="5F1AF491" w14:textId="51763086" w:rsidR="009E03EB" w:rsidRDefault="009E03EB">
      <w:pPr>
        <w:pStyle w:val="CommentText"/>
      </w:pPr>
      <w:r>
        <w:rPr>
          <w:rStyle w:val="CommentReference"/>
        </w:rPr>
        <w:annotationRef/>
      </w:r>
      <w:r>
        <w:t>Oh I see…move these back and describe the differences for each analysis as they come, reporting test type and p-value of anova or GLM (not tukey).  I would say do not report tukey inside of the figure</w:t>
      </w:r>
    </w:p>
  </w:comment>
  <w:comment w:id="553" w:author="Clay Arango" w:date="2019-04-16T16:27:00Z" w:initials="CA">
    <w:p w14:paraId="3E305CCC" w14:textId="6A92BA3F" w:rsidR="009E03EB" w:rsidRDefault="009E03EB">
      <w:pPr>
        <w:pStyle w:val="CommentText"/>
      </w:pPr>
      <w:r>
        <w:rPr>
          <w:rStyle w:val="CommentReference"/>
        </w:rPr>
        <w:annotationRef/>
      </w:r>
      <w:r>
        <w:t>Call this “factors related to GPP” for now</w:t>
      </w:r>
    </w:p>
  </w:comment>
  <w:comment w:id="595" w:author="Clay Arango" w:date="2019-04-17T15:49:00Z" w:initials="CA">
    <w:p w14:paraId="7FBC904C" w14:textId="2F474E92" w:rsidR="009E03EB" w:rsidRDefault="009E03EB">
      <w:pPr>
        <w:pStyle w:val="CommentText"/>
      </w:pPr>
      <w:r>
        <w:rPr>
          <w:rStyle w:val="CommentReference"/>
        </w:rPr>
        <w:annotationRef/>
      </w:r>
      <w:r>
        <w:t>I don’t think you need formula, but if you want to include these details, you should include the model details in a consolidated table for everything.</w:t>
      </w:r>
    </w:p>
  </w:comment>
  <w:comment w:id="598" w:author="Clay Arango" w:date="2019-04-16T16:31:00Z" w:initials="CA">
    <w:p w14:paraId="45667471" w14:textId="0C739B21" w:rsidR="009E03EB" w:rsidRDefault="009E03EB">
      <w:pPr>
        <w:pStyle w:val="CommentText"/>
      </w:pPr>
      <w:r>
        <w:rPr>
          <w:rStyle w:val="CommentReference"/>
        </w:rPr>
        <w:annotationRef/>
      </w:r>
      <w:r>
        <w:t>Why are these mean with standard error and the others box plots?  Seems like these should also be boxplots since that’s what reviewers seem to be more interested in these days.  Save the cold though</w:t>
      </w:r>
    </w:p>
  </w:comment>
  <w:comment w:id="600" w:author="Clay Arango" w:date="2019-04-16T16:40:00Z" w:initials="CA">
    <w:p w14:paraId="3CD8C185" w14:textId="77F92378" w:rsidR="009E03EB" w:rsidRDefault="009E03EB">
      <w:pPr>
        <w:pStyle w:val="CommentText"/>
      </w:pPr>
      <w:r>
        <w:rPr>
          <w:rStyle w:val="CommentReference"/>
        </w:rPr>
        <w:annotationRef/>
      </w:r>
      <w:r>
        <w:t>Confirming what is on the x-axis is literally the transformed values?</w:t>
      </w:r>
    </w:p>
  </w:comment>
  <w:comment w:id="601" w:author="Zach Lessig" w:date="2019-03-16T21:40:00Z" w:initials="ZL">
    <w:p w14:paraId="11100128" w14:textId="14AE0D97" w:rsidR="009E03EB" w:rsidRDefault="009E03EB">
      <w:pPr>
        <w:pStyle w:val="CommentText"/>
      </w:pPr>
      <w:r>
        <w:rPr>
          <w:rStyle w:val="CommentReference"/>
        </w:rPr>
        <w:annotationRef/>
      </w:r>
      <w:r>
        <w:t xml:space="preserve">Do both the R2 and p-value need to be italicized?  </w:t>
      </w:r>
    </w:p>
  </w:comment>
  <w:comment w:id="602" w:author="Clay Arango" w:date="2019-04-16T16:31:00Z" w:initials="CA">
    <w:p w14:paraId="06760707" w14:textId="44FD9987" w:rsidR="009E03EB" w:rsidRDefault="009E03EB">
      <w:pPr>
        <w:pStyle w:val="CommentText"/>
      </w:pPr>
      <w:r>
        <w:rPr>
          <w:rStyle w:val="CommentReference"/>
        </w:rPr>
        <w:annotationRef/>
      </w:r>
      <w:r>
        <w:t>Depends on your style manual requirements.  I’ve seen it both ways</w:t>
      </w:r>
    </w:p>
  </w:comment>
  <w:comment w:id="603" w:author="Clay Arango" w:date="2019-04-17T15:50:00Z" w:initials="CA">
    <w:p w14:paraId="742F1CD5" w14:textId="4B9961D1" w:rsidR="009E03EB" w:rsidRDefault="009E03EB">
      <w:pPr>
        <w:pStyle w:val="CommentText"/>
      </w:pPr>
      <w:r>
        <w:rPr>
          <w:rStyle w:val="CommentReference"/>
        </w:rPr>
        <w:annotationRef/>
      </w:r>
      <w:r>
        <w:t>Call this factors related to ER for now</w:t>
      </w:r>
    </w:p>
  </w:comment>
  <w:comment w:id="662" w:author="Zach Lessig" w:date="2019-03-16T21:40:00Z" w:initials="ZL">
    <w:p w14:paraId="2BD2A922" w14:textId="4BAF3E9D" w:rsidR="009E03EB" w:rsidRDefault="009E03EB">
      <w:pPr>
        <w:pStyle w:val="CommentText"/>
      </w:pPr>
      <w:r>
        <w:rPr>
          <w:rStyle w:val="CommentReference"/>
        </w:rPr>
        <w:annotationRef/>
      </w:r>
      <w:r>
        <w:t xml:space="preserve">This graphic not part of a model so I kept the tukey HSD p-value </w:t>
      </w:r>
    </w:p>
  </w:comment>
  <w:comment w:id="663" w:author="Clay Arango" w:date="2019-04-16T16:41:00Z" w:initials="CA">
    <w:p w14:paraId="1D01EEE5" w14:textId="156834BF" w:rsidR="009E03EB" w:rsidRDefault="009E03EB">
      <w:pPr>
        <w:pStyle w:val="CommentText"/>
      </w:pPr>
      <w:r>
        <w:rPr>
          <w:rStyle w:val="CommentReference"/>
        </w:rPr>
        <w:annotationRef/>
      </w:r>
      <w:r>
        <w:t>If this wasn’t in the final model, don’t include it.  Be sure my edits reflect what you actually did</w:t>
      </w:r>
    </w:p>
  </w:comment>
  <w:comment w:id="683" w:author="Zach Lessig" w:date="2019-03-16T21:40:00Z" w:initials="ZL">
    <w:p w14:paraId="1488D11B" w14:textId="76C949A3" w:rsidR="009E03EB" w:rsidRDefault="009E03EB">
      <w:pPr>
        <w:pStyle w:val="CommentText"/>
      </w:pPr>
      <w:r>
        <w:rPr>
          <w:rStyle w:val="CommentReference"/>
        </w:rPr>
        <w:annotationRef/>
      </w:r>
      <w:r>
        <w:t>I removed the graph for this metric</w:t>
      </w:r>
    </w:p>
  </w:comment>
  <w:comment w:id="684" w:author="Clay Arango" w:date="2019-04-18T07:23:00Z" w:initials="CA">
    <w:p w14:paraId="7D83D741" w14:textId="2905CFA7" w:rsidR="009E03EB" w:rsidRDefault="009E03EB">
      <w:pPr>
        <w:pStyle w:val="CommentText"/>
      </w:pPr>
      <w:r>
        <w:rPr>
          <w:rStyle w:val="CommentReference"/>
        </w:rPr>
        <w:annotationRef/>
      </w:r>
      <w:r>
        <w:t>Any particular reason?  I think you should probably leave it in and make a three panel graphic with the other two fish graphics by stream</w:t>
      </w:r>
    </w:p>
  </w:comment>
  <w:comment w:id="700" w:author="Zach Lessig" w:date="2019-03-16T21:40:00Z" w:initials="ZL">
    <w:p w14:paraId="2636281E" w14:textId="6E120CB3" w:rsidR="009E03EB" w:rsidRDefault="009E03EB">
      <w:pPr>
        <w:pStyle w:val="CommentText"/>
      </w:pPr>
      <w:r>
        <w:rPr>
          <w:rStyle w:val="CommentReference"/>
        </w:rPr>
        <w:annotationRef/>
      </w:r>
      <w:r>
        <w:t>Do I need to say how I arrived at these mean and error values?</w:t>
      </w:r>
    </w:p>
  </w:comment>
  <w:comment w:id="701" w:author="Clay Arango" w:date="2019-04-18T07:28:00Z" w:initials="CA">
    <w:p w14:paraId="75E4339C" w14:textId="1AF9757B" w:rsidR="00020401" w:rsidRDefault="00020401">
      <w:pPr>
        <w:pStyle w:val="CommentText"/>
      </w:pPr>
      <w:r>
        <w:rPr>
          <w:rStyle w:val="CommentReference"/>
        </w:rPr>
        <w:annotationRef/>
      </w:r>
      <w:r>
        <w:t>Yes, but in the methods</w:t>
      </w:r>
    </w:p>
  </w:comment>
  <w:comment w:id="731" w:author="Clay Arango" w:date="2019-04-18T07:31:00Z" w:initials="CA">
    <w:p w14:paraId="7BA0EFF1" w14:textId="3B874203" w:rsidR="00020401" w:rsidRDefault="00020401">
      <w:pPr>
        <w:pStyle w:val="CommentText"/>
      </w:pPr>
      <w:r>
        <w:rPr>
          <w:rStyle w:val="CommentReference"/>
        </w:rPr>
        <w:annotationRef/>
      </w:r>
      <w:r>
        <w:t xml:space="preserve">Need to define how you classified these categories in the methods.  </w:t>
      </w:r>
    </w:p>
  </w:comment>
  <w:comment w:id="733" w:author="Clay Arango" w:date="2019-04-18T07:34:00Z" w:initials="CA">
    <w:p w14:paraId="65C83959" w14:textId="3432D511" w:rsidR="00835DC0" w:rsidRDefault="00835DC0">
      <w:pPr>
        <w:pStyle w:val="CommentText"/>
      </w:pPr>
      <w:r>
        <w:rPr>
          <w:rStyle w:val="CommentReference"/>
        </w:rPr>
        <w:annotationRef/>
      </w:r>
      <w:r>
        <w:t xml:space="preserve">Lead the discussion with a new paragraph that does a top line summary of the main results.  “The primary goal of this study was to explore the relationship between stream metabolism and trout biomass.  Despite finding no relationship between trout and metabolism, we did find these relationships with trout, </w:t>
      </w:r>
      <w:r w:rsidR="00DD7EDF">
        <w:t xml:space="preserve">and </w:t>
      </w:r>
      <w:r>
        <w:t>these relationships GPP and ER</w:t>
      </w:r>
      <w:r w:rsidR="00DD7EDF">
        <w:t xml:space="preserve">.  </w:t>
      </w:r>
    </w:p>
  </w:comment>
  <w:comment w:id="734" w:author="Clay Arango" w:date="2019-04-19T14:02:00Z" w:initials="CA">
    <w:p w14:paraId="6344A854" w14:textId="77777777" w:rsidR="005F686F" w:rsidRDefault="005F686F">
      <w:pPr>
        <w:pStyle w:val="CommentText"/>
      </w:pPr>
      <w:r>
        <w:rPr>
          <w:rStyle w:val="CommentReference"/>
        </w:rPr>
        <w:annotationRef/>
      </w:r>
      <w:r>
        <w:t>A lot of the metabolism discussion relies on Mejia.  Can you do a forward and backward search on your key citations to see if you can’t add more nuance to this?</w:t>
      </w:r>
    </w:p>
    <w:p w14:paraId="5A407154" w14:textId="5BFA7CED" w:rsidR="005F686F" w:rsidRDefault="005F686F">
      <w:pPr>
        <w:pStyle w:val="CommentText"/>
      </w:pPr>
      <w:r>
        <w:t xml:space="preserve"> </w:t>
      </w:r>
    </w:p>
  </w:comment>
  <w:comment w:id="739" w:author="Clay Arango" w:date="2019-04-18T07:43:00Z" w:initials="CA">
    <w:p w14:paraId="206C5348" w14:textId="224D5F88" w:rsidR="00DD7EDF" w:rsidRDefault="00DD7EDF">
      <w:pPr>
        <w:pStyle w:val="CommentText"/>
      </w:pPr>
      <w:r>
        <w:rPr>
          <w:rStyle w:val="CommentReference"/>
        </w:rPr>
        <w:annotationRef/>
      </w:r>
      <w:r>
        <w:t>Explain this more…your streams ranged from 1-3 order, what about theirs?  Average width or Q wider or higher?</w:t>
      </w:r>
    </w:p>
  </w:comment>
  <w:comment w:id="735" w:author="Clay Arango" w:date="2019-04-18T07:39:00Z" w:initials="CA">
    <w:p w14:paraId="1D24AFF0" w14:textId="083EA487" w:rsidR="00DD7EDF" w:rsidRDefault="00DD7EDF">
      <w:pPr>
        <w:pStyle w:val="CommentText"/>
      </w:pPr>
      <w:r>
        <w:rPr>
          <w:rStyle w:val="CommentReference"/>
        </w:rPr>
        <w:annotationRef/>
      </w:r>
      <w:r>
        <w:t>Try not to mention the authors by name throughout the discussion</w:t>
      </w:r>
    </w:p>
  </w:comment>
  <w:comment w:id="747" w:author="Clay Arango" w:date="2019-04-18T07:44:00Z" w:initials="CA">
    <w:p w14:paraId="0D56A7B2" w14:textId="487DE252" w:rsidR="00DD7EDF" w:rsidRDefault="00DD7EDF">
      <w:pPr>
        <w:pStyle w:val="CommentText"/>
      </w:pPr>
      <w:r>
        <w:rPr>
          <w:rStyle w:val="CommentReference"/>
        </w:rPr>
        <w:annotationRef/>
      </w:r>
      <w:r>
        <w:t>Isn’t this exactly what you would expect?  They reported 2x higher PAR and found &gt; 2x GPP?</w:t>
      </w:r>
    </w:p>
  </w:comment>
  <w:comment w:id="750" w:author="Clay Arango" w:date="2019-04-18T07:45:00Z" w:initials="CA">
    <w:p w14:paraId="455705BF" w14:textId="39C676BF" w:rsidR="00DD7EDF" w:rsidRDefault="00DD7EDF">
      <w:pPr>
        <w:pStyle w:val="CommentText"/>
      </w:pPr>
      <w:r>
        <w:rPr>
          <w:rStyle w:val="CommentReference"/>
        </w:rPr>
        <w:annotationRef/>
      </w:r>
      <w:r>
        <w:t>This might become the topic sentence.  1.  As a photoautotrophic process, GPP is heavily dependent on light availability.  In streams similar to mine, Mejia found this.  In contrast I found this.  Our streams were similar in these regards, but differed in these regards.  Given that Mejia reported &gt;2x GPP and 2x more PAR than me, this is consistent with light limitation of GPP in my study streams.</w:t>
      </w:r>
    </w:p>
  </w:comment>
  <w:comment w:id="749" w:author="Clay Arango" w:date="2019-04-18T07:44:00Z" w:initials="CA">
    <w:p w14:paraId="20605169" w14:textId="719A3E5A" w:rsidR="00DD7EDF" w:rsidRDefault="00DD7EDF">
      <w:pPr>
        <w:pStyle w:val="CommentText"/>
      </w:pPr>
      <w:r>
        <w:rPr>
          <w:rStyle w:val="CommentReference"/>
        </w:rPr>
        <w:annotationRef/>
      </w:r>
      <w:r>
        <w:t>Break this apart.  Tell us more about Roberts and if it was consistent with yours or Mejia’s study</w:t>
      </w:r>
    </w:p>
  </w:comment>
  <w:comment w:id="751" w:author="Clay Arango" w:date="2019-04-18T11:37:00Z" w:initials="CA">
    <w:p w14:paraId="77C68EA3" w14:textId="54357109" w:rsidR="004F7804" w:rsidRDefault="004F7804">
      <w:pPr>
        <w:pStyle w:val="CommentText"/>
      </w:pPr>
      <w:r>
        <w:rPr>
          <w:rStyle w:val="CommentReference"/>
        </w:rPr>
        <w:annotationRef/>
      </w:r>
      <w:r>
        <w:t>Depending on revisions, this should probably fit into the above paragraph</w:t>
      </w:r>
    </w:p>
  </w:comment>
  <w:comment w:id="756" w:author="Clay Arango" w:date="2019-04-18T11:40:00Z" w:initials="CA">
    <w:p w14:paraId="66E117BA" w14:textId="26546012" w:rsidR="004F7804" w:rsidRDefault="004F7804">
      <w:pPr>
        <w:pStyle w:val="CommentText"/>
      </w:pPr>
      <w:r>
        <w:rPr>
          <w:rStyle w:val="CommentReference"/>
        </w:rPr>
        <w:annotationRef/>
      </w:r>
      <w:r>
        <w:t>Is this general “nutrient” availability or “nitrogen availability?  Need write this more carefully so as not to mix them together.  Also look at Johnson for general patterns in different regions</w:t>
      </w:r>
    </w:p>
    <w:p w14:paraId="265DE06A" w14:textId="77777777" w:rsidR="004F7804" w:rsidRDefault="004F7804">
      <w:pPr>
        <w:pStyle w:val="CommentText"/>
      </w:pPr>
    </w:p>
    <w:p w14:paraId="6E96B2C0" w14:textId="77777777" w:rsidR="004F7804" w:rsidRDefault="004F7804">
      <w:pPr>
        <w:pStyle w:val="CommentText"/>
      </w:pPr>
      <w:hyperlink r:id="rId2" w:history="1">
        <w:r>
          <w:rPr>
            <w:rStyle w:val="Hyperlink"/>
          </w:rPr>
          <w:t>https://www.researchgate.net/profile/Laura_Johnson6/publication/233505933_The_influence_of_land_use_on_str</w:t>
        </w:r>
        <w:r>
          <w:rPr>
            <w:rStyle w:val="Hyperlink"/>
          </w:rPr>
          <w:t>e</w:t>
        </w:r>
        <w:r>
          <w:rPr>
            <w:rStyle w:val="Hyperlink"/>
          </w:rPr>
          <w:t>am_biofilm_nutrient_limitation_across_eight_North_American_biomes/links/02e7e516d60627607e000000.pdf</w:t>
        </w:r>
      </w:hyperlink>
    </w:p>
    <w:p w14:paraId="7DCEA67B" w14:textId="50F8A9CB" w:rsidR="004F7804" w:rsidRDefault="004F7804">
      <w:pPr>
        <w:pStyle w:val="CommentText"/>
      </w:pPr>
    </w:p>
  </w:comment>
  <w:comment w:id="771" w:author="Clay Arango" w:date="2019-04-18T11:44:00Z" w:initials="CA">
    <w:p w14:paraId="18737046" w14:textId="6195E45D" w:rsidR="004F7804" w:rsidRDefault="004F7804">
      <w:pPr>
        <w:pStyle w:val="CommentText"/>
      </w:pPr>
      <w:r>
        <w:rPr>
          <w:rStyle w:val="CommentReference"/>
        </w:rPr>
        <w:annotationRef/>
      </w:r>
      <w:r>
        <w:t>unexpectedly low compared to Mejia?</w:t>
      </w:r>
    </w:p>
  </w:comment>
  <w:comment w:id="772" w:author="Clay Arango" w:date="2019-04-18T11:45:00Z" w:initials="CA">
    <w:p w14:paraId="4E66AC29" w14:textId="3741574E" w:rsidR="004F7804" w:rsidRDefault="004F7804">
      <w:pPr>
        <w:pStyle w:val="CommentText"/>
      </w:pPr>
      <w:r>
        <w:rPr>
          <w:rStyle w:val="CommentReference"/>
        </w:rPr>
        <w:annotationRef/>
      </w:r>
      <w:r>
        <w:t>Depth increases with catchment area, and your GPP increases with depth, so this is consistent.  Did you look at PAR v GPP by any chance?</w:t>
      </w:r>
    </w:p>
  </w:comment>
  <w:comment w:id="775" w:author="Clay Arango" w:date="2019-04-18T11:51:00Z" w:initials="CA">
    <w:p w14:paraId="6A4F8978" w14:textId="7487F3FC" w:rsidR="00AB5F59" w:rsidRDefault="00AB5F59">
      <w:pPr>
        <w:pStyle w:val="CommentText"/>
      </w:pPr>
      <w:r>
        <w:rPr>
          <w:rStyle w:val="CommentReference"/>
        </w:rPr>
        <w:annotationRef/>
      </w:r>
      <w:r>
        <w:t>You said you were reporting this as a positive value, so continue with that</w:t>
      </w:r>
    </w:p>
  </w:comment>
  <w:comment w:id="777" w:author="Clay Arango" w:date="2019-04-18T11:51:00Z" w:initials="CA">
    <w:p w14:paraId="1EA7EE34" w14:textId="02630425" w:rsidR="00AB5F59" w:rsidRDefault="00AB5F59">
      <w:pPr>
        <w:pStyle w:val="CommentText"/>
      </w:pPr>
      <w:r>
        <w:rPr>
          <w:rStyle w:val="CommentReference"/>
        </w:rPr>
        <w:annotationRef/>
      </w:r>
      <w:r>
        <w:t>Same here</w:t>
      </w:r>
    </w:p>
  </w:comment>
  <w:comment w:id="774" w:author="Clay Arango" w:date="2019-04-18T11:51:00Z" w:initials="CA">
    <w:p w14:paraId="2BA29FF6" w14:textId="7FBBE05D" w:rsidR="00AB5F59" w:rsidRDefault="00AB5F59">
      <w:pPr>
        <w:pStyle w:val="CommentText"/>
      </w:pPr>
      <w:r>
        <w:rPr>
          <w:rStyle w:val="CommentReference"/>
        </w:rPr>
        <w:annotationRef/>
      </w:r>
      <w:r>
        <w:t>Did they report DOC values?  You have high DOC which could be related to high ER.  What about other studies?  Do other studies report ER this high?  If so, under what conditions?</w:t>
      </w:r>
    </w:p>
  </w:comment>
  <w:comment w:id="779" w:author="Clay Arango" w:date="2019-04-18T11:53:00Z" w:initials="CA">
    <w:p w14:paraId="7388B13D" w14:textId="1B141975" w:rsidR="00AB5F59" w:rsidRDefault="00AB5F59">
      <w:pPr>
        <w:pStyle w:val="CommentText"/>
      </w:pPr>
      <w:r>
        <w:rPr>
          <w:rStyle w:val="CommentReference"/>
        </w:rPr>
        <w:annotationRef/>
      </w:r>
      <w:r>
        <w:t xml:space="preserve">Combine this above, and if they relationships observed here are similar to others, focus on and lead with that instead of the magnitude.  Also, specify what relationships? </w:t>
      </w:r>
    </w:p>
  </w:comment>
  <w:comment w:id="781" w:author="Clay Arango" w:date="2019-04-18T11:54:00Z" w:initials="CA">
    <w:p w14:paraId="6D2150FA" w14:textId="7C5C80AC" w:rsidR="00AB5F59" w:rsidRDefault="00AB5F59">
      <w:pPr>
        <w:pStyle w:val="CommentText"/>
      </w:pPr>
      <w:r>
        <w:rPr>
          <w:rStyle w:val="CommentReference"/>
        </w:rPr>
        <w:annotationRef/>
      </w:r>
      <w:r w:rsidR="00DF6C85">
        <w:t xml:space="preserve">This P/R topic is a little out of place.  You might consider ending with P/R and GPP v ER.  Discuss all these things, what makes sense what doesn’t, conclude with “despite the challenges, these relationships are consistent. </w:t>
      </w:r>
    </w:p>
  </w:comment>
  <w:comment w:id="797" w:author="Clay Arango" w:date="2019-04-18T11:59:00Z" w:initials="CA">
    <w:p w14:paraId="26200763" w14:textId="2EF47372" w:rsidR="00AB5F59" w:rsidRDefault="00AB5F59">
      <w:pPr>
        <w:pStyle w:val="CommentText"/>
      </w:pPr>
      <w:r>
        <w:rPr>
          <w:rStyle w:val="CommentReference"/>
        </w:rPr>
        <w:annotationRef/>
      </w:r>
      <w:r>
        <w:t>Such as?</w:t>
      </w:r>
    </w:p>
  </w:comment>
  <w:comment w:id="802" w:author="Clay Arango" w:date="2019-04-18T11:59:00Z" w:initials="CA">
    <w:p w14:paraId="3A77E44C" w14:textId="0F81B347" w:rsidR="00AB5F59" w:rsidRDefault="00AB5F59">
      <w:pPr>
        <w:pStyle w:val="CommentText"/>
      </w:pPr>
      <w:r>
        <w:rPr>
          <w:rStyle w:val="CommentReference"/>
        </w:rPr>
        <w:annotationRef/>
      </w:r>
      <w:r>
        <w:t>Need to be more explicit…what does this mean?  I know what “affirm the ordering of values” means, but what did you expect and what did you see that was different?</w:t>
      </w:r>
    </w:p>
  </w:comment>
  <w:comment w:id="808" w:author="Clay Arango" w:date="2019-04-18T11:57:00Z" w:initials="CA">
    <w:p w14:paraId="25C9C909" w14:textId="40BCCD62" w:rsidR="00AB5F59" w:rsidRDefault="00AB5F59">
      <w:pPr>
        <w:pStyle w:val="CommentText"/>
      </w:pPr>
      <w:r>
        <w:rPr>
          <w:rStyle w:val="CommentReference"/>
        </w:rPr>
        <w:annotationRef/>
      </w:r>
      <w:r>
        <w:t>Which is consistent with mejia above</w:t>
      </w:r>
    </w:p>
  </w:comment>
  <w:comment w:id="814" w:author="Clay Arango" w:date="2019-04-18T12:02:00Z" w:initials="CA">
    <w:p w14:paraId="743375F8" w14:textId="5E0CC340" w:rsidR="0006605A" w:rsidRDefault="0006605A">
      <w:pPr>
        <w:pStyle w:val="CommentText"/>
      </w:pPr>
      <w:r>
        <w:rPr>
          <w:rStyle w:val="CommentReference"/>
        </w:rPr>
        <w:annotationRef/>
      </w:r>
      <w:r>
        <w:t xml:space="preserve">On the other hand, those variable are inverse model inputs because they are known to be good predictors.  I think it’s better to say that there are no other overarching drives beyond the expectation (i.e., slope and depth) except for sampling period.  I know you have focused negatively on the fact that slope/depth shake out as significant predictors, which is to be expected, but the very fact that they are to be expected means they should shake out which is why they are used as an inverse model driver.  That’s not bad.  It just reveals that no other environmental factors were more important.  Do you see what I’m saying? </w:t>
      </w:r>
    </w:p>
  </w:comment>
  <w:comment w:id="815" w:author="Clay Arango" w:date="2019-04-18T12:05:00Z" w:initials="CA">
    <w:p w14:paraId="2AAB4BD6" w14:textId="1072D078" w:rsidR="0006605A" w:rsidRDefault="0006605A">
      <w:pPr>
        <w:pStyle w:val="CommentText"/>
      </w:pPr>
      <w:r>
        <w:rPr>
          <w:rStyle w:val="CommentReference"/>
        </w:rPr>
        <w:annotationRef/>
      </w:r>
      <w:r>
        <w:t>YES, this is the key point leading from what I said in the comment above.</w:t>
      </w:r>
    </w:p>
  </w:comment>
  <w:comment w:id="822" w:author="Clay Arango" w:date="2019-04-18T12:19:00Z" w:initials="CA">
    <w:p w14:paraId="6A7E4E78" w14:textId="24465F73" w:rsidR="00DF6C85" w:rsidRDefault="00DF6C85">
      <w:pPr>
        <w:pStyle w:val="CommentText"/>
      </w:pPr>
      <w:r>
        <w:rPr>
          <w:rStyle w:val="CommentReference"/>
        </w:rPr>
        <w:annotationRef/>
      </w:r>
      <w:r>
        <w:t>Increased slope in these kinds of streams tends to express itself as a step-pool morphology…is that true in your streams?  If so, step-pool morphology could lead to higher ER due to the high amounts of pooled water relative to the steps and/or high oxygenation of water to drive more respiration.  You should probably explore those factors</w:t>
      </w:r>
    </w:p>
  </w:comment>
  <w:comment w:id="823" w:author="Clay Arango" w:date="2019-04-18T12:18:00Z" w:initials="CA">
    <w:p w14:paraId="09F0BE6A" w14:textId="72315B09" w:rsidR="00DF6C85" w:rsidRDefault="00DF6C85">
      <w:pPr>
        <w:pStyle w:val="CommentText"/>
      </w:pPr>
      <w:r>
        <w:rPr>
          <w:rStyle w:val="CommentReference"/>
        </w:rPr>
        <w:annotationRef/>
      </w:r>
      <w:r>
        <w:t>Need to fix this tag to remove month and day</w:t>
      </w:r>
    </w:p>
  </w:comment>
  <w:comment w:id="824" w:author="Clay Arango" w:date="2019-04-19T14:04:00Z" w:initials="CA">
    <w:p w14:paraId="53707F80" w14:textId="4E9A94F8" w:rsidR="005F686F" w:rsidRDefault="005F686F">
      <w:pPr>
        <w:pStyle w:val="CommentText"/>
      </w:pPr>
      <w:r>
        <w:rPr>
          <w:rStyle w:val="CommentReference"/>
        </w:rPr>
        <w:annotationRef/>
      </w:r>
      <w:r>
        <w:t>Need to bring some discussion of your other fish graphics here.   See note below</w:t>
      </w:r>
      <w:bookmarkStart w:id="825" w:name="_GoBack"/>
      <w:bookmarkEnd w:id="825"/>
    </w:p>
  </w:comment>
  <w:comment w:id="828" w:author="Clay Arango" w:date="2019-04-19T07:47:00Z" w:initials="CA">
    <w:p w14:paraId="0700BB7D" w14:textId="77777777" w:rsidR="00C50FBF" w:rsidRDefault="00C50FBF" w:rsidP="00C50FBF">
      <w:pPr>
        <w:pStyle w:val="CommentText"/>
      </w:pPr>
      <w:r>
        <w:rPr>
          <w:rStyle w:val="CommentReference"/>
        </w:rPr>
        <w:annotationRef/>
      </w:r>
      <w:r>
        <w:t>Back the direct citation out of this sentence, and focus on their results and what they mean for your findings</w:t>
      </w:r>
    </w:p>
  </w:comment>
  <w:comment w:id="829" w:author="Clay Arango" w:date="2019-04-19T07:48:00Z" w:initials="CA">
    <w:p w14:paraId="42255D36" w14:textId="77777777" w:rsidR="00C50FBF" w:rsidRDefault="00C50FBF" w:rsidP="00C50FBF">
      <w:pPr>
        <w:pStyle w:val="CommentText"/>
      </w:pPr>
      <w:r>
        <w:rPr>
          <w:rStyle w:val="CommentReference"/>
        </w:rPr>
        <w:annotationRef/>
      </w:r>
      <w:r>
        <w:t>In similar sized streams or not?  In what region?</w:t>
      </w:r>
    </w:p>
  </w:comment>
  <w:comment w:id="830" w:author="Clay Arango" w:date="2019-04-19T07:46:00Z" w:initials="CA">
    <w:p w14:paraId="4A29F3DA" w14:textId="4ED0FAC3" w:rsidR="00042AAC" w:rsidRDefault="00042AAC">
      <w:pPr>
        <w:pStyle w:val="CommentText"/>
      </w:pPr>
      <w:r>
        <w:rPr>
          <w:rStyle w:val="CommentReference"/>
        </w:rPr>
        <w:annotationRef/>
      </w:r>
      <w:r>
        <w:t>Focus more on the relationships than “the model”</w:t>
      </w:r>
    </w:p>
  </w:comment>
  <w:comment w:id="844" w:author="Clay Arango" w:date="2019-04-19T13:49:00Z" w:initials="CA">
    <w:p w14:paraId="63463913" w14:textId="2DC1320B" w:rsidR="00C50FBF" w:rsidRDefault="00C50FBF">
      <w:pPr>
        <w:pStyle w:val="CommentText"/>
      </w:pPr>
      <w:r>
        <w:rPr>
          <w:rStyle w:val="CommentReference"/>
        </w:rPr>
        <w:annotationRef/>
      </w:r>
      <w:r>
        <w:t>I’m notn sure it’s robust since they are all highly correlated</w:t>
      </w:r>
    </w:p>
  </w:comment>
  <w:comment w:id="855" w:author="Clay Arango" w:date="2019-04-19T07:47:00Z" w:initials="CA">
    <w:p w14:paraId="383BEB8F" w14:textId="4DB3F872" w:rsidR="00042AAC" w:rsidRDefault="00042AAC">
      <w:pPr>
        <w:pStyle w:val="CommentText"/>
      </w:pPr>
      <w:r>
        <w:rPr>
          <w:rStyle w:val="CommentReference"/>
        </w:rPr>
        <w:annotationRef/>
      </w:r>
      <w:r>
        <w:t>Back the direct citation out of this sentence, and focus on their results and what they mean for your findings</w:t>
      </w:r>
    </w:p>
  </w:comment>
  <w:comment w:id="865" w:author="Clay Arango" w:date="2019-04-19T07:48:00Z" w:initials="CA">
    <w:p w14:paraId="0C4F0D67" w14:textId="542E3882" w:rsidR="00042AAC" w:rsidRDefault="00042AAC">
      <w:pPr>
        <w:pStyle w:val="CommentText"/>
      </w:pPr>
      <w:r>
        <w:rPr>
          <w:rStyle w:val="CommentReference"/>
        </w:rPr>
        <w:annotationRef/>
      </w:r>
      <w:r>
        <w:t>In similar sized streams or not?  In what region?</w:t>
      </w:r>
    </w:p>
  </w:comment>
  <w:comment w:id="866" w:author="Clay Arango" w:date="2019-04-19T13:38:00Z" w:initials="CA">
    <w:p w14:paraId="442169EE" w14:textId="36357995" w:rsidR="00BF5E35" w:rsidRDefault="00BF5E35">
      <w:pPr>
        <w:pStyle w:val="CommentText"/>
      </w:pPr>
      <w:r>
        <w:rPr>
          <w:rStyle w:val="CommentReference"/>
        </w:rPr>
        <w:annotationRef/>
      </w:r>
      <w:r>
        <w:t>You already established this earlier</w:t>
      </w:r>
    </w:p>
  </w:comment>
  <w:comment w:id="893" w:author="Clay Arango" w:date="2019-04-19T13:51:00Z" w:initials="CA">
    <w:p w14:paraId="6E0EB3B2" w14:textId="79D32252" w:rsidR="00C50FBF" w:rsidRDefault="00C50FBF">
      <w:pPr>
        <w:pStyle w:val="CommentText"/>
      </w:pPr>
      <w:r>
        <w:rPr>
          <w:rStyle w:val="CommentReference"/>
        </w:rPr>
        <w:annotationRef/>
      </w:r>
      <w:r>
        <w:t xml:space="preserve">Probably deal with what Kayler and warren found first, then with what martens found. </w:t>
      </w:r>
    </w:p>
  </w:comment>
  <w:comment w:id="894" w:author="Clay Arango" w:date="2019-04-19T13:52:00Z" w:initials="CA">
    <w:p w14:paraId="33D8A4BE" w14:textId="0D79D772" w:rsidR="00C50FBF" w:rsidRDefault="00C50FBF">
      <w:pPr>
        <w:pStyle w:val="CommentText"/>
      </w:pPr>
      <w:r>
        <w:rPr>
          <w:rStyle w:val="CommentReference"/>
        </w:rPr>
        <w:annotationRef/>
      </w:r>
      <w:r>
        <w:t>What was the mechanism, or what mechanisms did they propose?  Can you speculate on any other mechanisms with citations to support your speculation?  Like maybe there is more terrestrial drift in streams with a more open canopy?</w:t>
      </w:r>
    </w:p>
  </w:comment>
  <w:comment w:id="920" w:author="Clay Arango" w:date="2019-04-19T13:57:00Z" w:initials="CA">
    <w:p w14:paraId="277BB16E" w14:textId="4C2B153D" w:rsidR="005F686F" w:rsidRDefault="005F686F">
      <w:pPr>
        <w:pStyle w:val="CommentText"/>
      </w:pPr>
      <w:r>
        <w:rPr>
          <w:rStyle w:val="CommentReference"/>
        </w:rPr>
        <w:annotationRef/>
      </w:r>
      <w:r>
        <w:t>Biomass isn’t growth.  Be very specific here.  Also, you should bring your other fish figures into the discussion here.  Did you look for relationships between your other fish metrics and metabolism?</w:t>
      </w:r>
    </w:p>
  </w:comment>
  <w:comment w:id="922" w:author="Clay Arango" w:date="2019-04-19T14:03:00Z" w:initials="CA">
    <w:p w14:paraId="339764D8" w14:textId="1048C9C0" w:rsidR="005F686F" w:rsidRDefault="005F686F">
      <w:pPr>
        <w:pStyle w:val="CommentText"/>
      </w:pPr>
      <w:r>
        <w:rPr>
          <w:rStyle w:val="CommentReference"/>
        </w:rPr>
        <w:annotationRef/>
      </w:r>
      <w:r>
        <w:t>I was pretty thin on editing from here down because I want to see how the discussion evolves.</w:t>
      </w:r>
    </w:p>
  </w:comment>
  <w:comment w:id="934" w:author="Clay Arango" w:date="2019-04-19T14:00:00Z" w:initials="CA">
    <w:p w14:paraId="4FBCC881" w14:textId="2219FE60" w:rsidR="005F686F" w:rsidRDefault="005F686F">
      <w:pPr>
        <w:pStyle w:val="CommentText"/>
      </w:pPr>
      <w:r>
        <w:rPr>
          <w:rStyle w:val="CommentReference"/>
        </w:rPr>
        <w:annotationRef/>
      </w:r>
      <w:r>
        <w:t>Reiterate your slope range…were you in this range or not?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BA6AD7" w15:done="0"/>
  <w15:commentEx w15:paraId="48C03EF9" w15:done="0"/>
  <w15:commentEx w15:paraId="618DF3F1" w15:done="0"/>
  <w15:commentEx w15:paraId="3FBF78FC" w15:done="0"/>
  <w15:commentEx w15:paraId="51F203F9" w15:done="0"/>
  <w15:commentEx w15:paraId="668C5ADE" w15:done="0"/>
  <w15:commentEx w15:paraId="7654B9BB" w15:done="0"/>
  <w15:commentEx w15:paraId="0F178637" w15:done="0"/>
  <w15:commentEx w15:paraId="18796CB0" w15:done="0"/>
  <w15:commentEx w15:paraId="1C9459A2" w15:done="0"/>
  <w15:commentEx w15:paraId="18C1F117" w15:done="0"/>
  <w15:commentEx w15:paraId="06943A0F" w15:done="0"/>
  <w15:commentEx w15:paraId="291AD77A" w15:done="0"/>
  <w15:commentEx w15:paraId="0967612F" w15:done="0"/>
  <w15:commentEx w15:paraId="725C76B1" w15:done="0"/>
  <w15:commentEx w15:paraId="6178A189" w15:done="0"/>
  <w15:commentEx w15:paraId="06B74A88" w15:done="0"/>
  <w15:commentEx w15:paraId="13C8C009" w15:done="0"/>
  <w15:commentEx w15:paraId="783AA988" w15:done="0"/>
  <w15:commentEx w15:paraId="5A8260BB" w15:done="0"/>
  <w15:commentEx w15:paraId="1A9DEA97" w15:done="0"/>
  <w15:commentEx w15:paraId="570A91F6" w15:done="0"/>
  <w15:commentEx w15:paraId="569908C1" w15:done="0"/>
  <w15:commentEx w15:paraId="31D34BFA" w15:done="0"/>
  <w15:commentEx w15:paraId="7EDDF567" w15:done="0"/>
  <w15:commentEx w15:paraId="25C09E57" w15:done="0"/>
  <w15:commentEx w15:paraId="1837475A" w15:done="0"/>
  <w15:commentEx w15:paraId="7E346986" w15:done="0"/>
  <w15:commentEx w15:paraId="4741658A" w15:done="0"/>
  <w15:commentEx w15:paraId="16C8B18A" w15:done="0"/>
  <w15:commentEx w15:paraId="4A17258E" w15:done="0"/>
  <w15:commentEx w15:paraId="7C852ECD" w15:done="0"/>
  <w15:commentEx w15:paraId="1AEB2C4F" w15:done="0"/>
  <w15:commentEx w15:paraId="545352A0" w15:done="0"/>
  <w15:commentEx w15:paraId="7D726267" w15:done="0"/>
  <w15:commentEx w15:paraId="5E1DED21" w15:done="0"/>
  <w15:commentEx w15:paraId="294A5F28" w15:done="0"/>
  <w15:commentEx w15:paraId="4530B90B" w15:done="0"/>
  <w15:commentEx w15:paraId="404AA356" w15:done="0"/>
  <w15:commentEx w15:paraId="0E63A5C2" w15:done="0"/>
  <w15:commentEx w15:paraId="1C80E722" w15:done="0"/>
  <w15:commentEx w15:paraId="3D6F6C74" w15:done="0"/>
  <w15:commentEx w15:paraId="42D9411A" w15:done="0"/>
  <w15:commentEx w15:paraId="61A88CD9" w15:done="0"/>
  <w15:commentEx w15:paraId="4EFC304D" w15:done="0"/>
  <w15:commentEx w15:paraId="4C5B67F7" w15:done="0"/>
  <w15:commentEx w15:paraId="230AD87D" w15:done="0"/>
  <w15:commentEx w15:paraId="2D0F9B0A" w15:done="0"/>
  <w15:commentEx w15:paraId="0C0E40E4" w15:done="0"/>
  <w15:commentEx w15:paraId="4AD51356" w15:done="0"/>
  <w15:commentEx w15:paraId="0799F965" w15:done="0"/>
  <w15:commentEx w15:paraId="42ABE696" w15:done="0"/>
  <w15:commentEx w15:paraId="4DB8C120" w15:done="0"/>
  <w15:commentEx w15:paraId="4FBB2D9F" w15:done="0"/>
  <w15:commentEx w15:paraId="5D074C05" w15:done="0"/>
  <w15:commentEx w15:paraId="5F1AF491" w15:done="0"/>
  <w15:commentEx w15:paraId="3E305CCC" w15:done="0"/>
  <w15:commentEx w15:paraId="7FBC904C" w15:done="0"/>
  <w15:commentEx w15:paraId="45667471" w15:done="0"/>
  <w15:commentEx w15:paraId="3CD8C185" w15:done="0"/>
  <w15:commentEx w15:paraId="11100128" w15:done="0"/>
  <w15:commentEx w15:paraId="06760707" w15:paraIdParent="11100128" w15:done="0"/>
  <w15:commentEx w15:paraId="742F1CD5" w15:done="0"/>
  <w15:commentEx w15:paraId="2BD2A922" w15:done="0"/>
  <w15:commentEx w15:paraId="1D01EEE5" w15:paraIdParent="2BD2A922" w15:done="0"/>
  <w15:commentEx w15:paraId="1488D11B" w15:done="0"/>
  <w15:commentEx w15:paraId="7D83D741" w15:paraIdParent="1488D11B" w15:done="0"/>
  <w15:commentEx w15:paraId="2636281E" w15:done="0"/>
  <w15:commentEx w15:paraId="75E4339C" w15:paraIdParent="2636281E" w15:done="0"/>
  <w15:commentEx w15:paraId="7BA0EFF1" w15:done="0"/>
  <w15:commentEx w15:paraId="65C83959" w15:done="0"/>
  <w15:commentEx w15:paraId="5A407154" w15:done="0"/>
  <w15:commentEx w15:paraId="206C5348" w15:done="0"/>
  <w15:commentEx w15:paraId="1D24AFF0" w15:done="0"/>
  <w15:commentEx w15:paraId="0D56A7B2" w15:done="0"/>
  <w15:commentEx w15:paraId="455705BF" w15:done="0"/>
  <w15:commentEx w15:paraId="20605169" w15:done="0"/>
  <w15:commentEx w15:paraId="77C68EA3" w15:done="0"/>
  <w15:commentEx w15:paraId="7DCEA67B" w15:done="0"/>
  <w15:commentEx w15:paraId="18737046" w15:done="0"/>
  <w15:commentEx w15:paraId="4E66AC29" w15:done="0"/>
  <w15:commentEx w15:paraId="6A4F8978" w15:done="0"/>
  <w15:commentEx w15:paraId="1EA7EE34" w15:done="0"/>
  <w15:commentEx w15:paraId="2BA29FF6" w15:done="0"/>
  <w15:commentEx w15:paraId="7388B13D" w15:done="0"/>
  <w15:commentEx w15:paraId="6D2150FA" w15:done="0"/>
  <w15:commentEx w15:paraId="26200763" w15:done="0"/>
  <w15:commentEx w15:paraId="3A77E44C" w15:done="0"/>
  <w15:commentEx w15:paraId="25C9C909" w15:done="0"/>
  <w15:commentEx w15:paraId="743375F8" w15:done="0"/>
  <w15:commentEx w15:paraId="2AAB4BD6" w15:done="0"/>
  <w15:commentEx w15:paraId="6A7E4E78" w15:done="0"/>
  <w15:commentEx w15:paraId="09F0BE6A" w15:done="0"/>
  <w15:commentEx w15:paraId="53707F80" w15:done="0"/>
  <w15:commentEx w15:paraId="0700BB7D" w15:done="0"/>
  <w15:commentEx w15:paraId="42255D36" w15:done="0"/>
  <w15:commentEx w15:paraId="4A29F3DA" w15:done="0"/>
  <w15:commentEx w15:paraId="63463913" w15:done="0"/>
  <w15:commentEx w15:paraId="383BEB8F" w15:done="0"/>
  <w15:commentEx w15:paraId="0C4F0D67" w15:done="0"/>
  <w15:commentEx w15:paraId="442169EE" w15:done="0"/>
  <w15:commentEx w15:paraId="6E0EB3B2" w15:done="0"/>
  <w15:commentEx w15:paraId="33D8A4BE" w15:done="0"/>
  <w15:commentEx w15:paraId="277BB16E" w15:done="0"/>
  <w15:commentEx w15:paraId="339764D8" w15:done="0"/>
  <w15:commentEx w15:paraId="4FBCC88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13574" w14:textId="77777777" w:rsidR="00A209CD" w:rsidRDefault="00A209CD">
      <w:r>
        <w:separator/>
      </w:r>
    </w:p>
  </w:endnote>
  <w:endnote w:type="continuationSeparator" w:id="0">
    <w:p w14:paraId="086FE28C" w14:textId="77777777" w:rsidR="00A209CD" w:rsidRDefault="00A20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0"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F51CE" w14:textId="77777777" w:rsidR="009E03EB" w:rsidRDefault="009E03EB"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9E03EB" w:rsidRDefault="009E03EB" w:rsidP="000C71C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394655979"/>
      <w:docPartObj>
        <w:docPartGallery w:val="Page Numbers (Bottom of Page)"/>
        <w:docPartUnique/>
      </w:docPartObj>
    </w:sdtPr>
    <w:sdtContent>
      <w:p w14:paraId="08922AFD" w14:textId="486CD11B" w:rsidR="009E03EB" w:rsidRDefault="009E03EB"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F686F">
          <w:rPr>
            <w:rStyle w:val="PageNumber"/>
            <w:noProof/>
          </w:rPr>
          <w:t>37</w:t>
        </w:r>
        <w:r>
          <w:rPr>
            <w:rStyle w:val="PageNumber"/>
          </w:rPr>
          <w:fldChar w:fldCharType="end"/>
        </w:r>
      </w:p>
    </w:sdtContent>
  </w:sdt>
  <w:p w14:paraId="2D1D413A" w14:textId="77777777" w:rsidR="009E03EB" w:rsidRDefault="009E03EB" w:rsidP="000C71CE">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B2698" w14:textId="77777777" w:rsidR="00A209CD" w:rsidRDefault="00A209CD">
      <w:r>
        <w:separator/>
      </w:r>
    </w:p>
  </w:footnote>
  <w:footnote w:type="continuationSeparator" w:id="0">
    <w:p w14:paraId="363EA75F" w14:textId="77777777" w:rsidR="00A209CD" w:rsidRDefault="00A209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ABEB0" w14:textId="77777777" w:rsidR="009E03EB" w:rsidRDefault="009E03EB"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9E03EB" w:rsidRDefault="009E03EB" w:rsidP="00593D0E">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624D6" w14:textId="77777777" w:rsidR="009E03EB" w:rsidRPr="00EE6C79" w:rsidRDefault="009E03EB" w:rsidP="00543B3C">
    <w:pPr>
      <w:pStyle w:val="Header"/>
      <w:ind w:right="360"/>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y Arango">
    <w15:presenceInfo w15:providerId="AD" w15:userId="S-1-5-21-284843130-3751062232-1573799400-5078"/>
  </w15:person>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4423"/>
    <w:rsid w:val="000144AF"/>
    <w:rsid w:val="0001461F"/>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149C"/>
    <w:rsid w:val="00041926"/>
    <w:rsid w:val="00041D25"/>
    <w:rsid w:val="00041F13"/>
    <w:rsid w:val="00042874"/>
    <w:rsid w:val="00042AAC"/>
    <w:rsid w:val="00042E92"/>
    <w:rsid w:val="00043A7A"/>
    <w:rsid w:val="00044D72"/>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2E06"/>
    <w:rsid w:val="00063032"/>
    <w:rsid w:val="00063735"/>
    <w:rsid w:val="000646D5"/>
    <w:rsid w:val="00064A61"/>
    <w:rsid w:val="00064FD8"/>
    <w:rsid w:val="000655FF"/>
    <w:rsid w:val="00065DC3"/>
    <w:rsid w:val="0006605A"/>
    <w:rsid w:val="000666F2"/>
    <w:rsid w:val="000670B6"/>
    <w:rsid w:val="0006739A"/>
    <w:rsid w:val="000675B7"/>
    <w:rsid w:val="00067A79"/>
    <w:rsid w:val="00070E33"/>
    <w:rsid w:val="00071507"/>
    <w:rsid w:val="000716C1"/>
    <w:rsid w:val="00071F2E"/>
    <w:rsid w:val="00072313"/>
    <w:rsid w:val="000725BF"/>
    <w:rsid w:val="00072DA9"/>
    <w:rsid w:val="00073532"/>
    <w:rsid w:val="0007416D"/>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A0485"/>
    <w:rsid w:val="000A0642"/>
    <w:rsid w:val="000A0FE2"/>
    <w:rsid w:val="000A0FF9"/>
    <w:rsid w:val="000A17A5"/>
    <w:rsid w:val="000A17AA"/>
    <w:rsid w:val="000A19B3"/>
    <w:rsid w:val="000A271B"/>
    <w:rsid w:val="000A2A70"/>
    <w:rsid w:val="000A2FBA"/>
    <w:rsid w:val="000A4465"/>
    <w:rsid w:val="000A4E91"/>
    <w:rsid w:val="000A60E3"/>
    <w:rsid w:val="000A6921"/>
    <w:rsid w:val="000A7218"/>
    <w:rsid w:val="000A7938"/>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6778"/>
    <w:rsid w:val="000F7A52"/>
    <w:rsid w:val="000F7A65"/>
    <w:rsid w:val="000F7D47"/>
    <w:rsid w:val="00101023"/>
    <w:rsid w:val="00101348"/>
    <w:rsid w:val="00101C73"/>
    <w:rsid w:val="00102767"/>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6B6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17E2"/>
    <w:rsid w:val="00143D8D"/>
    <w:rsid w:val="001440F8"/>
    <w:rsid w:val="00144164"/>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B6C"/>
    <w:rsid w:val="00164D38"/>
    <w:rsid w:val="00165015"/>
    <w:rsid w:val="00165F29"/>
    <w:rsid w:val="00165FA5"/>
    <w:rsid w:val="001671D3"/>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217A"/>
    <w:rsid w:val="00182553"/>
    <w:rsid w:val="0018283E"/>
    <w:rsid w:val="00182D0F"/>
    <w:rsid w:val="00182E62"/>
    <w:rsid w:val="0018330E"/>
    <w:rsid w:val="00184C2D"/>
    <w:rsid w:val="001850AA"/>
    <w:rsid w:val="00185A92"/>
    <w:rsid w:val="00186BD7"/>
    <w:rsid w:val="00187BA4"/>
    <w:rsid w:val="00190035"/>
    <w:rsid w:val="0019042D"/>
    <w:rsid w:val="00190ECF"/>
    <w:rsid w:val="001915BF"/>
    <w:rsid w:val="00191736"/>
    <w:rsid w:val="001918FC"/>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8D4"/>
    <w:rsid w:val="001C2DA3"/>
    <w:rsid w:val="001C31B6"/>
    <w:rsid w:val="001C31C2"/>
    <w:rsid w:val="001C43F4"/>
    <w:rsid w:val="001C58A9"/>
    <w:rsid w:val="001C5D40"/>
    <w:rsid w:val="001C5FA2"/>
    <w:rsid w:val="001C5FEB"/>
    <w:rsid w:val="001C6239"/>
    <w:rsid w:val="001C628F"/>
    <w:rsid w:val="001C63E4"/>
    <w:rsid w:val="001C66FC"/>
    <w:rsid w:val="001C6999"/>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ED"/>
    <w:rsid w:val="00203803"/>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1280"/>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55F"/>
    <w:rsid w:val="0023489D"/>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3CCB"/>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0C"/>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30F2"/>
    <w:rsid w:val="003056B0"/>
    <w:rsid w:val="00305EB8"/>
    <w:rsid w:val="0030673F"/>
    <w:rsid w:val="00306B32"/>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DA0"/>
    <w:rsid w:val="0035323A"/>
    <w:rsid w:val="003532EF"/>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72E"/>
    <w:rsid w:val="00373835"/>
    <w:rsid w:val="00373948"/>
    <w:rsid w:val="00375514"/>
    <w:rsid w:val="0037686F"/>
    <w:rsid w:val="00376B98"/>
    <w:rsid w:val="00376BDA"/>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508"/>
    <w:rsid w:val="003B0717"/>
    <w:rsid w:val="003B0BB7"/>
    <w:rsid w:val="003B0EA1"/>
    <w:rsid w:val="003B12FB"/>
    <w:rsid w:val="003B13AB"/>
    <w:rsid w:val="003B2FF8"/>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E2C"/>
    <w:rsid w:val="003C4EBA"/>
    <w:rsid w:val="003C4EE7"/>
    <w:rsid w:val="003C54EA"/>
    <w:rsid w:val="003C5584"/>
    <w:rsid w:val="003C6263"/>
    <w:rsid w:val="003C6FC8"/>
    <w:rsid w:val="003C76CD"/>
    <w:rsid w:val="003C77A3"/>
    <w:rsid w:val="003D0826"/>
    <w:rsid w:val="003D0B8D"/>
    <w:rsid w:val="003D0C6A"/>
    <w:rsid w:val="003D105E"/>
    <w:rsid w:val="003D2CD5"/>
    <w:rsid w:val="003D429A"/>
    <w:rsid w:val="003D483F"/>
    <w:rsid w:val="003D5281"/>
    <w:rsid w:val="003D5924"/>
    <w:rsid w:val="003D61DC"/>
    <w:rsid w:val="003D7394"/>
    <w:rsid w:val="003E0B0C"/>
    <w:rsid w:val="003E0D51"/>
    <w:rsid w:val="003E0E38"/>
    <w:rsid w:val="003E1546"/>
    <w:rsid w:val="003E1882"/>
    <w:rsid w:val="003E1CC1"/>
    <w:rsid w:val="003E24F1"/>
    <w:rsid w:val="003E25FA"/>
    <w:rsid w:val="003E2925"/>
    <w:rsid w:val="003E2C8A"/>
    <w:rsid w:val="003E386D"/>
    <w:rsid w:val="003E3D8C"/>
    <w:rsid w:val="003E3FFC"/>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2100"/>
    <w:rsid w:val="0041222D"/>
    <w:rsid w:val="00412AA7"/>
    <w:rsid w:val="00413643"/>
    <w:rsid w:val="004137ED"/>
    <w:rsid w:val="00413DC3"/>
    <w:rsid w:val="00414406"/>
    <w:rsid w:val="00416D9C"/>
    <w:rsid w:val="00416DC9"/>
    <w:rsid w:val="00417289"/>
    <w:rsid w:val="0042005C"/>
    <w:rsid w:val="00420419"/>
    <w:rsid w:val="004208E4"/>
    <w:rsid w:val="00420A49"/>
    <w:rsid w:val="00420CF0"/>
    <w:rsid w:val="00421084"/>
    <w:rsid w:val="004210CB"/>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40494"/>
    <w:rsid w:val="0044111C"/>
    <w:rsid w:val="00441672"/>
    <w:rsid w:val="00441EFB"/>
    <w:rsid w:val="0044237A"/>
    <w:rsid w:val="00442994"/>
    <w:rsid w:val="00442BB2"/>
    <w:rsid w:val="004441FD"/>
    <w:rsid w:val="004442FB"/>
    <w:rsid w:val="00444405"/>
    <w:rsid w:val="004447D3"/>
    <w:rsid w:val="00444D42"/>
    <w:rsid w:val="00444EC4"/>
    <w:rsid w:val="00445201"/>
    <w:rsid w:val="00445457"/>
    <w:rsid w:val="004455A0"/>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12F7"/>
    <w:rsid w:val="004B1555"/>
    <w:rsid w:val="004B2106"/>
    <w:rsid w:val="004B28A3"/>
    <w:rsid w:val="004B29E5"/>
    <w:rsid w:val="004B3FA1"/>
    <w:rsid w:val="004B4087"/>
    <w:rsid w:val="004B4CE2"/>
    <w:rsid w:val="004B58AF"/>
    <w:rsid w:val="004B651E"/>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939"/>
    <w:rsid w:val="004C6D9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37F"/>
    <w:rsid w:val="004E77A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3DC"/>
    <w:rsid w:val="005C35AA"/>
    <w:rsid w:val="005C37D9"/>
    <w:rsid w:val="005C39AD"/>
    <w:rsid w:val="005C3ABE"/>
    <w:rsid w:val="005C413C"/>
    <w:rsid w:val="005C4709"/>
    <w:rsid w:val="005C5086"/>
    <w:rsid w:val="005C5B42"/>
    <w:rsid w:val="005C7517"/>
    <w:rsid w:val="005C7538"/>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719C"/>
    <w:rsid w:val="005F77A1"/>
    <w:rsid w:val="005F7932"/>
    <w:rsid w:val="005F7AA2"/>
    <w:rsid w:val="005F7B05"/>
    <w:rsid w:val="006001B8"/>
    <w:rsid w:val="00600585"/>
    <w:rsid w:val="00600AAB"/>
    <w:rsid w:val="00600F71"/>
    <w:rsid w:val="006013F6"/>
    <w:rsid w:val="00601505"/>
    <w:rsid w:val="00601895"/>
    <w:rsid w:val="00601D42"/>
    <w:rsid w:val="00602338"/>
    <w:rsid w:val="0060305B"/>
    <w:rsid w:val="006050A5"/>
    <w:rsid w:val="0060536E"/>
    <w:rsid w:val="0060595C"/>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776E"/>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9C2"/>
    <w:rsid w:val="0066206D"/>
    <w:rsid w:val="00662164"/>
    <w:rsid w:val="0066260D"/>
    <w:rsid w:val="0066306A"/>
    <w:rsid w:val="00663092"/>
    <w:rsid w:val="006644A8"/>
    <w:rsid w:val="006646B6"/>
    <w:rsid w:val="0066496E"/>
    <w:rsid w:val="00665684"/>
    <w:rsid w:val="00667384"/>
    <w:rsid w:val="0066790E"/>
    <w:rsid w:val="006706A0"/>
    <w:rsid w:val="00670913"/>
    <w:rsid w:val="0067130B"/>
    <w:rsid w:val="00671659"/>
    <w:rsid w:val="006722AF"/>
    <w:rsid w:val="00672DA1"/>
    <w:rsid w:val="00673951"/>
    <w:rsid w:val="00673AE7"/>
    <w:rsid w:val="00673B38"/>
    <w:rsid w:val="006747F9"/>
    <w:rsid w:val="00676274"/>
    <w:rsid w:val="0068036C"/>
    <w:rsid w:val="006807D7"/>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D7A"/>
    <w:rsid w:val="0069555D"/>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843"/>
    <w:rsid w:val="006C4CFB"/>
    <w:rsid w:val="006C61CF"/>
    <w:rsid w:val="006C6349"/>
    <w:rsid w:val="006C6398"/>
    <w:rsid w:val="006C64D1"/>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344"/>
    <w:rsid w:val="006E291C"/>
    <w:rsid w:val="006E339A"/>
    <w:rsid w:val="006E3457"/>
    <w:rsid w:val="006E34D9"/>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737"/>
    <w:rsid w:val="006F52FE"/>
    <w:rsid w:val="006F5A0F"/>
    <w:rsid w:val="006F5B53"/>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17CB4"/>
    <w:rsid w:val="007205F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D6"/>
    <w:rsid w:val="007A259B"/>
    <w:rsid w:val="007A344A"/>
    <w:rsid w:val="007A3675"/>
    <w:rsid w:val="007A3854"/>
    <w:rsid w:val="007A39E1"/>
    <w:rsid w:val="007A4561"/>
    <w:rsid w:val="007A5847"/>
    <w:rsid w:val="007A5E41"/>
    <w:rsid w:val="007A6273"/>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57E"/>
    <w:rsid w:val="007D2630"/>
    <w:rsid w:val="007D2D91"/>
    <w:rsid w:val="007D329F"/>
    <w:rsid w:val="007D359A"/>
    <w:rsid w:val="007D3854"/>
    <w:rsid w:val="007D38AC"/>
    <w:rsid w:val="007D3B4E"/>
    <w:rsid w:val="007D4FA8"/>
    <w:rsid w:val="007D57AC"/>
    <w:rsid w:val="007D586A"/>
    <w:rsid w:val="007D6286"/>
    <w:rsid w:val="007D6E75"/>
    <w:rsid w:val="007D7048"/>
    <w:rsid w:val="007D738D"/>
    <w:rsid w:val="007D7F5A"/>
    <w:rsid w:val="007E070D"/>
    <w:rsid w:val="007E0C80"/>
    <w:rsid w:val="007E2D22"/>
    <w:rsid w:val="007E328A"/>
    <w:rsid w:val="007E3339"/>
    <w:rsid w:val="007E3704"/>
    <w:rsid w:val="007E3A45"/>
    <w:rsid w:val="007E4420"/>
    <w:rsid w:val="007E4434"/>
    <w:rsid w:val="007E45D4"/>
    <w:rsid w:val="007E4AB2"/>
    <w:rsid w:val="007E509F"/>
    <w:rsid w:val="007E50E3"/>
    <w:rsid w:val="007E603C"/>
    <w:rsid w:val="007E6303"/>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9B2"/>
    <w:rsid w:val="00800B65"/>
    <w:rsid w:val="00800D79"/>
    <w:rsid w:val="00801885"/>
    <w:rsid w:val="00802B76"/>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4654"/>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12"/>
    <w:rsid w:val="008A286D"/>
    <w:rsid w:val="008A374A"/>
    <w:rsid w:val="008A77B8"/>
    <w:rsid w:val="008B01B3"/>
    <w:rsid w:val="008B0CA8"/>
    <w:rsid w:val="008B1505"/>
    <w:rsid w:val="008B1BE7"/>
    <w:rsid w:val="008B1E1D"/>
    <w:rsid w:val="008B2599"/>
    <w:rsid w:val="008B2FA8"/>
    <w:rsid w:val="008B368F"/>
    <w:rsid w:val="008B36A1"/>
    <w:rsid w:val="008B377F"/>
    <w:rsid w:val="008B37B6"/>
    <w:rsid w:val="008B4946"/>
    <w:rsid w:val="008B66B9"/>
    <w:rsid w:val="008B7967"/>
    <w:rsid w:val="008C0632"/>
    <w:rsid w:val="008C0667"/>
    <w:rsid w:val="008C0BA5"/>
    <w:rsid w:val="008C1A59"/>
    <w:rsid w:val="008C2F4C"/>
    <w:rsid w:val="008C38F6"/>
    <w:rsid w:val="008C464F"/>
    <w:rsid w:val="008C515B"/>
    <w:rsid w:val="008C6339"/>
    <w:rsid w:val="008C6FCA"/>
    <w:rsid w:val="008C74B5"/>
    <w:rsid w:val="008C7CCE"/>
    <w:rsid w:val="008C7CFD"/>
    <w:rsid w:val="008D021F"/>
    <w:rsid w:val="008D07CC"/>
    <w:rsid w:val="008D0A8F"/>
    <w:rsid w:val="008D0BC6"/>
    <w:rsid w:val="008D0C9E"/>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56C2"/>
    <w:rsid w:val="00926E97"/>
    <w:rsid w:val="00926F48"/>
    <w:rsid w:val="009303A6"/>
    <w:rsid w:val="009307EE"/>
    <w:rsid w:val="00930A52"/>
    <w:rsid w:val="00930F75"/>
    <w:rsid w:val="00931239"/>
    <w:rsid w:val="009313E0"/>
    <w:rsid w:val="00931D12"/>
    <w:rsid w:val="009346FD"/>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726"/>
    <w:rsid w:val="00985B07"/>
    <w:rsid w:val="00985C73"/>
    <w:rsid w:val="00985EE2"/>
    <w:rsid w:val="00986720"/>
    <w:rsid w:val="009867A0"/>
    <w:rsid w:val="00987443"/>
    <w:rsid w:val="00987DFF"/>
    <w:rsid w:val="009901C9"/>
    <w:rsid w:val="009916E2"/>
    <w:rsid w:val="00991CC7"/>
    <w:rsid w:val="0099215C"/>
    <w:rsid w:val="009923C5"/>
    <w:rsid w:val="00992D51"/>
    <w:rsid w:val="00993399"/>
    <w:rsid w:val="009944A6"/>
    <w:rsid w:val="00994EEA"/>
    <w:rsid w:val="00995C63"/>
    <w:rsid w:val="009962D9"/>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5D1"/>
    <w:rsid w:val="009B36F6"/>
    <w:rsid w:val="009B4238"/>
    <w:rsid w:val="009B57E5"/>
    <w:rsid w:val="009B6220"/>
    <w:rsid w:val="009B6A73"/>
    <w:rsid w:val="009B75ED"/>
    <w:rsid w:val="009C027B"/>
    <w:rsid w:val="009C0DC4"/>
    <w:rsid w:val="009C1FB9"/>
    <w:rsid w:val="009C2973"/>
    <w:rsid w:val="009C2D1B"/>
    <w:rsid w:val="009C30A2"/>
    <w:rsid w:val="009C374B"/>
    <w:rsid w:val="009C4386"/>
    <w:rsid w:val="009C43B4"/>
    <w:rsid w:val="009C530F"/>
    <w:rsid w:val="009C5E95"/>
    <w:rsid w:val="009C689A"/>
    <w:rsid w:val="009C6FDF"/>
    <w:rsid w:val="009C7683"/>
    <w:rsid w:val="009C7B15"/>
    <w:rsid w:val="009C7F19"/>
    <w:rsid w:val="009D1187"/>
    <w:rsid w:val="009D1CFE"/>
    <w:rsid w:val="009D2BE8"/>
    <w:rsid w:val="009D2E93"/>
    <w:rsid w:val="009D3128"/>
    <w:rsid w:val="009D389B"/>
    <w:rsid w:val="009D3BE5"/>
    <w:rsid w:val="009D3F26"/>
    <w:rsid w:val="009D49D7"/>
    <w:rsid w:val="009D4DDC"/>
    <w:rsid w:val="009D50AE"/>
    <w:rsid w:val="009D5ADA"/>
    <w:rsid w:val="009D5FF8"/>
    <w:rsid w:val="009D628D"/>
    <w:rsid w:val="009D6DED"/>
    <w:rsid w:val="009D73AF"/>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3D9D"/>
    <w:rsid w:val="00A169F4"/>
    <w:rsid w:val="00A16A37"/>
    <w:rsid w:val="00A16DBB"/>
    <w:rsid w:val="00A172C4"/>
    <w:rsid w:val="00A174AC"/>
    <w:rsid w:val="00A200E4"/>
    <w:rsid w:val="00A209CD"/>
    <w:rsid w:val="00A21D44"/>
    <w:rsid w:val="00A22C98"/>
    <w:rsid w:val="00A22E93"/>
    <w:rsid w:val="00A22FFA"/>
    <w:rsid w:val="00A23E9E"/>
    <w:rsid w:val="00A241D1"/>
    <w:rsid w:val="00A241DE"/>
    <w:rsid w:val="00A24302"/>
    <w:rsid w:val="00A25079"/>
    <w:rsid w:val="00A25C23"/>
    <w:rsid w:val="00A25E38"/>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285"/>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0C1"/>
    <w:rsid w:val="00AA1DB4"/>
    <w:rsid w:val="00AA2252"/>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F16"/>
    <w:rsid w:val="00AB0D6C"/>
    <w:rsid w:val="00AB2517"/>
    <w:rsid w:val="00AB35F4"/>
    <w:rsid w:val="00AB37B6"/>
    <w:rsid w:val="00AB3845"/>
    <w:rsid w:val="00AB3AAD"/>
    <w:rsid w:val="00AB3C2B"/>
    <w:rsid w:val="00AB3DCD"/>
    <w:rsid w:val="00AB4694"/>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998"/>
    <w:rsid w:val="00AE79DB"/>
    <w:rsid w:val="00AF0C27"/>
    <w:rsid w:val="00AF0D9C"/>
    <w:rsid w:val="00AF170A"/>
    <w:rsid w:val="00AF1ACA"/>
    <w:rsid w:val="00AF1C24"/>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8A3"/>
    <w:rsid w:val="00B67AFA"/>
    <w:rsid w:val="00B7038B"/>
    <w:rsid w:val="00B7048E"/>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7FC"/>
    <w:rsid w:val="00B83B60"/>
    <w:rsid w:val="00B83BBA"/>
    <w:rsid w:val="00B84D00"/>
    <w:rsid w:val="00B851C8"/>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C2E"/>
    <w:rsid w:val="00B95A30"/>
    <w:rsid w:val="00B96ECA"/>
    <w:rsid w:val="00B976EA"/>
    <w:rsid w:val="00BA0C30"/>
    <w:rsid w:val="00BA0CCE"/>
    <w:rsid w:val="00BA1279"/>
    <w:rsid w:val="00BA139C"/>
    <w:rsid w:val="00BA150F"/>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95"/>
    <w:rsid w:val="00BC0FB7"/>
    <w:rsid w:val="00BC160B"/>
    <w:rsid w:val="00BC3523"/>
    <w:rsid w:val="00BC35F2"/>
    <w:rsid w:val="00BC3BB1"/>
    <w:rsid w:val="00BC4C10"/>
    <w:rsid w:val="00BC5007"/>
    <w:rsid w:val="00BC5839"/>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D51"/>
    <w:rsid w:val="00C05E63"/>
    <w:rsid w:val="00C06431"/>
    <w:rsid w:val="00C06466"/>
    <w:rsid w:val="00C067E9"/>
    <w:rsid w:val="00C0694B"/>
    <w:rsid w:val="00C06B71"/>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E89"/>
    <w:rsid w:val="00C52654"/>
    <w:rsid w:val="00C528D2"/>
    <w:rsid w:val="00C535A9"/>
    <w:rsid w:val="00C53967"/>
    <w:rsid w:val="00C53C14"/>
    <w:rsid w:val="00C53EC0"/>
    <w:rsid w:val="00C548C2"/>
    <w:rsid w:val="00C54A55"/>
    <w:rsid w:val="00C54FE9"/>
    <w:rsid w:val="00C55198"/>
    <w:rsid w:val="00C555AF"/>
    <w:rsid w:val="00C555C9"/>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A54"/>
    <w:rsid w:val="00C71C8F"/>
    <w:rsid w:val="00C7203C"/>
    <w:rsid w:val="00C72093"/>
    <w:rsid w:val="00C7275E"/>
    <w:rsid w:val="00C72830"/>
    <w:rsid w:val="00C72DBA"/>
    <w:rsid w:val="00C735AA"/>
    <w:rsid w:val="00C743B5"/>
    <w:rsid w:val="00C74772"/>
    <w:rsid w:val="00C7533E"/>
    <w:rsid w:val="00C75DB5"/>
    <w:rsid w:val="00C776FC"/>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68"/>
    <w:rsid w:val="00C87CD3"/>
    <w:rsid w:val="00C912B7"/>
    <w:rsid w:val="00C919D7"/>
    <w:rsid w:val="00C91DD5"/>
    <w:rsid w:val="00C9221E"/>
    <w:rsid w:val="00C924D4"/>
    <w:rsid w:val="00C92DA4"/>
    <w:rsid w:val="00C930B6"/>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0F7A"/>
    <w:rsid w:val="00CB150A"/>
    <w:rsid w:val="00CB1719"/>
    <w:rsid w:val="00CB196E"/>
    <w:rsid w:val="00CB19DD"/>
    <w:rsid w:val="00CB2629"/>
    <w:rsid w:val="00CB2A47"/>
    <w:rsid w:val="00CB2C1F"/>
    <w:rsid w:val="00CB42A5"/>
    <w:rsid w:val="00CB4A40"/>
    <w:rsid w:val="00CB5C06"/>
    <w:rsid w:val="00CB5FE2"/>
    <w:rsid w:val="00CB646E"/>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977"/>
    <w:rsid w:val="00CD3BD0"/>
    <w:rsid w:val="00CD4352"/>
    <w:rsid w:val="00CD4625"/>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74F"/>
    <w:rsid w:val="00CF4EB2"/>
    <w:rsid w:val="00CF5A01"/>
    <w:rsid w:val="00CF682B"/>
    <w:rsid w:val="00CF6C83"/>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210"/>
    <w:rsid w:val="00D337B1"/>
    <w:rsid w:val="00D34D10"/>
    <w:rsid w:val="00D35555"/>
    <w:rsid w:val="00D359BB"/>
    <w:rsid w:val="00D35F12"/>
    <w:rsid w:val="00D3601A"/>
    <w:rsid w:val="00D36083"/>
    <w:rsid w:val="00D3651D"/>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FA"/>
    <w:rsid w:val="00D4663A"/>
    <w:rsid w:val="00D47529"/>
    <w:rsid w:val="00D47A4A"/>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430E"/>
    <w:rsid w:val="00D64712"/>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2381"/>
    <w:rsid w:val="00D824F0"/>
    <w:rsid w:val="00D82B4B"/>
    <w:rsid w:val="00D832FD"/>
    <w:rsid w:val="00D843EC"/>
    <w:rsid w:val="00D84471"/>
    <w:rsid w:val="00D84D26"/>
    <w:rsid w:val="00D869CC"/>
    <w:rsid w:val="00D86D9B"/>
    <w:rsid w:val="00D87269"/>
    <w:rsid w:val="00D87906"/>
    <w:rsid w:val="00D879E4"/>
    <w:rsid w:val="00D87F21"/>
    <w:rsid w:val="00D90740"/>
    <w:rsid w:val="00D91085"/>
    <w:rsid w:val="00D910D8"/>
    <w:rsid w:val="00D91C16"/>
    <w:rsid w:val="00D92392"/>
    <w:rsid w:val="00D9322C"/>
    <w:rsid w:val="00D935B4"/>
    <w:rsid w:val="00D93F9F"/>
    <w:rsid w:val="00D94322"/>
    <w:rsid w:val="00D96BB5"/>
    <w:rsid w:val="00D96E3E"/>
    <w:rsid w:val="00D96F1E"/>
    <w:rsid w:val="00D97022"/>
    <w:rsid w:val="00D97036"/>
    <w:rsid w:val="00D97521"/>
    <w:rsid w:val="00D9759F"/>
    <w:rsid w:val="00D975EB"/>
    <w:rsid w:val="00D97FC9"/>
    <w:rsid w:val="00DA0273"/>
    <w:rsid w:val="00DA0A78"/>
    <w:rsid w:val="00DA0E24"/>
    <w:rsid w:val="00DA1563"/>
    <w:rsid w:val="00DA1B9A"/>
    <w:rsid w:val="00DA1FF2"/>
    <w:rsid w:val="00DA4593"/>
    <w:rsid w:val="00DA4E3E"/>
    <w:rsid w:val="00DA507C"/>
    <w:rsid w:val="00DA5A21"/>
    <w:rsid w:val="00DA689E"/>
    <w:rsid w:val="00DA6977"/>
    <w:rsid w:val="00DA76FF"/>
    <w:rsid w:val="00DA78E2"/>
    <w:rsid w:val="00DA7933"/>
    <w:rsid w:val="00DA7D8E"/>
    <w:rsid w:val="00DB1A01"/>
    <w:rsid w:val="00DB288E"/>
    <w:rsid w:val="00DB2CFF"/>
    <w:rsid w:val="00DB2F09"/>
    <w:rsid w:val="00DB340C"/>
    <w:rsid w:val="00DB34ED"/>
    <w:rsid w:val="00DB4214"/>
    <w:rsid w:val="00DB44AD"/>
    <w:rsid w:val="00DB53DA"/>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35C0"/>
    <w:rsid w:val="00E13743"/>
    <w:rsid w:val="00E137FA"/>
    <w:rsid w:val="00E13C31"/>
    <w:rsid w:val="00E1462D"/>
    <w:rsid w:val="00E15240"/>
    <w:rsid w:val="00E16688"/>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2D6"/>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1EE"/>
    <w:rsid w:val="00E679FA"/>
    <w:rsid w:val="00E67EAF"/>
    <w:rsid w:val="00E70472"/>
    <w:rsid w:val="00E70509"/>
    <w:rsid w:val="00E7114E"/>
    <w:rsid w:val="00E71A15"/>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427C"/>
    <w:rsid w:val="00E942AF"/>
    <w:rsid w:val="00E953CC"/>
    <w:rsid w:val="00E9547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CB3"/>
    <w:rsid w:val="00EA6F85"/>
    <w:rsid w:val="00EA7B23"/>
    <w:rsid w:val="00EB09D3"/>
    <w:rsid w:val="00EB0AF1"/>
    <w:rsid w:val="00EB1401"/>
    <w:rsid w:val="00EB192C"/>
    <w:rsid w:val="00EB24E6"/>
    <w:rsid w:val="00EB2980"/>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763"/>
    <w:rsid w:val="00F11D48"/>
    <w:rsid w:val="00F11FB6"/>
    <w:rsid w:val="00F1202D"/>
    <w:rsid w:val="00F12AF4"/>
    <w:rsid w:val="00F13165"/>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441B"/>
    <w:rsid w:val="00F2551F"/>
    <w:rsid w:val="00F25E9D"/>
    <w:rsid w:val="00F26196"/>
    <w:rsid w:val="00F2662E"/>
    <w:rsid w:val="00F266CC"/>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9B2"/>
    <w:rsid w:val="00F44A82"/>
    <w:rsid w:val="00F46124"/>
    <w:rsid w:val="00F4657E"/>
    <w:rsid w:val="00F4736E"/>
    <w:rsid w:val="00F47370"/>
    <w:rsid w:val="00F50EC8"/>
    <w:rsid w:val="00F51BAD"/>
    <w:rsid w:val="00F51D79"/>
    <w:rsid w:val="00F52316"/>
    <w:rsid w:val="00F53078"/>
    <w:rsid w:val="00F531CF"/>
    <w:rsid w:val="00F5321C"/>
    <w:rsid w:val="00F54347"/>
    <w:rsid w:val="00F54A85"/>
    <w:rsid w:val="00F54BC8"/>
    <w:rsid w:val="00F54E49"/>
    <w:rsid w:val="00F54EEC"/>
    <w:rsid w:val="00F54FDB"/>
    <w:rsid w:val="00F558D4"/>
    <w:rsid w:val="00F559E8"/>
    <w:rsid w:val="00F563BD"/>
    <w:rsid w:val="00F578FD"/>
    <w:rsid w:val="00F57AFC"/>
    <w:rsid w:val="00F60361"/>
    <w:rsid w:val="00F60709"/>
    <w:rsid w:val="00F608F3"/>
    <w:rsid w:val="00F6090B"/>
    <w:rsid w:val="00F610D3"/>
    <w:rsid w:val="00F61697"/>
    <w:rsid w:val="00F626DE"/>
    <w:rsid w:val="00F63066"/>
    <w:rsid w:val="00F636AD"/>
    <w:rsid w:val="00F64664"/>
    <w:rsid w:val="00F64B74"/>
    <w:rsid w:val="00F64E2A"/>
    <w:rsid w:val="00F65391"/>
    <w:rsid w:val="00F6558D"/>
    <w:rsid w:val="00F65884"/>
    <w:rsid w:val="00F65966"/>
    <w:rsid w:val="00F6609F"/>
    <w:rsid w:val="00F666DA"/>
    <w:rsid w:val="00F66ADE"/>
    <w:rsid w:val="00F6711D"/>
    <w:rsid w:val="00F679D7"/>
    <w:rsid w:val="00F70211"/>
    <w:rsid w:val="00F70C33"/>
    <w:rsid w:val="00F714CE"/>
    <w:rsid w:val="00F71DE9"/>
    <w:rsid w:val="00F71EDA"/>
    <w:rsid w:val="00F71F7F"/>
    <w:rsid w:val="00F727BB"/>
    <w:rsid w:val="00F740F1"/>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73C6"/>
    <w:rsid w:val="00FA7586"/>
    <w:rsid w:val="00FA7855"/>
    <w:rsid w:val="00FB0152"/>
    <w:rsid w:val="00FB03D4"/>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F0106"/>
    <w:rsid w:val="00FF0345"/>
    <w:rsid w:val="00FF0748"/>
    <w:rsid w:val="00FF0764"/>
    <w:rsid w:val="00FF172B"/>
    <w:rsid w:val="00FF1DEC"/>
    <w:rsid w:val="00FF2213"/>
    <w:rsid w:val="00FF2889"/>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BF3B78CA-F864-46D7-9D9F-F4D44B443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rofile/Laura_Johnson6/publication/233505933_The_influence_of_land_use_on_stream_biofilm_nutrient_limitation_across_eight_North_American_biomes/links/02e7e516d60627607e000000.pdf" TargetMode="External"/><Relationship Id="rId1" Type="http://schemas.openxmlformats.org/officeDocument/2006/relationships/hyperlink" Target="https://www.tandfonline.com/doi/abs/10.1080/02705060.2012.711259"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A17B3260-F919-4793-9C56-C71478AE7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28908</TotalTime>
  <Pages>1</Pages>
  <Words>44819</Words>
  <Characters>255470</Characters>
  <Application>Microsoft Office Word</Application>
  <DocSecurity>0</DocSecurity>
  <Lines>2128</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Clay Arango</cp:lastModifiedBy>
  <cp:revision>7</cp:revision>
  <cp:lastPrinted>2019-04-09T20:12:00Z</cp:lastPrinted>
  <dcterms:created xsi:type="dcterms:W3CDTF">2019-01-15T17:40:00Z</dcterms:created>
  <dcterms:modified xsi:type="dcterms:W3CDTF">2019-04-19T21:04:00Z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id="ufVLwyRn"/&gt;&lt;style id="http://www.zotero.org/styles/council-of-science-editors-author-date" hasBibliography="1" bibliographyStyleHasBeenSet="0"/&gt;&lt;prefs&gt;&lt;pref name="fieldType" value="Field"/&gt;&lt;/pref</vt:lpwstr>
  </property>
  <property fmtid="{D5CDD505-2E9C-101B-9397-08002B2CF9AE}" pid="3" name="ZOTERO_PREF_2">
    <vt:lpwstr>s&gt;&lt;/data&gt;</vt:lpwstr>
  </property>
</Properties>
</file>