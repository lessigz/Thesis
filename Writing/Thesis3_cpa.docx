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324E6" w14:textId="2FC6FA44" w:rsidR="002B6F18" w:rsidRPr="00A46C09" w:rsidRDefault="002B6F18" w:rsidP="002B6F18">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Introduction</w:t>
      </w:r>
    </w:p>
    <w:p w14:paraId="223C3309" w14:textId="4738CF4B" w:rsidR="002B6F18" w:rsidRPr="00A46C09" w:rsidRDefault="00150EC2" w:rsidP="002B6F18">
      <w:pPr>
        <w:spacing w:line="480" w:lineRule="auto"/>
        <w:ind w:firstLine="720"/>
        <w:rPr>
          <w:rFonts w:ascii="Times New Roman" w:hAnsi="Times New Roman" w:cs="Times New Roman"/>
        </w:rPr>
      </w:pPr>
      <w:r w:rsidRPr="00A46C09">
        <w:rPr>
          <w:rFonts w:ascii="Times New Roman" w:hAnsi="Times New Roman" w:cs="Times New Roman"/>
        </w:rPr>
        <w:t xml:space="preserve">At </w:t>
      </w:r>
      <w:r w:rsidR="00EA6F85" w:rsidRPr="00A46C09">
        <w:rPr>
          <w:rFonts w:ascii="Times New Roman" w:hAnsi="Times New Roman" w:cs="Times New Roman"/>
        </w:rPr>
        <w:t xml:space="preserve">the </w:t>
      </w:r>
      <w:r w:rsidRPr="00A46C09">
        <w:rPr>
          <w:rFonts w:ascii="Times New Roman" w:hAnsi="Times New Roman" w:cs="Times New Roman"/>
        </w:rPr>
        <w:t>high</w:t>
      </w:r>
      <w:r w:rsidR="00EA6F85" w:rsidRPr="00A46C09">
        <w:rPr>
          <w:rFonts w:ascii="Times New Roman" w:hAnsi="Times New Roman" w:cs="Times New Roman"/>
        </w:rPr>
        <w:t xml:space="preserve">est points of a </w:t>
      </w:r>
      <w:r w:rsidR="00B7716F" w:rsidRPr="00A46C09">
        <w:rPr>
          <w:rFonts w:ascii="Times New Roman" w:hAnsi="Times New Roman" w:cs="Times New Roman"/>
        </w:rPr>
        <w:t>catchment</w:t>
      </w:r>
      <w:r w:rsidR="00EA6F85" w:rsidRPr="00A46C09">
        <w:rPr>
          <w:rFonts w:ascii="Times New Roman" w:hAnsi="Times New Roman" w:cs="Times New Roman"/>
        </w:rPr>
        <w:t xml:space="preserve"> the stream network begins.  When viewing a topographic map, one can see </w:t>
      </w:r>
      <w:r w:rsidR="002B6F18" w:rsidRPr="00A46C09">
        <w:rPr>
          <w:rFonts w:ascii="Times New Roman" w:hAnsi="Times New Roman" w:cs="Times New Roman"/>
        </w:rPr>
        <w:t>small grooves in the hillsides</w:t>
      </w:r>
      <w:r w:rsidR="00EA6F85" w:rsidRPr="00A46C09">
        <w:rPr>
          <w:rFonts w:ascii="Times New Roman" w:hAnsi="Times New Roman" w:cs="Times New Roman"/>
        </w:rPr>
        <w:t>.  These grooves, often enshrouded by a dense canopy of trees,</w:t>
      </w:r>
      <w:r w:rsidR="002B6F18" w:rsidRPr="00A46C09">
        <w:rPr>
          <w:rFonts w:ascii="Times New Roman" w:hAnsi="Times New Roman" w:cs="Times New Roman"/>
        </w:rPr>
        <w:t xml:space="preserve"> </w:t>
      </w:r>
      <w:r w:rsidR="00EA6F85" w:rsidRPr="00A46C09">
        <w:rPr>
          <w:rFonts w:ascii="Times New Roman" w:hAnsi="Times New Roman" w:cs="Times New Roman"/>
        </w:rPr>
        <w:t>conceal ribbons of water</w:t>
      </w:r>
      <w:r w:rsidR="00EA6F85" w:rsidRPr="00A46C09" w:rsidDel="00150EC2">
        <w:rPr>
          <w:rFonts w:ascii="Times New Roman" w:hAnsi="Times New Roman" w:cs="Times New Roman"/>
        </w:rPr>
        <w:t xml:space="preserve"> </w:t>
      </w:r>
      <w:r w:rsidR="00EA6F85" w:rsidRPr="00A46C09">
        <w:rPr>
          <w:rFonts w:ascii="Times New Roman" w:hAnsi="Times New Roman" w:cs="Times New Roman"/>
        </w:rPr>
        <w:t xml:space="preserve">called </w:t>
      </w:r>
      <w:r w:rsidR="002B6F18" w:rsidRPr="00A46C09">
        <w:rPr>
          <w:rFonts w:ascii="Times New Roman" w:hAnsi="Times New Roman" w:cs="Times New Roman"/>
        </w:rPr>
        <w:t>headwater streams.</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These starting points of a fluvial network become a more apparent </w:t>
      </w:r>
      <w:r w:rsidRPr="00A46C09">
        <w:rPr>
          <w:rFonts w:ascii="Times New Roman" w:hAnsi="Times New Roman" w:cs="Times New Roman"/>
        </w:rPr>
        <w:t xml:space="preserve">landscape </w:t>
      </w:r>
      <w:r w:rsidR="002B6F18" w:rsidRPr="00A46C09">
        <w:rPr>
          <w:rFonts w:ascii="Times New Roman" w:hAnsi="Times New Roman" w:cs="Times New Roman"/>
        </w:rPr>
        <w:t xml:space="preserve">feature as </w:t>
      </w:r>
      <w:r w:rsidR="00EA6F85" w:rsidRPr="00A46C09">
        <w:rPr>
          <w:rFonts w:ascii="Times New Roman" w:hAnsi="Times New Roman" w:cs="Times New Roman"/>
        </w:rPr>
        <w:t>they</w:t>
      </w:r>
      <w:r w:rsidR="002B6F18" w:rsidRPr="00A46C09">
        <w:rPr>
          <w:rFonts w:ascii="Times New Roman" w:hAnsi="Times New Roman" w:cs="Times New Roman"/>
        </w:rPr>
        <w:t xml:space="preserve"> </w:t>
      </w:r>
      <w:r w:rsidR="00EA6F85" w:rsidRPr="00A46C09">
        <w:rPr>
          <w:rFonts w:ascii="Times New Roman" w:hAnsi="Times New Roman" w:cs="Times New Roman"/>
        </w:rPr>
        <w:t xml:space="preserve">flow downstream and </w:t>
      </w:r>
      <w:r w:rsidR="002B6F18" w:rsidRPr="00A46C09">
        <w:rPr>
          <w:rFonts w:ascii="Times New Roman" w:hAnsi="Times New Roman" w:cs="Times New Roman"/>
        </w:rPr>
        <w:t xml:space="preserve">coalesce into larger </w:t>
      </w:r>
      <w:r w:rsidR="008F54F3">
        <w:rPr>
          <w:rFonts w:ascii="Times New Roman" w:hAnsi="Times New Roman" w:cs="Times New Roman" w:hint="eastAsia"/>
          <w:lang w:eastAsia="ja-JP"/>
        </w:rPr>
        <w:t>streams</w:t>
      </w:r>
      <w:r w:rsidR="002B6F18" w:rsidRPr="00A46C09">
        <w:rPr>
          <w:rFonts w:ascii="Times New Roman" w:hAnsi="Times New Roman" w:cs="Times New Roman"/>
        </w:rPr>
        <w:t xml:space="preserve">.  When viewed from their banks, headwater streams </w:t>
      </w:r>
      <w:r w:rsidR="00EA6F85" w:rsidRPr="00A46C09">
        <w:rPr>
          <w:rFonts w:ascii="Times New Roman" w:hAnsi="Times New Roman" w:cs="Times New Roman"/>
        </w:rPr>
        <w:t>appear</w:t>
      </w:r>
      <w:r w:rsidR="002B6F18" w:rsidRPr="00A46C09">
        <w:rPr>
          <w:rFonts w:ascii="Times New Roman" w:hAnsi="Times New Roman" w:cs="Times New Roman"/>
        </w:rPr>
        <w:t xml:space="preserve"> as modest rivulets</w:t>
      </w:r>
      <w:r w:rsidR="00EA6F85" w:rsidRPr="00A46C09">
        <w:rPr>
          <w:rFonts w:ascii="Times New Roman" w:hAnsi="Times New Roman" w:cs="Times New Roman"/>
        </w:rPr>
        <w:t>,</w:t>
      </w:r>
      <w:r w:rsidR="002B6F18" w:rsidRPr="00A46C09">
        <w:rPr>
          <w:rFonts w:ascii="Times New Roman" w:hAnsi="Times New Roman" w:cs="Times New Roman"/>
        </w:rPr>
        <w:t xml:space="preserve"> </w:t>
      </w:r>
      <w:r w:rsidR="007C4828" w:rsidRPr="00A46C09">
        <w:rPr>
          <w:rFonts w:ascii="Times New Roman" w:hAnsi="Times New Roman" w:cs="Times New Roman"/>
        </w:rPr>
        <w:t xml:space="preserve">kept </w:t>
      </w:r>
      <w:r w:rsidR="00EA6F85" w:rsidRPr="00A46C09">
        <w:rPr>
          <w:rFonts w:ascii="Times New Roman" w:hAnsi="Times New Roman" w:cs="Times New Roman"/>
        </w:rPr>
        <w:t xml:space="preserve">cool by the shade of the canopy above and </w:t>
      </w:r>
      <w:r w:rsidRPr="00A46C09">
        <w:rPr>
          <w:rFonts w:ascii="Times New Roman" w:hAnsi="Times New Roman" w:cs="Times New Roman"/>
        </w:rPr>
        <w:t xml:space="preserve">constrained by </w:t>
      </w:r>
      <w:r w:rsidR="002B6F18" w:rsidRPr="00A46C09">
        <w:rPr>
          <w:rFonts w:ascii="Times New Roman" w:hAnsi="Times New Roman" w:cs="Times New Roman"/>
        </w:rPr>
        <w:t xml:space="preserve">steep banks </w:t>
      </w:r>
      <w:r w:rsidR="00BF0C10">
        <w:rPr>
          <w:rFonts w:ascii="Times New Roman" w:hAnsi="Times New Roman" w:cs="Times New Roman"/>
        </w:rPr>
        <w:t xml:space="preserve">causing </w:t>
      </w:r>
      <w:r w:rsidR="00EA6F85" w:rsidRPr="00A46C09">
        <w:rPr>
          <w:rFonts w:ascii="Times New Roman" w:hAnsi="Times New Roman" w:cs="Times New Roman"/>
        </w:rPr>
        <w:t xml:space="preserve">the water </w:t>
      </w:r>
      <w:r w:rsidR="00BF0C10">
        <w:rPr>
          <w:rFonts w:ascii="Times New Roman" w:hAnsi="Times New Roman" w:cs="Times New Roman"/>
        </w:rPr>
        <w:t xml:space="preserve">to </w:t>
      </w:r>
      <w:r w:rsidR="005A1765" w:rsidRPr="00A46C09">
        <w:rPr>
          <w:rFonts w:ascii="Times New Roman" w:hAnsi="Times New Roman" w:cs="Times New Roman"/>
        </w:rPr>
        <w:t xml:space="preserve">wind </w:t>
      </w:r>
      <w:r w:rsidR="002B6F18" w:rsidRPr="00A46C09">
        <w:rPr>
          <w:rFonts w:ascii="Times New Roman" w:hAnsi="Times New Roman" w:cs="Times New Roman"/>
        </w:rPr>
        <w:t>around large rocks and tree roots.</w:t>
      </w:r>
      <w:r w:rsidR="00B7716F" w:rsidRPr="00A46C09">
        <w:rPr>
          <w:rFonts w:ascii="Times New Roman" w:hAnsi="Times New Roman" w:cs="Times New Roman"/>
        </w:rPr>
        <w:t xml:space="preserve">  P</w:t>
      </w:r>
      <w:r w:rsidR="002B6F18" w:rsidRPr="00A46C09">
        <w:rPr>
          <w:rFonts w:ascii="Times New Roman" w:hAnsi="Times New Roman" w:cs="Times New Roman"/>
        </w:rPr>
        <w:t xml:space="preserve">revious years’ leaves </w:t>
      </w:r>
      <w:r w:rsidR="00042874" w:rsidRPr="00A46C09">
        <w:rPr>
          <w:rFonts w:ascii="Times New Roman" w:hAnsi="Times New Roman" w:cs="Times New Roman"/>
        </w:rPr>
        <w:t xml:space="preserve">or needles </w:t>
      </w:r>
      <w:r w:rsidR="002B6F18" w:rsidRPr="00A46C09">
        <w:rPr>
          <w:rFonts w:ascii="Times New Roman" w:hAnsi="Times New Roman" w:cs="Times New Roman"/>
        </w:rPr>
        <w:t>litter the ground and</w:t>
      </w:r>
      <w:r w:rsidR="000A2CA6">
        <w:rPr>
          <w:rFonts w:ascii="Times New Roman" w:hAnsi="Times New Roman" w:cs="Times New Roman"/>
        </w:rPr>
        <w:t xml:space="preserve"> stream bed,</w:t>
      </w:r>
      <w:r w:rsidR="00BF0C10">
        <w:rPr>
          <w:rFonts w:ascii="Times New Roman" w:hAnsi="Times New Roman" w:cs="Times New Roman"/>
        </w:rPr>
        <w:t xml:space="preserve"> and s</w:t>
      </w:r>
      <w:r w:rsidR="00761AE0" w:rsidRPr="00A46C09">
        <w:rPr>
          <w:rFonts w:ascii="Times New Roman" w:hAnsi="Times New Roman" w:cs="Times New Roman"/>
        </w:rPr>
        <w:t xml:space="preserve">ome </w:t>
      </w:r>
      <w:r w:rsidR="002B6F18" w:rsidRPr="00A46C09">
        <w:rPr>
          <w:rFonts w:ascii="Times New Roman" w:hAnsi="Times New Roman" w:cs="Times New Roman"/>
        </w:rPr>
        <w:t xml:space="preserve">of these leaves will appear sturdy and intact </w:t>
      </w:r>
      <w:r w:rsidR="00761AE0" w:rsidRPr="00A46C09">
        <w:rPr>
          <w:rFonts w:ascii="Times New Roman" w:hAnsi="Times New Roman" w:cs="Times New Roman"/>
        </w:rPr>
        <w:t xml:space="preserve">while others </w:t>
      </w:r>
      <w:r w:rsidR="002B6F18" w:rsidRPr="00A46C09">
        <w:rPr>
          <w:rFonts w:ascii="Times New Roman" w:hAnsi="Times New Roman" w:cs="Times New Roman"/>
        </w:rPr>
        <w:t>show the invariable signs of decomposition where fungi, bacteria</w:t>
      </w:r>
      <w:r w:rsidR="00761AE0" w:rsidRPr="00A46C09">
        <w:rPr>
          <w:rFonts w:ascii="Times New Roman" w:hAnsi="Times New Roman" w:cs="Times New Roman"/>
        </w:rPr>
        <w:t>,</w:t>
      </w:r>
      <w:r w:rsidR="002B6F18" w:rsidRPr="00A46C09">
        <w:rPr>
          <w:rFonts w:ascii="Times New Roman" w:hAnsi="Times New Roman" w:cs="Times New Roman"/>
        </w:rPr>
        <w:t xml:space="preserve"> and aquatic insects have left little but skeletonized remains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(Suberkropp and Klug 1980)</w:t>
      </w:r>
      <w:r w:rsidR="00D03DCF" w:rsidRPr="00A46C09">
        <w:rPr>
          <w:rFonts w:ascii="Times New Roman" w:hAnsi="Times New Roman" w:cs="Times New Roman"/>
        </w:rPr>
        <w:fldChar w:fldCharType="end"/>
      </w:r>
      <w:r w:rsidR="00D03DCF" w:rsidRPr="00A46C09">
        <w:rPr>
          <w:rFonts w:ascii="Times New Roman" w:hAnsi="Times New Roman" w:cs="Times New Roman"/>
        </w:rPr>
        <w:t xml:space="preserve">.  </w:t>
      </w:r>
      <w:r w:rsidR="002B6F18" w:rsidRPr="00A46C09">
        <w:rPr>
          <w:rFonts w:ascii="Times New Roman" w:hAnsi="Times New Roman" w:cs="Times New Roman"/>
        </w:rPr>
        <w:t>Occasionally small fish can</w:t>
      </w:r>
      <w:r w:rsidR="00A36035" w:rsidRPr="00A46C09">
        <w:rPr>
          <w:rFonts w:ascii="Times New Roman" w:hAnsi="Times New Roman" w:cs="Times New Roman"/>
        </w:rPr>
        <w:t xml:space="preserve"> </w:t>
      </w:r>
      <w:r w:rsidR="002B6F18" w:rsidRPr="00A46C09">
        <w:rPr>
          <w:rFonts w:ascii="Times New Roman" w:hAnsi="Times New Roman" w:cs="Times New Roman"/>
        </w:rPr>
        <w:t xml:space="preserve">be seen darting around and jostling for positions within the current, seeking the best position to feed on small insects </w:t>
      </w:r>
      <w:r w:rsidR="00761AE0" w:rsidRPr="00A46C09">
        <w:rPr>
          <w:rFonts w:ascii="Times New Roman" w:hAnsi="Times New Roman" w:cs="Times New Roman"/>
        </w:rPr>
        <w:t xml:space="preserve">or other food particles </w:t>
      </w:r>
      <w:r w:rsidR="002B6F18" w:rsidRPr="00A46C09">
        <w:rPr>
          <w:rFonts w:ascii="Times New Roman" w:hAnsi="Times New Roman" w:cs="Times New Roman"/>
        </w:rPr>
        <w:t xml:space="preserve">drifting downstream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(Hughes 1992)</w:t>
      </w:r>
      <w:r w:rsidR="00D03DCF" w:rsidRPr="00A46C09">
        <w:rPr>
          <w:rFonts w:ascii="Times New Roman" w:hAnsi="Times New Roman" w:cs="Times New Roman"/>
        </w:rPr>
        <w:fldChar w:fldCharType="end"/>
      </w:r>
      <w:r w:rsidR="002B6F18" w:rsidRPr="00A46C09">
        <w:rPr>
          <w:rFonts w:ascii="Times New Roman" w:hAnsi="Times New Roman" w:cs="Times New Roman"/>
        </w:rPr>
        <w:t>.</w:t>
      </w:r>
    </w:p>
    <w:p w14:paraId="2E323BE7" w14:textId="4BA94840" w:rsidR="005C0137" w:rsidRDefault="00A36035" w:rsidP="004F0AF4">
      <w:pPr>
        <w:spacing w:line="480" w:lineRule="auto"/>
        <w:ind w:firstLine="720"/>
        <w:rPr>
          <w:rFonts w:ascii="Times New Roman" w:hAnsi="Times New Roman" w:cs="Times New Roman"/>
        </w:rPr>
      </w:pPr>
      <w:r w:rsidRPr="00A46C09">
        <w:rPr>
          <w:rFonts w:ascii="Times New Roman" w:hAnsi="Times New Roman" w:cs="Times New Roman"/>
        </w:rPr>
        <w:t>A succinct definition for headwater streams ha</w:t>
      </w:r>
      <w:r w:rsidR="007A7E1E" w:rsidRPr="00A46C09">
        <w:rPr>
          <w:rFonts w:ascii="Times New Roman" w:hAnsi="Times New Roman" w:cs="Times New Roman"/>
        </w:rPr>
        <w:t xml:space="preserve">s not been completely agreed on </w:t>
      </w:r>
      <w:r w:rsidRPr="00A46C09">
        <w:rPr>
          <w:rFonts w:ascii="Times New Roman" w:hAnsi="Times New Roman" w:cs="Times New Roman"/>
        </w:rPr>
        <w:t>although</w:t>
      </w:r>
      <w:r w:rsidR="007A7E1E" w:rsidRPr="00A46C09">
        <w:rPr>
          <w:rFonts w:ascii="Times New Roman" w:hAnsi="Times New Roman" w:cs="Times New Roman"/>
        </w:rPr>
        <w:t xml:space="preserve"> they are broadly understood as</w:t>
      </w:r>
      <w:r w:rsidR="001672DF">
        <w:rPr>
          <w:rFonts w:ascii="Times New Roman" w:hAnsi="Times New Roman" w:cs="Times New Roman"/>
        </w:rPr>
        <w:t xml:space="preserve"> low </w:t>
      </w:r>
      <w:r w:rsidR="007A7E1E" w:rsidRPr="00A46C09">
        <w:rPr>
          <w:rFonts w:ascii="Times New Roman" w:hAnsi="Times New Roman" w:cs="Times New Roman"/>
        </w:rPr>
        <w:t>order channels (i.e. stream</w:t>
      </w:r>
      <w:r w:rsidR="001672DF">
        <w:rPr>
          <w:rFonts w:ascii="Times New Roman" w:hAnsi="Times New Roman" w:cs="Times New Roman"/>
        </w:rPr>
        <w:t>s</w:t>
      </w:r>
      <w:r w:rsidR="007A7E1E" w:rsidRPr="00A46C09">
        <w:rPr>
          <w:rFonts w:ascii="Times New Roman" w:hAnsi="Times New Roman" w:cs="Times New Roman"/>
        </w:rPr>
        <w:t xml:space="preserve"> that ha</w:t>
      </w:r>
      <w:r w:rsidR="001672DF">
        <w:rPr>
          <w:rFonts w:ascii="Times New Roman" w:hAnsi="Times New Roman" w:cs="Times New Roman"/>
        </w:rPr>
        <w:t>ve</w:t>
      </w:r>
      <w:r w:rsidR="007A7E1E" w:rsidRPr="00A46C09">
        <w:rPr>
          <w:rFonts w:ascii="Times New Roman" w:hAnsi="Times New Roman" w:cs="Times New Roman"/>
        </w:rPr>
        <w:t xml:space="preserve"> </w:t>
      </w:r>
      <w:r w:rsidR="001672DF">
        <w:rPr>
          <w:rFonts w:ascii="Times New Roman" w:hAnsi="Times New Roman" w:cs="Times New Roman"/>
        </w:rPr>
        <w:t xml:space="preserve">not </w:t>
      </w:r>
      <w:r w:rsidR="005C0137">
        <w:rPr>
          <w:rFonts w:ascii="Times New Roman" w:hAnsi="Times New Roman" w:cs="Times New Roman"/>
        </w:rPr>
        <w:t>coalesced</w:t>
      </w:r>
      <w:r w:rsidR="005C0137" w:rsidRPr="00A46C09">
        <w:rPr>
          <w:rFonts w:ascii="Times New Roman" w:hAnsi="Times New Roman" w:cs="Times New Roman"/>
        </w:rPr>
        <w:t xml:space="preserve"> </w:t>
      </w:r>
      <w:r w:rsidR="007A7E1E" w:rsidRPr="00A46C09">
        <w:rPr>
          <w:rFonts w:ascii="Times New Roman" w:hAnsi="Times New Roman" w:cs="Times New Roman"/>
        </w:rPr>
        <w:t xml:space="preserve">with </w:t>
      </w:r>
      <w:r w:rsidR="001672DF">
        <w:rPr>
          <w:rFonts w:ascii="Times New Roman" w:hAnsi="Times New Roman" w:cs="Times New Roman"/>
        </w:rPr>
        <w:t>many other streams</w:t>
      </w:r>
      <w:r w:rsidR="00BF0C10">
        <w:rPr>
          <w:rFonts w:ascii="Times New Roman" w:hAnsi="Times New Roman" w:cs="Times New Roman"/>
        </w:rPr>
        <w:t xml:space="preserve">; </w:t>
      </w:r>
      <w:r w:rsidR="00717F1F" w:rsidRPr="00A46C09">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00717F1F" w:rsidRPr="00A46C09">
        <w:rPr>
          <w:rFonts w:ascii="Times New Roman" w:hAnsi="Times New Roman" w:cs="Times New Roman"/>
        </w:rPr>
        <w:fldChar w:fldCharType="separate"/>
      </w:r>
      <w:r w:rsidR="00717F1F" w:rsidRPr="00A46C09">
        <w:rPr>
          <w:rFonts w:ascii="Times New Roman" w:hAnsi="Times New Roman" w:cs="Times New Roman"/>
        </w:rPr>
        <w:t>Strahler 1957)</w:t>
      </w:r>
      <w:r w:rsidR="00717F1F" w:rsidRPr="00A46C09">
        <w:rPr>
          <w:rFonts w:ascii="Times New Roman" w:hAnsi="Times New Roman" w:cs="Times New Roman"/>
        </w:rPr>
        <w:fldChar w:fldCharType="end"/>
      </w:r>
      <w:r w:rsidR="00CA2F43" w:rsidRPr="00A46C09">
        <w:rPr>
          <w:rFonts w:ascii="Times New Roman" w:hAnsi="Times New Roman" w:cs="Times New Roman"/>
        </w:rPr>
        <w:t xml:space="preserve"> although some favor defining </w:t>
      </w:r>
      <w:r w:rsidR="008F54F3">
        <w:rPr>
          <w:rFonts w:ascii="Times New Roman" w:hAnsi="Times New Roman" w:cs="Times New Roman" w:hint="eastAsia"/>
          <w:lang w:eastAsia="ja-JP"/>
        </w:rPr>
        <w:t>them</w:t>
      </w:r>
      <w:r w:rsidR="008F54F3" w:rsidRPr="00A46C09">
        <w:rPr>
          <w:rFonts w:ascii="Times New Roman" w:hAnsi="Times New Roman" w:cs="Times New Roman"/>
        </w:rPr>
        <w:t xml:space="preserve"> </w:t>
      </w:r>
      <w:r w:rsidR="00CA2F43" w:rsidRPr="00A46C09">
        <w:rPr>
          <w:rFonts w:ascii="Times New Roman" w:hAnsi="Times New Roman" w:cs="Times New Roman"/>
        </w:rPr>
        <w:t>as stream</w:t>
      </w:r>
      <w:r w:rsidR="008F54F3">
        <w:rPr>
          <w:rFonts w:ascii="Times New Roman" w:hAnsi="Times New Roman" w:cs="Times New Roman" w:hint="eastAsia"/>
          <w:lang w:eastAsia="ja-JP"/>
        </w:rPr>
        <w:t>s</w:t>
      </w:r>
      <w:r w:rsidR="00CA2F43" w:rsidRPr="00A46C09">
        <w:rPr>
          <w:rFonts w:ascii="Times New Roman" w:hAnsi="Times New Roman" w:cs="Times New Roman"/>
        </w:rPr>
        <w:t xml:space="preserve"> draining a catchment size </w:t>
      </w:r>
      <w:r w:rsidR="00BD2EC1" w:rsidRPr="00A46C09">
        <w:rPr>
          <w:rFonts w:ascii="Times New Roman" w:hAnsi="Times New Roman" w:cs="Times New Roman"/>
        </w:rPr>
        <w:t>of less than 100 ha</w:t>
      </w:r>
      <w:r w:rsidR="007A7E1E" w:rsidRPr="00A46C09">
        <w:rPr>
          <w:rFonts w:ascii="Times New Roman" w:hAnsi="Times New Roman" w:cs="Times New Roman"/>
        </w:rPr>
        <w:t xml:space="preserve"> </w:t>
      </w:r>
      <w:r w:rsidR="00CA2F43" w:rsidRPr="00A46C09">
        <w:rPr>
          <w:rFonts w:ascii="Times New Roman" w:hAnsi="Times New Roman" w:cs="Times New Roman"/>
        </w:rPr>
        <w:fldChar w:fldCharType="begin"/>
      </w:r>
      <w:r w:rsidR="00CA2F43" w:rsidRPr="00A46C09">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00CA2F43" w:rsidRPr="00A46C09">
        <w:rPr>
          <w:rFonts w:ascii="Times New Roman" w:hAnsi="Times New Roman" w:cs="Times New Roman"/>
        </w:rPr>
        <w:fldChar w:fldCharType="separate"/>
      </w:r>
      <w:r w:rsidR="00CA2F43" w:rsidRPr="00A46C09">
        <w:rPr>
          <w:rFonts w:ascii="Times New Roman" w:hAnsi="Times New Roman" w:cs="Times New Roman"/>
        </w:rPr>
        <w:t>(Gomi et al. 2002)</w:t>
      </w:r>
      <w:r w:rsidR="00CA2F43" w:rsidRPr="00A46C09">
        <w:rPr>
          <w:rFonts w:ascii="Times New Roman" w:hAnsi="Times New Roman" w:cs="Times New Roman"/>
        </w:rPr>
        <w:fldChar w:fldCharType="end"/>
      </w:r>
      <w:r w:rsidR="00CA2F43" w:rsidRPr="00A46C09">
        <w:rPr>
          <w:rFonts w:ascii="Times New Roman" w:hAnsi="Times New Roman" w:cs="Times New Roman"/>
        </w:rPr>
        <w:t>.</w:t>
      </w:r>
      <w:r w:rsidR="006E7D3F">
        <w:rPr>
          <w:rFonts w:ascii="Times New Roman" w:hAnsi="Times New Roman" w:cs="Times New Roman"/>
        </w:rPr>
        <w:t xml:space="preserve">  In some cases, </w:t>
      </w:r>
      <w:r w:rsidR="00BD2EC1" w:rsidRPr="00A46C09">
        <w:rPr>
          <w:rFonts w:ascii="Times New Roman" w:hAnsi="Times New Roman" w:cs="Times New Roman"/>
        </w:rPr>
        <w:t>definition</w:t>
      </w:r>
      <w:r w:rsidR="006E7D3F">
        <w:rPr>
          <w:rFonts w:ascii="Times New Roman" w:hAnsi="Times New Roman" w:cs="Times New Roman"/>
        </w:rPr>
        <w:t>s</w:t>
      </w:r>
      <w:r w:rsidR="00BD2EC1" w:rsidRPr="00A46C09">
        <w:rPr>
          <w:rFonts w:ascii="Times New Roman" w:hAnsi="Times New Roman" w:cs="Times New Roman"/>
        </w:rPr>
        <w:t xml:space="preserve"> involv</w:t>
      </w:r>
      <w:r w:rsidR="006E7D3F">
        <w:rPr>
          <w:rFonts w:ascii="Times New Roman" w:hAnsi="Times New Roman" w:cs="Times New Roman"/>
        </w:rPr>
        <w:t>ing</w:t>
      </w:r>
      <w:r w:rsidR="00BD2EC1" w:rsidRPr="00A46C09">
        <w:rPr>
          <w:rFonts w:ascii="Times New Roman" w:hAnsi="Times New Roman" w:cs="Times New Roman"/>
        </w:rPr>
        <w:t xml:space="preserve"> a more quantitative </w:t>
      </w:r>
      <w:r w:rsidR="00717F1F" w:rsidRPr="00A46C09">
        <w:rPr>
          <w:rFonts w:ascii="Times New Roman" w:hAnsi="Times New Roman" w:cs="Times New Roman"/>
        </w:rPr>
        <w:t>characterization</w:t>
      </w:r>
      <w:r w:rsidR="00BD2EC1" w:rsidRPr="00A46C09">
        <w:rPr>
          <w:rFonts w:ascii="Times New Roman" w:hAnsi="Times New Roman" w:cs="Times New Roman"/>
        </w:rPr>
        <w:t xml:space="preserve"> of</w:t>
      </w:r>
      <w:r w:rsidR="00203EF8">
        <w:rPr>
          <w:rFonts w:ascii="Times New Roman" w:hAnsi="Times New Roman" w:cs="Times New Roman"/>
        </w:rPr>
        <w:t xml:space="preserve"> </w:t>
      </w:r>
      <w:r w:rsidR="00BD2EC1" w:rsidRPr="00A46C09">
        <w:rPr>
          <w:rFonts w:ascii="Times New Roman" w:hAnsi="Times New Roman" w:cs="Times New Roman"/>
        </w:rPr>
        <w:t>stream size is</w:t>
      </w:r>
      <w:r w:rsidR="006E7D3F">
        <w:rPr>
          <w:rFonts w:ascii="Times New Roman" w:hAnsi="Times New Roman" w:cs="Times New Roman"/>
        </w:rPr>
        <w:t xml:space="preserve"> </w:t>
      </w:r>
      <w:r w:rsidR="00BD2EC1" w:rsidRPr="00A46C09">
        <w:rPr>
          <w:rFonts w:ascii="Times New Roman" w:hAnsi="Times New Roman" w:cs="Times New Roman"/>
        </w:rPr>
        <w:t>favored</w:t>
      </w:r>
      <w:r w:rsidR="00895CD2">
        <w:rPr>
          <w:rFonts w:ascii="Times New Roman" w:hAnsi="Times New Roman" w:cs="Times New Roman"/>
        </w:rPr>
        <w:t xml:space="preserve"> where</w:t>
      </w:r>
      <w:r w:rsidR="00717F1F" w:rsidRPr="00A46C09">
        <w:rPr>
          <w:rFonts w:ascii="Times New Roman" w:hAnsi="Times New Roman" w:cs="Times New Roman"/>
        </w:rPr>
        <w:t xml:space="preserve"> headwater streams are </w:t>
      </w:r>
      <w:r w:rsidR="00895CD2">
        <w:rPr>
          <w:rFonts w:ascii="Times New Roman" w:hAnsi="Times New Roman" w:cs="Times New Roman"/>
        </w:rPr>
        <w:t>viewed</w:t>
      </w:r>
      <w:r w:rsidR="00717F1F" w:rsidRPr="00A46C09">
        <w:rPr>
          <w:rFonts w:ascii="Times New Roman" w:hAnsi="Times New Roman" w:cs="Times New Roman"/>
        </w:rPr>
        <w:t xml:space="preserve"> as less </w:t>
      </w:r>
      <w:r w:rsidR="00830746" w:rsidRPr="00A46C09">
        <w:rPr>
          <w:rFonts w:ascii="Times New Roman" w:hAnsi="Times New Roman" w:cs="Times New Roman"/>
        </w:rPr>
        <w:t>t</w:t>
      </w:r>
      <w:r w:rsidR="00717F1F" w:rsidRPr="00A46C09">
        <w:rPr>
          <w:rFonts w:ascii="Times New Roman" w:hAnsi="Times New Roman" w:cs="Times New Roman"/>
        </w:rPr>
        <w:t>han 3 m wide with</w:t>
      </w:r>
      <w:r w:rsidR="00830746" w:rsidRPr="00A46C09">
        <w:rPr>
          <w:rFonts w:ascii="Times New Roman" w:hAnsi="Times New Roman" w:cs="Times New Roman"/>
        </w:rPr>
        <w:t xml:space="preserve"> </w:t>
      </w:r>
      <w:r w:rsidRPr="00A46C09">
        <w:rPr>
          <w:rFonts w:ascii="Times New Roman" w:hAnsi="Times New Roman" w:cs="Times New Roman"/>
        </w:rPr>
        <w:t xml:space="preserve">an average </w:t>
      </w:r>
      <w:r w:rsidR="00830746" w:rsidRPr="00A46C09">
        <w:rPr>
          <w:rFonts w:ascii="Times New Roman" w:hAnsi="Times New Roman" w:cs="Times New Roman"/>
        </w:rPr>
        <w:t xml:space="preserve">annual </w:t>
      </w:r>
      <w:r w:rsidRPr="00A46C09">
        <w:rPr>
          <w:rFonts w:ascii="Times New Roman" w:hAnsi="Times New Roman" w:cs="Times New Roman"/>
        </w:rPr>
        <w:t>discharge of less than 57 L s</w:t>
      </w:r>
      <w:r w:rsidRPr="00A46C09">
        <w:rPr>
          <w:rFonts w:ascii="Times New Roman" w:hAnsi="Times New Roman" w:cs="Times New Roman"/>
          <w:vertAlign w:val="superscript"/>
        </w:rPr>
        <w:t>-1</w:t>
      </w:r>
      <w:r w:rsidR="00830746" w:rsidRPr="00A46C09">
        <w:rPr>
          <w:rFonts w:ascii="Times New Roman" w:hAnsi="Times New Roman" w:cs="Times New Roman"/>
        </w:rPr>
        <w:t xml:space="preserve"> </w:t>
      </w:r>
      <w:r w:rsidR="00830746" w:rsidRPr="00A46C09">
        <w:rPr>
          <w:rFonts w:ascii="Times New Roman" w:hAnsi="Times New Roman" w:cs="Times New Roman"/>
        </w:rPr>
        <w:fldChar w:fldCharType="begin"/>
      </w:r>
      <w:r w:rsidR="00830746" w:rsidRPr="00A46C09">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830746" w:rsidRPr="00A46C09">
        <w:rPr>
          <w:rFonts w:ascii="Times New Roman" w:hAnsi="Times New Roman" w:cs="Times New Roman"/>
        </w:rPr>
        <w:fldChar w:fldCharType="separate"/>
      </w:r>
      <w:r w:rsidR="00830746" w:rsidRPr="00A46C09">
        <w:rPr>
          <w:rFonts w:ascii="Times New Roman" w:hAnsi="Times New Roman" w:cs="Times New Roman"/>
        </w:rPr>
        <w:t>(Richardson and Danehy 2007)</w:t>
      </w:r>
      <w:r w:rsidR="00830746" w:rsidRPr="00A46C09">
        <w:rPr>
          <w:rFonts w:ascii="Times New Roman" w:hAnsi="Times New Roman" w:cs="Times New Roman"/>
        </w:rPr>
        <w:fldChar w:fldCharType="end"/>
      </w:r>
      <w:r w:rsidR="00A153A2" w:rsidRPr="00A46C09">
        <w:rPr>
          <w:rFonts w:ascii="Times New Roman" w:hAnsi="Times New Roman" w:cs="Times New Roman"/>
        </w:rPr>
        <w:t>.</w:t>
      </w:r>
      <w:r w:rsidR="00D35C11">
        <w:rPr>
          <w:rFonts w:ascii="Times New Roman" w:hAnsi="Times New Roman" w:cs="Times New Roman"/>
        </w:rPr>
        <w:t xml:space="preserve">  For</w:t>
      </w:r>
      <w:r w:rsidR="009D7E89">
        <w:rPr>
          <w:rFonts w:ascii="Times New Roman" w:hAnsi="Times New Roman" w:cs="Times New Roman"/>
        </w:rPr>
        <w:t xml:space="preserve"> the current </w:t>
      </w:r>
      <w:r w:rsidR="001672DF">
        <w:rPr>
          <w:rFonts w:ascii="Times New Roman" w:hAnsi="Times New Roman" w:cs="Times New Roman"/>
        </w:rPr>
        <w:t>study</w:t>
      </w:r>
      <w:r w:rsidR="009D7E89">
        <w:rPr>
          <w:rFonts w:ascii="Times New Roman" w:hAnsi="Times New Roman" w:cs="Times New Roman"/>
        </w:rPr>
        <w:t>,</w:t>
      </w:r>
      <w:r w:rsidR="001672DF">
        <w:rPr>
          <w:rFonts w:ascii="Times New Roman" w:hAnsi="Times New Roman" w:cs="Times New Roman"/>
        </w:rPr>
        <w:t xml:space="preserve"> </w:t>
      </w:r>
      <w:r w:rsidR="00D35C11">
        <w:rPr>
          <w:rFonts w:ascii="Times New Roman" w:hAnsi="Times New Roman" w:cs="Times New Roman"/>
        </w:rPr>
        <w:t xml:space="preserve">headwater streams will be </w:t>
      </w:r>
      <w:r w:rsidR="001672DF">
        <w:rPr>
          <w:rFonts w:ascii="Times New Roman" w:hAnsi="Times New Roman" w:cs="Times New Roman"/>
        </w:rPr>
        <w:t>considered</w:t>
      </w:r>
      <w:r w:rsidR="00D35C11">
        <w:rPr>
          <w:rFonts w:ascii="Times New Roman" w:hAnsi="Times New Roman" w:cs="Times New Roman"/>
        </w:rPr>
        <w:t xml:space="preserve"> 1</w:t>
      </w:r>
      <w:r w:rsidR="00D35C11" w:rsidRPr="00140E31">
        <w:rPr>
          <w:rFonts w:ascii="Times New Roman" w:hAnsi="Times New Roman" w:cs="Times New Roman"/>
          <w:vertAlign w:val="superscript"/>
        </w:rPr>
        <w:t>st</w:t>
      </w:r>
      <w:r w:rsidR="00D35C11">
        <w:rPr>
          <w:rFonts w:ascii="Times New Roman" w:hAnsi="Times New Roman" w:cs="Times New Roman"/>
        </w:rPr>
        <w:t xml:space="preserve"> through 3</w:t>
      </w:r>
      <w:r w:rsidR="00D35C11" w:rsidRPr="00140E31">
        <w:rPr>
          <w:rFonts w:ascii="Times New Roman" w:hAnsi="Times New Roman" w:cs="Times New Roman"/>
          <w:vertAlign w:val="superscript"/>
        </w:rPr>
        <w:t>rd</w:t>
      </w:r>
      <w:r w:rsidR="00D35C11">
        <w:rPr>
          <w:rFonts w:ascii="Times New Roman" w:hAnsi="Times New Roman" w:cs="Times New Roman"/>
        </w:rPr>
        <w:t xml:space="preserve"> </w:t>
      </w:r>
      <w:r w:rsidR="006E7D3F">
        <w:rPr>
          <w:rFonts w:ascii="Times New Roman" w:hAnsi="Times New Roman" w:cs="Times New Roman"/>
        </w:rPr>
        <w:t>order streams</w:t>
      </w:r>
      <w:r w:rsidR="009D7E89">
        <w:rPr>
          <w:rFonts w:ascii="Times New Roman" w:hAnsi="Times New Roman" w:cs="Times New Roman"/>
        </w:rPr>
        <w:t xml:space="preserve"> as consistent with </w:t>
      </w:r>
      <w:r w:rsidR="009D7E8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9D7E89">
        <w:rPr>
          <w:rFonts w:ascii="Times New Roman" w:hAnsi="Times New Roman" w:cs="Times New Roman"/>
        </w:rPr>
        <w:fldChar w:fldCharType="separate"/>
      </w:r>
      <w:r w:rsidR="009D7E89" w:rsidRPr="00140E31">
        <w:rPr>
          <w:rFonts w:ascii="Times New Roman" w:hAnsi="Times New Roman" w:cs="Times New Roman"/>
        </w:rPr>
        <w:t xml:space="preserve">Vannote et al. </w:t>
      </w:r>
      <w:r w:rsidR="009D7E89">
        <w:rPr>
          <w:rFonts w:ascii="Times New Roman" w:hAnsi="Times New Roman" w:cs="Times New Roman"/>
        </w:rPr>
        <w:t>(</w:t>
      </w:r>
      <w:r w:rsidR="009D7E89" w:rsidRPr="00140E31">
        <w:rPr>
          <w:rFonts w:ascii="Times New Roman" w:hAnsi="Times New Roman" w:cs="Times New Roman"/>
        </w:rPr>
        <w:t>1980)</w:t>
      </w:r>
      <w:r w:rsidR="009D7E89">
        <w:rPr>
          <w:rFonts w:ascii="Times New Roman" w:hAnsi="Times New Roman" w:cs="Times New Roman"/>
        </w:rPr>
        <w:fldChar w:fldCharType="end"/>
      </w:r>
      <w:r w:rsidR="009D7E89">
        <w:rPr>
          <w:rFonts w:ascii="Times New Roman" w:hAnsi="Times New Roman" w:cs="Times New Roman"/>
        </w:rPr>
        <w:t>.</w:t>
      </w:r>
    </w:p>
    <w:p w14:paraId="0097AB57" w14:textId="574482B3" w:rsidR="00E429DC" w:rsidRPr="00A46C09" w:rsidRDefault="00A153A2" w:rsidP="004F0AF4">
      <w:pPr>
        <w:spacing w:line="480" w:lineRule="auto"/>
        <w:ind w:firstLine="720"/>
        <w:rPr>
          <w:rFonts w:ascii="Times New Roman" w:hAnsi="Times New Roman" w:cs="Times New Roman"/>
        </w:rPr>
      </w:pPr>
      <w:r w:rsidRPr="00A46C09">
        <w:rPr>
          <w:rFonts w:ascii="Times New Roman" w:hAnsi="Times New Roman" w:cs="Times New Roman"/>
        </w:rPr>
        <w:lastRenderedPageBreak/>
        <w:t>As</w:t>
      </w:r>
      <w:r w:rsidR="00C72093" w:rsidRPr="00A46C09">
        <w:rPr>
          <w:rFonts w:ascii="Times New Roman" w:hAnsi="Times New Roman" w:cs="Times New Roman"/>
        </w:rPr>
        <w:t xml:space="preserve"> individuals, headwater streams are small and seem insignificant, but collectively they constitute almost 80% of a drainage network’s total stream length and drain more than 70% of the land surface </w:t>
      </w:r>
      <w:r w:rsidR="00C72093" w:rsidRPr="00A46C09">
        <w:rPr>
          <w:rFonts w:ascii="Times New Roman" w:hAnsi="Times New Roman" w:cs="Times New Roman"/>
        </w:rPr>
        <w:fldChar w:fldCharType="begin"/>
      </w:r>
      <w:r w:rsidR="00C72093" w:rsidRPr="00A46C09">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sidRPr="00A46C09">
        <w:rPr>
          <w:rFonts w:ascii="Times New Roman" w:hAnsi="Times New Roman" w:cs="Times New Roman"/>
        </w:rPr>
        <w:fldChar w:fldCharType="separate"/>
      </w:r>
      <w:r w:rsidR="00C72093" w:rsidRPr="00A46C09">
        <w:rPr>
          <w:rFonts w:ascii="Times New Roman" w:hAnsi="Times New Roman" w:cs="Times New Roman"/>
        </w:rPr>
        <w:t>(Colvin et al. 2019)</w:t>
      </w:r>
      <w:r w:rsidR="00C72093" w:rsidRPr="00A46C09">
        <w:rPr>
          <w:rFonts w:ascii="Times New Roman" w:hAnsi="Times New Roman" w:cs="Times New Roman"/>
        </w:rPr>
        <w:fldChar w:fldCharType="end"/>
      </w:r>
      <w:r w:rsidR="00C72093" w:rsidRPr="00A46C09">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008F54F3">
        <w:rPr>
          <w:rFonts w:ascii="Times New Roman" w:hAnsi="Times New Roman" w:cs="Times New Roman" w:hint="eastAsia"/>
          <w:lang w:eastAsia="ja-JP"/>
        </w:rPr>
        <w:t>to the hydrological network</w:t>
      </w:r>
      <w:r w:rsidR="005C0137">
        <w:rPr>
          <w:rFonts w:ascii="Times New Roman" w:hAnsi="Times New Roman" w:cs="Times New Roman"/>
        </w:rPr>
        <w:t xml:space="preserve"> </w:t>
      </w:r>
      <w:r w:rsidR="00C72093" w:rsidRPr="00A46C09">
        <w:rPr>
          <w:rFonts w:ascii="Times New Roman" w:hAnsi="Times New Roman" w:cs="Times New Roman"/>
        </w:rPr>
        <w:t xml:space="preserve">(Vannote et al. 1980).  </w:t>
      </w:r>
      <w:r w:rsidR="002B6F18" w:rsidRPr="00A46C09">
        <w:rPr>
          <w:rFonts w:ascii="Times New Roman" w:hAnsi="Times New Roman" w:cs="Times New Roman"/>
        </w:rPr>
        <w:t xml:space="preserve">Headwaters </w:t>
      </w:r>
      <w:r w:rsidR="00C72093" w:rsidRPr="00A46C09">
        <w:rPr>
          <w:rFonts w:ascii="Times New Roman" w:hAnsi="Times New Roman" w:cs="Times New Roman"/>
        </w:rPr>
        <w:t xml:space="preserve">also </w:t>
      </w:r>
      <w:r w:rsidR="008F54F3">
        <w:rPr>
          <w:rFonts w:ascii="Times New Roman" w:hAnsi="Times New Roman" w:cs="Times New Roman" w:hint="eastAsia"/>
          <w:lang w:eastAsia="ja-JP"/>
        </w:rPr>
        <w:t>exert</w:t>
      </w:r>
      <w:r w:rsidR="008F54F3" w:rsidRPr="00A46C09">
        <w:rPr>
          <w:rFonts w:ascii="Times New Roman" w:hAnsi="Times New Roman" w:cs="Times New Roman"/>
        </w:rPr>
        <w:t xml:space="preserve"> </w:t>
      </w:r>
      <w:r w:rsidR="002B6F18" w:rsidRPr="00A46C09">
        <w:rPr>
          <w:rFonts w:ascii="Times New Roman" w:hAnsi="Times New Roman" w:cs="Times New Roman"/>
        </w:rPr>
        <w:t xml:space="preserve">substantial </w:t>
      </w:r>
      <w:r w:rsidR="008F54F3">
        <w:rPr>
          <w:rFonts w:ascii="Times New Roman" w:hAnsi="Times New Roman" w:cs="Times New Roman" w:hint="eastAsia"/>
          <w:lang w:eastAsia="ja-JP"/>
        </w:rPr>
        <w:t xml:space="preserve">control on </w:t>
      </w:r>
      <w:r w:rsidR="002B6F18" w:rsidRPr="00A46C09">
        <w:rPr>
          <w:rFonts w:ascii="Times New Roman" w:hAnsi="Times New Roman" w:cs="Times New Roman"/>
        </w:rPr>
        <w:t>water quality</w:t>
      </w:r>
      <w:r w:rsidR="00C72093" w:rsidRPr="00A46C09">
        <w:rPr>
          <w:rFonts w:ascii="Times New Roman" w:hAnsi="Times New Roman" w:cs="Times New Roman"/>
        </w:rPr>
        <w:t xml:space="preserve"> </w:t>
      </w:r>
      <w:r w:rsidR="00BF0C10">
        <w:rPr>
          <w:rFonts w:ascii="Times New Roman" w:hAnsi="Times New Roman" w:cs="Times New Roman"/>
        </w:rPr>
        <w:t>to</w:t>
      </w:r>
      <w:r w:rsidR="002B6F18" w:rsidRPr="00A46C09">
        <w:rPr>
          <w:rFonts w:ascii="Times New Roman" w:hAnsi="Times New Roman" w:cs="Times New Roman"/>
        </w:rPr>
        <w:t xml:space="preserve"> </w:t>
      </w:r>
      <w:r w:rsidR="00EA6F85" w:rsidRPr="00A46C09">
        <w:rPr>
          <w:rFonts w:ascii="Times New Roman" w:hAnsi="Times New Roman" w:cs="Times New Roman"/>
        </w:rPr>
        <w:t>downstream</w:t>
      </w:r>
      <w:r w:rsidR="002B6F18" w:rsidRPr="00A46C09">
        <w:rPr>
          <w:rFonts w:ascii="Times New Roman" w:hAnsi="Times New Roman" w:cs="Times New Roman"/>
        </w:rPr>
        <w:t xml:space="preserve"> waterways</w:t>
      </w:r>
      <w:r w:rsidR="00BF0C10">
        <w:rPr>
          <w:rFonts w:ascii="Times New Roman" w:hAnsi="Times New Roman" w:cs="Times New Roman"/>
        </w:rPr>
        <w:t>,</w:t>
      </w:r>
      <w:r w:rsidR="002B6F18" w:rsidRPr="00A46C09">
        <w:rPr>
          <w:rFonts w:ascii="Times New Roman" w:hAnsi="Times New Roman" w:cs="Times New Roman"/>
        </w:rPr>
        <w:t xml:space="preserve"> </w:t>
      </w:r>
      <w:r w:rsidR="00F54D7C">
        <w:rPr>
          <w:rFonts w:ascii="Times New Roman" w:hAnsi="Times New Roman" w:cs="Times New Roman"/>
        </w:rPr>
        <w:t xml:space="preserve">mainly </w:t>
      </w:r>
      <w:r w:rsidR="00C72093" w:rsidRPr="00A46C09">
        <w:rPr>
          <w:rFonts w:ascii="Times New Roman" w:hAnsi="Times New Roman" w:cs="Times New Roman"/>
        </w:rPr>
        <w:t xml:space="preserve">through their high </w:t>
      </w:r>
      <w:r w:rsidR="00A36035" w:rsidRPr="00A46C09">
        <w:rPr>
          <w:rFonts w:ascii="Times New Roman" w:hAnsi="Times New Roman" w:cs="Times New Roman"/>
        </w:rPr>
        <w:t>surface area to depth ratio</w:t>
      </w:r>
      <w:r w:rsidR="00BF0C10">
        <w:rPr>
          <w:rFonts w:ascii="Times New Roman" w:hAnsi="Times New Roman" w:cs="Times New Roman"/>
        </w:rPr>
        <w:t>, which is higher than</w:t>
      </w:r>
      <w:r w:rsidR="00C72093" w:rsidRPr="00A46C09">
        <w:rPr>
          <w:rFonts w:ascii="Times New Roman" w:hAnsi="Times New Roman" w:cs="Times New Roman"/>
        </w:rPr>
        <w:t xml:space="preserve"> </w:t>
      </w:r>
      <w:r w:rsidR="00A36035" w:rsidRPr="00A46C09">
        <w:rPr>
          <w:rFonts w:ascii="Times New Roman" w:hAnsi="Times New Roman" w:cs="Times New Roman"/>
        </w:rPr>
        <w:t>downstream reaches</w:t>
      </w:r>
      <w:r w:rsidR="00F54D7C">
        <w:rPr>
          <w:rFonts w:ascii="Times New Roman" w:hAnsi="Times New Roman" w:cs="Times New Roman"/>
        </w:rPr>
        <w:t xml:space="preserve"> </w:t>
      </w:r>
      <w:r w:rsidR="005C0137">
        <w:rPr>
          <w:rFonts w:ascii="Times New Roman" w:hAnsi="Times New Roman" w:cs="Times New Roman"/>
        </w:rPr>
        <w:t xml:space="preserve">of </w:t>
      </w:r>
      <w:r w:rsidR="00BF0C10">
        <w:rPr>
          <w:rFonts w:ascii="Times New Roman" w:hAnsi="Times New Roman" w:cs="Times New Roman"/>
        </w:rPr>
        <w:t>increasing</w:t>
      </w:r>
      <w:r w:rsidR="005C0137">
        <w:rPr>
          <w:rFonts w:ascii="Times New Roman" w:hAnsi="Times New Roman" w:cs="Times New Roman"/>
        </w:rPr>
        <w:t xml:space="preserve"> stream order </w:t>
      </w:r>
      <w:r w:rsidR="00F54D7C" w:rsidRPr="00A46C09">
        <w:rPr>
          <w:rFonts w:ascii="Times New Roman" w:hAnsi="Times New Roman" w:cs="Times New Roman"/>
        </w:rPr>
        <w:fldChar w:fldCharType="begin"/>
      </w:r>
      <w:r w:rsidR="00F54D7C" w:rsidRPr="00A46C09">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54D7C" w:rsidRPr="00A46C09">
        <w:rPr>
          <w:rFonts w:ascii="Times New Roman" w:hAnsi="Times New Roman" w:cs="Times New Roman"/>
        </w:rPr>
        <w:fldChar w:fldCharType="separate"/>
      </w:r>
      <w:r w:rsidR="00F54D7C" w:rsidRPr="00A46C09">
        <w:rPr>
          <w:rFonts w:ascii="Times New Roman" w:hAnsi="Times New Roman" w:cs="Times New Roman"/>
        </w:rPr>
        <w:t>(Alexander et al. 2007; Meyer et al. 2007)</w:t>
      </w:r>
      <w:r w:rsidR="00F54D7C" w:rsidRPr="00A46C09">
        <w:rPr>
          <w:rFonts w:ascii="Times New Roman" w:hAnsi="Times New Roman" w:cs="Times New Roman"/>
        </w:rPr>
        <w:fldChar w:fldCharType="end"/>
      </w:r>
      <w:r w:rsidR="00F54D7C">
        <w:rPr>
          <w:rFonts w:ascii="Times New Roman" w:hAnsi="Times New Roman" w:cs="Times New Roman"/>
        </w:rPr>
        <w:t>.  This</w:t>
      </w:r>
      <w:r w:rsidR="00C72093" w:rsidRPr="00A46C09">
        <w:rPr>
          <w:rFonts w:ascii="Times New Roman" w:hAnsi="Times New Roman" w:cs="Times New Roman"/>
        </w:rPr>
        <w:t xml:space="preserve"> high ratio causes</w:t>
      </w:r>
      <w:r w:rsidR="00A36035" w:rsidRPr="00A46C09">
        <w:rPr>
          <w:rFonts w:ascii="Times New Roman" w:hAnsi="Times New Roman" w:cs="Times New Roman"/>
        </w:rPr>
        <w:t xml:space="preserve"> material to travel </w:t>
      </w:r>
      <w:r w:rsidR="008F54F3">
        <w:rPr>
          <w:rFonts w:ascii="Times New Roman" w:hAnsi="Times New Roman" w:cs="Times New Roman" w:hint="eastAsia"/>
          <w:lang w:eastAsia="ja-JP"/>
        </w:rPr>
        <w:t>shorter</w:t>
      </w:r>
      <w:r w:rsidR="008F54F3" w:rsidRPr="00A46C09">
        <w:rPr>
          <w:rFonts w:ascii="Times New Roman" w:hAnsi="Times New Roman" w:cs="Times New Roman"/>
        </w:rPr>
        <w:t xml:space="preserve"> </w:t>
      </w:r>
      <w:r w:rsidR="00A36035" w:rsidRPr="00A46C09">
        <w:rPr>
          <w:rFonts w:ascii="Times New Roman" w:hAnsi="Times New Roman" w:cs="Times New Roman"/>
        </w:rPr>
        <w:t xml:space="preserve">distance before </w:t>
      </w:r>
      <w:r w:rsidR="005C0137" w:rsidRPr="00A46C09">
        <w:rPr>
          <w:rFonts w:ascii="Times New Roman" w:hAnsi="Times New Roman" w:cs="Times New Roman"/>
        </w:rPr>
        <w:t>encounter</w:t>
      </w:r>
      <w:r w:rsidR="005C0137">
        <w:rPr>
          <w:rFonts w:ascii="Times New Roman" w:hAnsi="Times New Roman" w:cs="Times New Roman"/>
        </w:rPr>
        <w:t>ing</w:t>
      </w:r>
      <w:r w:rsidR="005C0137" w:rsidRPr="00A46C09">
        <w:rPr>
          <w:rFonts w:ascii="Times New Roman" w:hAnsi="Times New Roman" w:cs="Times New Roman"/>
        </w:rPr>
        <w:t xml:space="preserve"> </w:t>
      </w:r>
      <w:r w:rsidR="005C0137">
        <w:rPr>
          <w:rFonts w:ascii="Times New Roman" w:hAnsi="Times New Roman" w:cs="Times New Roman"/>
        </w:rPr>
        <w:t xml:space="preserve">a storage site in </w:t>
      </w:r>
      <w:r w:rsidR="00A36035" w:rsidRPr="00A46C09">
        <w:rPr>
          <w:rFonts w:ascii="Times New Roman" w:hAnsi="Times New Roman" w:cs="Times New Roman"/>
        </w:rPr>
        <w:t xml:space="preserve">sediment or biofilm where </w:t>
      </w:r>
      <w:r w:rsidR="005C0137">
        <w:rPr>
          <w:rFonts w:ascii="Times New Roman" w:hAnsi="Times New Roman" w:cs="Times New Roman"/>
        </w:rPr>
        <w:t xml:space="preserve">it can be </w:t>
      </w:r>
      <w:r w:rsidR="00D4647E" w:rsidRPr="00A46C09">
        <w:rPr>
          <w:rFonts w:ascii="Times New Roman" w:hAnsi="Times New Roman" w:cs="Times New Roman"/>
        </w:rPr>
        <w:t>chemically altered</w:t>
      </w:r>
      <w:r w:rsidR="00A36035" w:rsidRPr="00A46C09">
        <w:rPr>
          <w:rFonts w:ascii="Times New Roman" w:hAnsi="Times New Roman" w:cs="Times New Roman"/>
        </w:rPr>
        <w:t xml:space="preserve"> or </w:t>
      </w:r>
      <w:r w:rsidR="00D4647E" w:rsidRPr="00A46C09">
        <w:rPr>
          <w:rFonts w:ascii="Times New Roman" w:hAnsi="Times New Roman" w:cs="Times New Roman"/>
        </w:rPr>
        <w:t>assimilated</w:t>
      </w:r>
      <w:r w:rsidR="00A36035" w:rsidRPr="00A46C09">
        <w:rPr>
          <w:rFonts w:ascii="Times New Roman" w:hAnsi="Times New Roman" w:cs="Times New Roman"/>
        </w:rPr>
        <w:t xml:space="preserve"> into a living organis</w:t>
      </w:r>
      <w:r w:rsidR="00D4647E" w:rsidRPr="00A46C09">
        <w:rPr>
          <w:rFonts w:ascii="Times New Roman" w:hAnsi="Times New Roman" w:cs="Times New Roman"/>
        </w:rPr>
        <w:t xml:space="preserve">m </w:t>
      </w:r>
      <w:r w:rsidR="00EE3B8E" w:rsidRPr="00A46C09">
        <w:rPr>
          <w:rFonts w:ascii="Times New Roman" w:hAnsi="Times New Roman" w:cs="Times New Roman"/>
        </w:rPr>
        <w:fldChar w:fldCharType="begin"/>
      </w:r>
      <w:r w:rsidR="00EE3B8E" w:rsidRPr="00A46C09">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sidRPr="00A46C09">
        <w:rPr>
          <w:rFonts w:ascii="Cambria Math" w:hAnsi="Cambria Math" w:cs="Cambria Math"/>
        </w:rPr>
        <w:instrText>∼</w:instrText>
      </w:r>
      <w:r w:rsidR="00EE3B8E" w:rsidRPr="00A46C09">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sidRPr="00A46C09">
        <w:rPr>
          <w:rFonts w:ascii="Times New Roman" w:hAnsi="Times New Roman" w:cs="Times New Roman"/>
        </w:rPr>
        <w:fldChar w:fldCharType="separate"/>
      </w:r>
      <w:r w:rsidR="00EE3B8E" w:rsidRPr="00A46C09">
        <w:rPr>
          <w:rFonts w:ascii="Times New Roman" w:hAnsi="Times New Roman" w:cs="Times New Roman"/>
        </w:rPr>
        <w:t>(Mulholland et al. 2000)</w:t>
      </w:r>
      <w:r w:rsidR="00EE3B8E" w:rsidRPr="00A46C09">
        <w:rPr>
          <w:rFonts w:ascii="Times New Roman" w:hAnsi="Times New Roman" w:cs="Times New Roman"/>
        </w:rPr>
        <w:fldChar w:fldCharType="end"/>
      </w:r>
      <w:r w:rsidR="00A36035" w:rsidRPr="00A46C09">
        <w:rPr>
          <w:rFonts w:ascii="Times New Roman" w:hAnsi="Times New Roman" w:cs="Times New Roman"/>
        </w:rPr>
        <w:t>.</w:t>
      </w:r>
      <w:r w:rsidR="00D4647E" w:rsidRPr="00A46C09">
        <w:rPr>
          <w:rFonts w:ascii="Times New Roman" w:hAnsi="Times New Roman" w:cs="Times New Roman"/>
        </w:rPr>
        <w:t xml:space="preserve">  </w:t>
      </w:r>
      <w:r w:rsidR="00E429DC" w:rsidRPr="00A46C09">
        <w:rPr>
          <w:rFonts w:ascii="Times New Roman" w:hAnsi="Times New Roman" w:cs="Times New Roman"/>
        </w:rPr>
        <w:t xml:space="preserve">Because headwaters have a tight connection to downstream reaches </w:t>
      </w:r>
      <w:r w:rsidR="00E429DC" w:rsidRPr="00A46C09">
        <w:rPr>
          <w:rFonts w:ascii="Times New Roman" w:hAnsi="Times New Roman" w:cs="Times New Roman"/>
        </w:rPr>
        <w:fldChar w:fldCharType="begin"/>
      </w:r>
      <w:r w:rsidR="00E429DC" w:rsidRPr="00A46C09">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sidRPr="00A46C09">
        <w:rPr>
          <w:rFonts w:ascii="Times New Roman" w:hAnsi="Times New Roman" w:cs="Times New Roman"/>
        </w:rPr>
        <w:fldChar w:fldCharType="separate"/>
      </w:r>
      <w:r w:rsidR="00E429DC" w:rsidRPr="00A46C09">
        <w:rPr>
          <w:rFonts w:ascii="Times New Roman" w:hAnsi="Times New Roman" w:cs="Times New Roman"/>
        </w:rPr>
        <w:t>(Vannote et al. 1980)</w:t>
      </w:r>
      <w:r w:rsidR="00E429DC" w:rsidRPr="00A46C09">
        <w:rPr>
          <w:rFonts w:ascii="Times New Roman" w:hAnsi="Times New Roman" w:cs="Times New Roman"/>
        </w:rPr>
        <w:fldChar w:fldCharType="end"/>
      </w:r>
      <w:r w:rsidR="00E429DC" w:rsidRPr="00A46C09">
        <w:rPr>
          <w:rFonts w:ascii="Times New Roman" w:hAnsi="Times New Roman" w:cs="Times New Roman"/>
        </w:rPr>
        <w:t>, t</w:t>
      </w:r>
      <w:r w:rsidR="00D4647E" w:rsidRPr="00A46C09">
        <w:rPr>
          <w:rFonts w:ascii="Times New Roman" w:hAnsi="Times New Roman" w:cs="Times New Roman"/>
        </w:rPr>
        <w:t>his rapid biogeoc</w:t>
      </w:r>
      <w:r w:rsidR="0053398E" w:rsidRPr="00A46C09">
        <w:rPr>
          <w:rFonts w:ascii="Times New Roman" w:hAnsi="Times New Roman" w:cs="Times New Roman"/>
        </w:rPr>
        <w:t xml:space="preserve">hemical processing </w:t>
      </w:r>
      <w:r w:rsidR="00F54D7C">
        <w:rPr>
          <w:rFonts w:ascii="Times New Roman" w:hAnsi="Times New Roman" w:cs="Times New Roman"/>
        </w:rPr>
        <w:t>leads to substantial</w:t>
      </w:r>
      <w:r w:rsidR="00D4647E" w:rsidRPr="00A46C09">
        <w:rPr>
          <w:rFonts w:ascii="Times New Roman" w:hAnsi="Times New Roman" w:cs="Times New Roman"/>
        </w:rPr>
        <w:t xml:space="preserve"> reductio</w:t>
      </w:r>
      <w:r w:rsidR="007256C5" w:rsidRPr="00A46C09">
        <w:rPr>
          <w:rFonts w:ascii="Times New Roman" w:hAnsi="Times New Roman" w:cs="Times New Roman"/>
        </w:rPr>
        <w:t xml:space="preserve">ns in nutrients entering </w:t>
      </w:r>
      <w:r w:rsidR="00E429DC" w:rsidRPr="00A46C09">
        <w:rPr>
          <w:rFonts w:ascii="Times New Roman" w:hAnsi="Times New Roman" w:cs="Times New Roman"/>
        </w:rPr>
        <w:t>larger</w:t>
      </w:r>
      <w:r w:rsidR="007256C5" w:rsidRPr="00A46C09">
        <w:rPr>
          <w:rFonts w:ascii="Times New Roman" w:hAnsi="Times New Roman" w:cs="Times New Roman"/>
        </w:rPr>
        <w:t xml:space="preserve"> </w:t>
      </w:r>
      <w:r w:rsidR="00D4647E" w:rsidRPr="00A46C09">
        <w:rPr>
          <w:rFonts w:ascii="Times New Roman" w:hAnsi="Times New Roman" w:cs="Times New Roman"/>
        </w:rPr>
        <w:t xml:space="preserve">waterways </w:t>
      </w:r>
      <w:r w:rsidR="00D4647E" w:rsidRPr="00A46C09">
        <w:rPr>
          <w:rFonts w:ascii="Times New Roman" w:hAnsi="Times New Roman" w:cs="Times New Roman"/>
        </w:rPr>
        <w:fldChar w:fldCharType="begin"/>
      </w:r>
      <w:r w:rsidR="00D4647E" w:rsidRPr="00A46C09">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sidRPr="00A46C09">
        <w:rPr>
          <w:rFonts w:ascii="Times New Roman" w:hAnsi="Times New Roman" w:cs="Times New Roman"/>
        </w:rPr>
        <w:fldChar w:fldCharType="separate"/>
      </w:r>
      <w:r w:rsidR="00D4647E" w:rsidRPr="00A46C09">
        <w:rPr>
          <w:rFonts w:ascii="Times New Roman" w:hAnsi="Times New Roman" w:cs="Times New Roman"/>
        </w:rPr>
        <w:t>(Peterson et al. 2001)</w:t>
      </w:r>
      <w:r w:rsidR="00D4647E" w:rsidRPr="00A46C09">
        <w:rPr>
          <w:rFonts w:ascii="Times New Roman" w:hAnsi="Times New Roman" w:cs="Times New Roman"/>
        </w:rPr>
        <w:fldChar w:fldCharType="end"/>
      </w:r>
      <w:r w:rsidR="00292BD0">
        <w:rPr>
          <w:rFonts w:ascii="Times New Roman" w:hAnsi="Times New Roman" w:cs="Times New Roman"/>
        </w:rPr>
        <w:t xml:space="preserve">, with implications for downstream </w:t>
      </w:r>
      <w:r w:rsidR="00E429DC" w:rsidRPr="00A46C09">
        <w:rPr>
          <w:rFonts w:ascii="Times New Roman" w:hAnsi="Times New Roman" w:cs="Times New Roman"/>
        </w:rPr>
        <w:t xml:space="preserve">processes such as </w:t>
      </w:r>
      <w:r w:rsidR="009A1142" w:rsidRPr="00A46C09">
        <w:rPr>
          <w:rFonts w:ascii="Times New Roman" w:hAnsi="Times New Roman" w:cs="Times New Roman"/>
        </w:rPr>
        <w:t>eutrophication</w:t>
      </w:r>
      <w:r w:rsidR="00E429DC" w:rsidRPr="00A46C09">
        <w:rPr>
          <w:rFonts w:ascii="Times New Roman" w:hAnsi="Times New Roman" w:cs="Times New Roman"/>
        </w:rPr>
        <w:t xml:space="preserve"> </w:t>
      </w:r>
      <w:r w:rsidR="009A1142" w:rsidRPr="00A46C09">
        <w:rPr>
          <w:rFonts w:ascii="Times New Roman" w:hAnsi="Times New Roman" w:cs="Times New Roman"/>
        </w:rPr>
        <w:fldChar w:fldCharType="begin"/>
      </w:r>
      <w:r w:rsidR="009A1142" w:rsidRPr="00A46C09">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sidRPr="00A46C09">
        <w:rPr>
          <w:rFonts w:ascii="Times New Roman" w:hAnsi="Times New Roman" w:cs="Times New Roman"/>
        </w:rPr>
        <w:fldChar w:fldCharType="separate"/>
      </w:r>
      <w:r w:rsidR="009A1142" w:rsidRPr="00A46C09">
        <w:rPr>
          <w:rFonts w:ascii="Times New Roman" w:hAnsi="Times New Roman" w:cs="Times New Roman"/>
        </w:rPr>
        <w:t>(Carpenter et al. 1998)</w:t>
      </w:r>
      <w:r w:rsidR="009A1142" w:rsidRPr="00A46C09">
        <w:rPr>
          <w:rFonts w:ascii="Times New Roman" w:hAnsi="Times New Roman" w:cs="Times New Roman"/>
        </w:rPr>
        <w:fldChar w:fldCharType="end"/>
      </w:r>
      <w:r w:rsidR="009A1142" w:rsidRPr="00A46C09">
        <w:rPr>
          <w:rFonts w:ascii="Times New Roman" w:hAnsi="Times New Roman" w:cs="Times New Roman"/>
        </w:rPr>
        <w:t>.</w:t>
      </w:r>
      <w:r w:rsidR="00F36685" w:rsidRPr="00A46C09">
        <w:rPr>
          <w:rFonts w:ascii="Times New Roman" w:hAnsi="Times New Roman" w:cs="Times New Roman"/>
        </w:rPr>
        <w:t xml:space="preserve"> </w:t>
      </w:r>
    </w:p>
    <w:p w14:paraId="6D10B2B2" w14:textId="1613A4B8" w:rsidR="00292BD0"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A small forested headwater stream ecosystem sustains an integrated community of organisms distinctly structured by</w:t>
      </w:r>
      <w:r w:rsidR="00381B9F">
        <w:rPr>
          <w:rFonts w:ascii="Times New Roman" w:hAnsi="Times New Roman" w:cs="Times New Roman"/>
        </w:rPr>
        <w:t xml:space="preserve"> differing </w:t>
      </w:r>
      <w:r w:rsidRPr="00A46C09">
        <w:rPr>
          <w:rFonts w:ascii="Times New Roman" w:hAnsi="Times New Roman" w:cs="Times New Roman"/>
        </w:rPr>
        <w:t>energy inputs</w:t>
      </w:r>
      <w:r w:rsidR="00381B9F">
        <w:rPr>
          <w:rFonts w:ascii="Times New Roman" w:hAnsi="Times New Roman" w:cs="Times New Roman"/>
        </w:rPr>
        <w:t>.  These energy inputs are</w:t>
      </w:r>
      <w:r w:rsidR="00C72093" w:rsidRPr="00A46C09">
        <w:rPr>
          <w:rFonts w:ascii="Times New Roman" w:hAnsi="Times New Roman" w:cs="Times New Roman"/>
        </w:rPr>
        <w:t xml:space="preserve"> differentiated </w:t>
      </w:r>
      <w:r w:rsidRPr="00A46C09">
        <w:rPr>
          <w:rFonts w:ascii="Times New Roman" w:hAnsi="Times New Roman" w:cs="Times New Roman"/>
        </w:rPr>
        <w:t>by</w:t>
      </w:r>
      <w:r w:rsidR="00381B9F">
        <w:rPr>
          <w:rFonts w:ascii="Times New Roman" w:hAnsi="Times New Roman" w:cs="Times New Roman"/>
        </w:rPr>
        <w:t xml:space="preserve"> their origin, </w:t>
      </w:r>
      <w:r w:rsidR="00292BD0">
        <w:rPr>
          <w:rFonts w:ascii="Times New Roman" w:hAnsi="Times New Roman" w:cs="Times New Roman"/>
        </w:rPr>
        <w:t>either</w:t>
      </w:r>
      <w:r w:rsidR="00381B9F">
        <w:rPr>
          <w:rFonts w:ascii="Times New Roman" w:hAnsi="Times New Roman" w:cs="Times New Roman"/>
        </w:rPr>
        <w:t xml:space="preserve"> from</w:t>
      </w:r>
      <w:r w:rsidRPr="00A46C09">
        <w:rPr>
          <w:rFonts w:ascii="Times New Roman" w:hAnsi="Times New Roman" w:cs="Times New Roman"/>
        </w:rPr>
        <w:t xml:space="preserve"> terrestrial (i.e., allochthonous) or aquatic (i.e., autochthonous) </w:t>
      </w:r>
      <w:r w:rsidR="008F54F3">
        <w:rPr>
          <w:rFonts w:ascii="Times New Roman" w:hAnsi="Times New Roman" w:cs="Times New Roman" w:hint="eastAsia"/>
          <w:lang w:eastAsia="ja-JP"/>
        </w:rPr>
        <w:t xml:space="preserve">primary </w:t>
      </w:r>
      <w:r w:rsidRPr="00A46C09">
        <w:rPr>
          <w:rFonts w:ascii="Times New Roman" w:hAnsi="Times New Roman" w:cs="Times New Roman"/>
        </w:rPr>
        <w:t xml:space="preserve">production.  The amount of light reaching the stream in headwaters is often much less than in downstream reaches where the channel is more open, so </w:t>
      </w:r>
      <w:r w:rsidR="00C72093" w:rsidRPr="00A46C09">
        <w:rPr>
          <w:rFonts w:ascii="Times New Roman" w:hAnsi="Times New Roman" w:cs="Times New Roman"/>
        </w:rPr>
        <w:t xml:space="preserve">sparse </w:t>
      </w:r>
      <w:r w:rsidRPr="00A46C09">
        <w:rPr>
          <w:rFonts w:ascii="Times New Roman" w:hAnsi="Times New Roman" w:cs="Times New Roman"/>
        </w:rPr>
        <w:t xml:space="preserve">solar radiation typically limits autochthonous </w:t>
      </w:r>
      <w:r w:rsidR="00292BD0">
        <w:rPr>
          <w:rFonts w:ascii="Times New Roman" w:hAnsi="Times New Roman" w:cs="Times New Roman"/>
        </w:rPr>
        <w:t>production</w:t>
      </w:r>
      <w:r w:rsidR="00292BD0" w:rsidRPr="00A46C09">
        <w:rPr>
          <w:rFonts w:ascii="Times New Roman" w:hAnsi="Times New Roman" w:cs="Times New Roman"/>
        </w:rPr>
        <w:t xml:space="preserve"> </w:t>
      </w:r>
      <w:r w:rsidR="004F0AF4" w:rsidRPr="00A46C09">
        <w:rPr>
          <w:rFonts w:ascii="Times New Roman" w:hAnsi="Times New Roman" w:cs="Times New Roman"/>
        </w:rPr>
        <w:fldChar w:fldCharType="begin"/>
      </w:r>
      <w:r w:rsidR="004F0AF4" w:rsidRPr="00A46C09">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sidRPr="00A46C09">
        <w:rPr>
          <w:rFonts w:ascii="Times New Roman" w:hAnsi="Times New Roman" w:cs="Times New Roman"/>
        </w:rPr>
        <w:fldChar w:fldCharType="separate"/>
      </w:r>
      <w:r w:rsidR="004F0AF4" w:rsidRPr="00A46C09">
        <w:rPr>
          <w:rFonts w:ascii="Times New Roman" w:hAnsi="Times New Roman" w:cs="Times New Roman"/>
        </w:rPr>
        <w:t>(Warren et al. 2017)</w:t>
      </w:r>
      <w:r w:rsidR="004F0AF4" w:rsidRPr="00A46C09">
        <w:rPr>
          <w:rFonts w:ascii="Times New Roman" w:hAnsi="Times New Roman" w:cs="Times New Roman"/>
        </w:rPr>
        <w:fldChar w:fldCharType="end"/>
      </w:r>
      <w:r w:rsidR="00381B9F">
        <w:rPr>
          <w:rFonts w:ascii="Times New Roman" w:hAnsi="Times New Roman" w:cs="Times New Roman"/>
        </w:rPr>
        <w:t>.  W</w:t>
      </w:r>
      <w:r w:rsidRPr="00A46C09">
        <w:rPr>
          <w:rFonts w:ascii="Times New Roman" w:hAnsi="Times New Roman" w:cs="Times New Roman"/>
        </w:rPr>
        <w:t>hen the canopy is closed</w:t>
      </w:r>
      <w:r w:rsidR="00381B9F">
        <w:rPr>
          <w:rFonts w:ascii="Times New Roman" w:hAnsi="Times New Roman" w:cs="Times New Roman"/>
        </w:rPr>
        <w:t xml:space="preserve"> however</w:t>
      </w:r>
      <w:r w:rsidRPr="00A46C09">
        <w:rPr>
          <w:rFonts w:ascii="Times New Roman" w:hAnsi="Times New Roman" w:cs="Times New Roman"/>
        </w:rPr>
        <w:t xml:space="preserve">, an abundance of plant matter </w:t>
      </w:r>
      <w:r w:rsidR="00381B9F">
        <w:rPr>
          <w:rFonts w:ascii="Times New Roman" w:hAnsi="Times New Roman" w:cs="Times New Roman"/>
        </w:rPr>
        <w:t xml:space="preserve">often </w:t>
      </w:r>
      <w:r w:rsidRPr="00A46C09">
        <w:rPr>
          <w:rFonts w:ascii="Times New Roman" w:hAnsi="Times New Roman" w:cs="Times New Roman"/>
        </w:rPr>
        <w:t>enters the stream in the form of foliage or wood</w:t>
      </w:r>
      <w:r w:rsidR="0009514C" w:rsidRPr="00A46C09">
        <w:rPr>
          <w:rFonts w:ascii="Times New Roman" w:hAnsi="Times New Roman" w:cs="Times New Roman"/>
        </w:rPr>
        <w:t xml:space="preserve"> </w:t>
      </w:r>
      <w:r w:rsidR="0009514C" w:rsidRPr="00A46C09">
        <w:rPr>
          <w:rFonts w:ascii="Times New Roman" w:hAnsi="Times New Roman" w:cs="Times New Roman"/>
        </w:rPr>
        <w:fldChar w:fldCharType="begin"/>
      </w:r>
      <w:r w:rsidR="0009514C" w:rsidRPr="00A46C09">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sidRPr="00A46C09">
        <w:rPr>
          <w:rFonts w:ascii="Times New Roman" w:hAnsi="Times New Roman" w:cs="Times New Roman"/>
        </w:rPr>
        <w:fldChar w:fldCharType="separate"/>
      </w:r>
      <w:r w:rsidR="0009514C" w:rsidRPr="00A46C09">
        <w:rPr>
          <w:rFonts w:ascii="Times New Roman" w:hAnsi="Times New Roman" w:cs="Times New Roman"/>
        </w:rPr>
        <w:t>(Bilby and Bisson 1992)</w:t>
      </w:r>
      <w:r w:rsidR="0009514C" w:rsidRPr="00A46C09">
        <w:rPr>
          <w:rFonts w:ascii="Times New Roman" w:hAnsi="Times New Roman" w:cs="Times New Roman"/>
        </w:rPr>
        <w:fldChar w:fldCharType="end"/>
      </w:r>
      <w:r w:rsidRPr="00A46C09">
        <w:rPr>
          <w:rFonts w:ascii="Times New Roman" w:hAnsi="Times New Roman" w:cs="Times New Roman"/>
        </w:rPr>
        <w:t xml:space="preserve">.  This allochthonous plant material often serves as the energetic foundation for headwater </w:t>
      </w:r>
      <w:r w:rsidR="008F54F3">
        <w:rPr>
          <w:rFonts w:ascii="Times New Roman" w:hAnsi="Times New Roman" w:cs="Times New Roman" w:hint="eastAsia"/>
          <w:lang w:eastAsia="ja-JP"/>
        </w:rPr>
        <w:t xml:space="preserve">stream </w:t>
      </w:r>
      <w:r w:rsidRPr="00A46C09">
        <w:rPr>
          <w:rFonts w:ascii="Times New Roman" w:hAnsi="Times New Roman" w:cs="Times New Roman"/>
        </w:rPr>
        <w:t xml:space="preserve">ecosystem </w:t>
      </w:r>
      <w:r w:rsidRPr="00A46C09">
        <w:rPr>
          <w:rFonts w:ascii="Times New Roman" w:hAnsi="Times New Roman" w:cs="Times New Roman"/>
        </w:rPr>
        <w:lastRenderedPageBreak/>
        <w:t>food webs</w:t>
      </w:r>
      <w:r w:rsidR="008B1BE7" w:rsidRPr="00A46C09">
        <w:rPr>
          <w:rFonts w:ascii="Times New Roman" w:hAnsi="Times New Roman" w:cs="Times New Roman"/>
        </w:rPr>
        <w:t xml:space="preserve"> </w:t>
      </w:r>
      <w:r w:rsidR="008B1BE7" w:rsidRPr="00A46C09">
        <w:rPr>
          <w:rFonts w:ascii="Times New Roman" w:hAnsi="Times New Roman" w:cs="Times New Roman"/>
        </w:rPr>
        <w:fldChar w:fldCharType="begin"/>
      </w:r>
      <w:r w:rsidR="008B1BE7" w:rsidRPr="00A46C09">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sidRPr="00A46C09">
        <w:rPr>
          <w:rFonts w:ascii="Times New Roman" w:hAnsi="Times New Roman" w:cs="Times New Roman"/>
        </w:rPr>
        <w:fldChar w:fldCharType="separate"/>
      </w:r>
      <w:r w:rsidR="008B1BE7" w:rsidRPr="00A46C09">
        <w:rPr>
          <w:rFonts w:ascii="Times New Roman" w:hAnsi="Times New Roman" w:cs="Times New Roman"/>
        </w:rPr>
        <w:t>(Fry 1991)</w:t>
      </w:r>
      <w:r w:rsidR="008B1BE7" w:rsidRPr="00A46C09">
        <w:rPr>
          <w:rFonts w:ascii="Times New Roman" w:hAnsi="Times New Roman" w:cs="Times New Roman"/>
        </w:rPr>
        <w:fldChar w:fldCharType="end"/>
      </w:r>
      <w:r w:rsidRPr="00A46C09">
        <w:rPr>
          <w:rFonts w:ascii="Times New Roman" w:hAnsi="Times New Roman" w:cs="Times New Roman"/>
        </w:rPr>
        <w:t xml:space="preserve">.  Because these ecosystems </w:t>
      </w:r>
      <w:r w:rsidR="00292BD0">
        <w:rPr>
          <w:rFonts w:ascii="Times New Roman" w:hAnsi="Times New Roman" w:cs="Times New Roman"/>
        </w:rPr>
        <w:t xml:space="preserve">often </w:t>
      </w:r>
      <w:r w:rsidRPr="00A46C09">
        <w:rPr>
          <w:rFonts w:ascii="Times New Roman" w:hAnsi="Times New Roman" w:cs="Times New Roman"/>
        </w:rPr>
        <w:t xml:space="preserve">depend on </w:t>
      </w:r>
      <w:r w:rsidR="00EA65E9">
        <w:rPr>
          <w:rFonts w:ascii="Times New Roman" w:hAnsi="Times New Roman" w:cs="Times New Roman"/>
        </w:rPr>
        <w:t xml:space="preserve">allochthonous </w:t>
      </w:r>
      <w:r w:rsidR="00441672" w:rsidRPr="00A46C09">
        <w:rPr>
          <w:rFonts w:ascii="Times New Roman" w:hAnsi="Times New Roman" w:cs="Times New Roman"/>
        </w:rPr>
        <w:t xml:space="preserve">energy </w:t>
      </w:r>
      <w:r w:rsidRPr="00A46C09">
        <w:rPr>
          <w:rFonts w:ascii="Times New Roman" w:hAnsi="Times New Roman" w:cs="Times New Roman"/>
        </w:rPr>
        <w:t>subsidies from the surrounding environment</w:t>
      </w:r>
      <w:r w:rsidR="00441672" w:rsidRPr="00A46C09">
        <w:rPr>
          <w:rFonts w:ascii="Times New Roman" w:hAnsi="Times New Roman" w:cs="Times New Roman"/>
        </w:rPr>
        <w:t xml:space="preserve"> rather than energy produced in the aquatic ecosystem</w:t>
      </w:r>
      <w:r w:rsidRPr="00A46C09">
        <w:rPr>
          <w:rFonts w:ascii="Times New Roman" w:hAnsi="Times New Roman" w:cs="Times New Roman"/>
        </w:rPr>
        <w:t>, they are considered</w:t>
      </w:r>
      <w:r w:rsidR="00441672" w:rsidRPr="00A46C09">
        <w:rPr>
          <w:rFonts w:ascii="Times New Roman" w:hAnsi="Times New Roman" w:cs="Times New Roman"/>
        </w:rPr>
        <w:t xml:space="preserve"> net</w:t>
      </w:r>
      <w:r w:rsidRPr="00A46C09">
        <w:rPr>
          <w:rFonts w:ascii="Times New Roman" w:hAnsi="Times New Roman" w:cs="Times New Roman"/>
        </w:rPr>
        <w:t xml:space="preserve"> heterotrophic.  </w:t>
      </w:r>
    </w:p>
    <w:p w14:paraId="70996220" w14:textId="5117655A" w:rsidR="00177584" w:rsidRPr="00A46C09"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 xml:space="preserve">When allochthonous matter enters streams, aquatic fungi and bacteria colonize </w:t>
      </w:r>
      <w:r w:rsidR="00292BD0">
        <w:rPr>
          <w:rFonts w:ascii="Times New Roman" w:hAnsi="Times New Roman" w:cs="Times New Roman"/>
        </w:rPr>
        <w:t xml:space="preserve">and </w:t>
      </w:r>
      <w:r w:rsidRPr="00A46C09">
        <w:rPr>
          <w:rFonts w:ascii="Times New Roman" w:hAnsi="Times New Roman" w:cs="Times New Roman"/>
        </w:rPr>
        <w:t xml:space="preserve">consume </w:t>
      </w:r>
      <w:r w:rsidR="00292BD0">
        <w:rPr>
          <w:rFonts w:ascii="Times New Roman" w:hAnsi="Times New Roman" w:cs="Times New Roman"/>
        </w:rPr>
        <w:t>it</w:t>
      </w:r>
      <w:r w:rsidRPr="00A46C09">
        <w:rPr>
          <w:rFonts w:ascii="Times New Roman" w:hAnsi="Times New Roman" w:cs="Times New Roman"/>
        </w:rPr>
        <w:t>, for</w:t>
      </w:r>
      <w:r w:rsidR="00EA65E9">
        <w:rPr>
          <w:rFonts w:ascii="Times New Roman" w:hAnsi="Times New Roman" w:cs="Times New Roman"/>
        </w:rPr>
        <w:t>ming a thin, slimy biofilm</w:t>
      </w:r>
      <w:r w:rsidR="00292BD0">
        <w:rPr>
          <w:rFonts w:ascii="Times New Roman" w:hAnsi="Times New Roman" w:cs="Times New Roman"/>
        </w:rPr>
        <w:t xml:space="preserve"> as they metabolize the </w:t>
      </w:r>
      <w:r w:rsidRPr="00A46C09">
        <w:rPr>
          <w:rFonts w:ascii="Times New Roman" w:hAnsi="Times New Roman" w:cs="Times New Roman"/>
        </w:rPr>
        <w:t>hydrocarbons</w:t>
      </w:r>
      <w:r w:rsidR="00EA65E9">
        <w:rPr>
          <w:rFonts w:ascii="Times New Roman" w:hAnsi="Times New Roman" w:cs="Times New Roman"/>
        </w:rPr>
        <w:t>.  H</w:t>
      </w:r>
      <w:r w:rsidRPr="00A46C09">
        <w:rPr>
          <w:rFonts w:ascii="Times New Roman" w:hAnsi="Times New Roman" w:cs="Times New Roman"/>
        </w:rPr>
        <w:t xml:space="preserve">eadwater streams often have scant </w:t>
      </w:r>
      <w:r w:rsidR="00292BD0">
        <w:rPr>
          <w:rFonts w:ascii="Times New Roman" w:hAnsi="Times New Roman" w:cs="Times New Roman"/>
        </w:rPr>
        <w:t xml:space="preserve">inorganic </w:t>
      </w:r>
      <w:r w:rsidRPr="00A46C09">
        <w:rPr>
          <w:rFonts w:ascii="Times New Roman" w:hAnsi="Times New Roman" w:cs="Times New Roman"/>
        </w:rPr>
        <w:t xml:space="preserve">nutrients </w:t>
      </w:r>
      <w:r w:rsidR="00292BD0">
        <w:rPr>
          <w:rFonts w:ascii="Times New Roman" w:hAnsi="Times New Roman" w:cs="Times New Roman"/>
        </w:rPr>
        <w:t xml:space="preserve">such as </w:t>
      </w:r>
      <w:r w:rsidRPr="00A46C09">
        <w:rPr>
          <w:rFonts w:ascii="Times New Roman" w:hAnsi="Times New Roman" w:cs="Times New Roman"/>
        </w:rPr>
        <w:t>phosphorus or nitrogen</w:t>
      </w:r>
      <w:r w:rsidR="00C84B31" w:rsidRPr="00A46C09">
        <w:rPr>
          <w:rFonts w:ascii="Times New Roman" w:hAnsi="Times New Roman" w:cs="Times New Roman"/>
        </w:rPr>
        <w:t xml:space="preserve"> </w:t>
      </w:r>
      <w:r w:rsidR="00C84B31" w:rsidRPr="00A46C09">
        <w:rPr>
          <w:rFonts w:ascii="Times New Roman" w:hAnsi="Times New Roman" w:cs="Times New Roman"/>
        </w:rPr>
        <w:fldChar w:fldCharType="begin"/>
      </w:r>
      <w:r w:rsidR="00C84B31" w:rsidRPr="00A46C09">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sidRPr="00A46C09">
        <w:rPr>
          <w:rFonts w:ascii="Times New Roman" w:hAnsi="Times New Roman" w:cs="Times New Roman"/>
        </w:rPr>
        <w:fldChar w:fldCharType="separate"/>
      </w:r>
      <w:r w:rsidR="00C84B31" w:rsidRPr="00A46C09">
        <w:rPr>
          <w:rFonts w:ascii="Times New Roman" w:hAnsi="Times New Roman" w:cs="Times New Roman"/>
        </w:rPr>
        <w:t>(Warren et al. 2017)</w:t>
      </w:r>
      <w:r w:rsidR="00C84B31" w:rsidRPr="00A46C09">
        <w:rPr>
          <w:rFonts w:ascii="Times New Roman" w:hAnsi="Times New Roman" w:cs="Times New Roman"/>
        </w:rPr>
        <w:fldChar w:fldCharType="end"/>
      </w:r>
      <w:r w:rsidR="00EA65E9">
        <w:rPr>
          <w:rFonts w:ascii="Times New Roman" w:hAnsi="Times New Roman" w:cs="Times New Roman"/>
        </w:rPr>
        <w:t xml:space="preserve"> so</w:t>
      </w:r>
      <w:r w:rsidRPr="00A46C09">
        <w:rPr>
          <w:rFonts w:ascii="Times New Roman" w:hAnsi="Times New Roman" w:cs="Times New Roman"/>
        </w:rPr>
        <w:t xml:space="preserve"> these nutrients </w:t>
      </w:r>
      <w:r w:rsidR="008F54F3">
        <w:rPr>
          <w:rFonts w:ascii="Times New Roman" w:hAnsi="Times New Roman" w:cs="Times New Roman" w:hint="eastAsia"/>
          <w:lang w:eastAsia="ja-JP"/>
        </w:rPr>
        <w:t xml:space="preserve">are </w:t>
      </w:r>
      <w:r w:rsidR="00292BD0">
        <w:rPr>
          <w:rFonts w:ascii="Times New Roman" w:hAnsi="Times New Roman" w:cs="Times New Roman"/>
        </w:rPr>
        <w:t xml:space="preserve">rapidly assimilated </w:t>
      </w:r>
      <w:r w:rsidRPr="00A46C09">
        <w:rPr>
          <w:rFonts w:ascii="Times New Roman" w:hAnsi="Times New Roman" w:cs="Times New Roman"/>
        </w:rPr>
        <w:t>for critical cellular processes while</w:t>
      </w:r>
      <w:r w:rsidR="001C7398">
        <w:rPr>
          <w:rFonts w:ascii="Times New Roman" w:hAnsi="Times New Roman" w:cs="Times New Roman"/>
        </w:rPr>
        <w:t xml:space="preserve"> the </w:t>
      </w:r>
      <w:r w:rsidRPr="00A46C09">
        <w:rPr>
          <w:rFonts w:ascii="Times New Roman" w:hAnsi="Times New Roman" w:cs="Times New Roman"/>
        </w:rPr>
        <w:t xml:space="preserve">hydrocarbons are used for biofilm structure or </w:t>
      </w:r>
      <w:r w:rsidR="00292BD0">
        <w:rPr>
          <w:rFonts w:ascii="Times New Roman" w:hAnsi="Times New Roman" w:cs="Times New Roman"/>
        </w:rPr>
        <w:t xml:space="preserve">mineralized </w:t>
      </w:r>
      <w:r w:rsidRPr="00A46C09">
        <w:rPr>
          <w:rFonts w:ascii="Times New Roman" w:hAnsi="Times New Roman" w:cs="Times New Roman"/>
        </w:rPr>
        <w:t>as an energy source, releasing carbon dioxide through respiration.</w:t>
      </w:r>
      <w:r w:rsidR="001C7398">
        <w:rPr>
          <w:rFonts w:ascii="Times New Roman" w:hAnsi="Times New Roman" w:cs="Times New Roman"/>
        </w:rPr>
        <w:t xml:space="preserve">  </w:t>
      </w:r>
      <w:r w:rsidR="00441672" w:rsidRPr="00A46C09">
        <w:rPr>
          <w:rFonts w:ascii="Times New Roman" w:hAnsi="Times New Roman" w:cs="Times New Roman"/>
        </w:rPr>
        <w:t xml:space="preserve">The metabolism of allochthonous organic matter by biofilms </w:t>
      </w:r>
      <w:r w:rsidR="001C7398">
        <w:rPr>
          <w:rFonts w:ascii="Times New Roman" w:hAnsi="Times New Roman" w:cs="Times New Roman"/>
        </w:rPr>
        <w:t xml:space="preserve">also </w:t>
      </w:r>
      <w:r w:rsidR="00441672" w:rsidRPr="00A46C09">
        <w:rPr>
          <w:rFonts w:ascii="Times New Roman" w:hAnsi="Times New Roman" w:cs="Times New Roman"/>
        </w:rPr>
        <w:t xml:space="preserve">provides a critical link between difficult to digest </w:t>
      </w:r>
      <w:r w:rsidR="008F54F3">
        <w:rPr>
          <w:rFonts w:ascii="Times New Roman" w:hAnsi="Times New Roman" w:cs="Times New Roman" w:hint="eastAsia"/>
          <w:lang w:eastAsia="ja-JP"/>
        </w:rPr>
        <w:t xml:space="preserve">material derived from </w:t>
      </w:r>
      <w:r w:rsidR="00441672" w:rsidRPr="00A46C09">
        <w:rPr>
          <w:rFonts w:ascii="Times New Roman" w:hAnsi="Times New Roman" w:cs="Times New Roman"/>
        </w:rPr>
        <w:t>terrestrial production and aquatic invertebrates</w:t>
      </w:r>
      <w:r w:rsidR="00292BD0">
        <w:rPr>
          <w:rFonts w:ascii="Times New Roman" w:hAnsi="Times New Roman" w:cs="Times New Roman"/>
        </w:rPr>
        <w:t xml:space="preserve">, which </w:t>
      </w:r>
      <w:r w:rsidR="008F54F3">
        <w:rPr>
          <w:rFonts w:ascii="Times New Roman" w:hAnsi="Times New Roman" w:cs="Times New Roman"/>
        </w:rPr>
        <w:t xml:space="preserve">can </w:t>
      </w:r>
      <w:r w:rsidR="00292BD0">
        <w:rPr>
          <w:rFonts w:ascii="Times New Roman" w:hAnsi="Times New Roman" w:cs="Times New Roman"/>
        </w:rPr>
        <w:t>then become a food source for fishes</w:t>
      </w:r>
      <w:r w:rsidR="00441672" w:rsidRPr="00A46C09">
        <w:rPr>
          <w:rFonts w:ascii="Times New Roman" w:hAnsi="Times New Roman" w:cs="Times New Roman"/>
        </w:rPr>
        <w:t>.</w:t>
      </w:r>
    </w:p>
    <w:p w14:paraId="47564B74" w14:textId="57152765" w:rsidR="00177584" w:rsidRPr="00A46C09" w:rsidRDefault="00441672" w:rsidP="00177584">
      <w:pPr>
        <w:spacing w:line="480" w:lineRule="auto"/>
        <w:ind w:firstLine="720"/>
        <w:rPr>
          <w:rFonts w:ascii="Times New Roman" w:hAnsi="Times New Roman" w:cs="Times New Roman"/>
        </w:rPr>
      </w:pPr>
      <w:r w:rsidRPr="00A46C09">
        <w:rPr>
          <w:rFonts w:ascii="Times New Roman" w:hAnsi="Times New Roman" w:cs="Times New Roman"/>
        </w:rPr>
        <w:t>A</w:t>
      </w:r>
      <w:r w:rsidR="00177584" w:rsidRPr="00A46C09">
        <w:rPr>
          <w:rFonts w:ascii="Times New Roman" w:hAnsi="Times New Roman" w:cs="Times New Roman"/>
        </w:rPr>
        <w:t xml:space="preserve">quatic invertebrates </w:t>
      </w:r>
      <w:r w:rsidRPr="00A46C09">
        <w:rPr>
          <w:rFonts w:ascii="Times New Roman" w:hAnsi="Times New Roman" w:cs="Times New Roman"/>
        </w:rPr>
        <w:t>are frequently characterized by what they eat rather than th</w:t>
      </w:r>
      <w:r w:rsidR="001C7398">
        <w:rPr>
          <w:rFonts w:ascii="Times New Roman" w:hAnsi="Times New Roman" w:cs="Times New Roman"/>
        </w:rPr>
        <w:t>eir taxonomic name.  Some</w:t>
      </w:r>
      <w:r w:rsidR="008F54F3">
        <w:rPr>
          <w:rFonts w:ascii="Times New Roman" w:hAnsi="Times New Roman" w:cs="Times New Roman" w:hint="eastAsia"/>
          <w:lang w:eastAsia="ja-JP"/>
        </w:rPr>
        <w:t>,</w:t>
      </w:r>
      <w:r w:rsidR="001C7398">
        <w:rPr>
          <w:rFonts w:ascii="Times New Roman" w:hAnsi="Times New Roman" w:cs="Times New Roman"/>
        </w:rPr>
        <w:t xml:space="preserve"> known as</w:t>
      </w:r>
      <w:r w:rsidRPr="00A46C09">
        <w:rPr>
          <w:rFonts w:ascii="Times New Roman" w:hAnsi="Times New Roman" w:cs="Times New Roman"/>
        </w:rPr>
        <w:t xml:space="preserve"> “shredders</w:t>
      </w:r>
      <w:r w:rsidR="008F54F3">
        <w:rPr>
          <w:rFonts w:ascii="Times New Roman" w:hAnsi="Times New Roman" w:cs="Times New Roman" w:hint="eastAsia"/>
          <w:lang w:eastAsia="ja-JP"/>
        </w:rPr>
        <w:t>,</w:t>
      </w:r>
      <w:r w:rsidRPr="00A46C09">
        <w:rPr>
          <w:rFonts w:ascii="Times New Roman" w:hAnsi="Times New Roman" w:cs="Times New Roman"/>
        </w:rPr>
        <w:t xml:space="preserve">” eat </w:t>
      </w:r>
      <w:r w:rsidR="00177584" w:rsidRPr="00A46C09">
        <w:rPr>
          <w:rFonts w:ascii="Times New Roman" w:hAnsi="Times New Roman" w:cs="Times New Roman"/>
        </w:rPr>
        <w:t>biofilm</w:t>
      </w:r>
      <w:r w:rsidR="00292BD0">
        <w:rPr>
          <w:rFonts w:ascii="Times New Roman" w:hAnsi="Times New Roman" w:cs="Times New Roman"/>
        </w:rPr>
        <w:t>-</w:t>
      </w:r>
      <w:r w:rsidR="00177584" w:rsidRPr="00A46C09">
        <w:rPr>
          <w:rFonts w:ascii="Times New Roman" w:hAnsi="Times New Roman" w:cs="Times New Roman"/>
        </w:rPr>
        <w:t xml:space="preserve">laden leaves </w:t>
      </w:r>
      <w:r w:rsidRPr="00A46C09">
        <w:rPr>
          <w:rFonts w:ascii="Times New Roman" w:hAnsi="Times New Roman" w:cs="Times New Roman"/>
        </w:rPr>
        <w:t xml:space="preserve">whereas those called “collectors” </w:t>
      </w:r>
      <w:r w:rsidR="00177584" w:rsidRPr="00A46C09">
        <w:rPr>
          <w:rFonts w:ascii="Times New Roman" w:hAnsi="Times New Roman" w:cs="Times New Roman"/>
        </w:rPr>
        <w:t xml:space="preserve">wait for particles of food to be delivered to them by the current or actively </w:t>
      </w:r>
      <w:r w:rsidR="00292BD0">
        <w:rPr>
          <w:rFonts w:ascii="Times New Roman" w:hAnsi="Times New Roman" w:cs="Times New Roman"/>
        </w:rPr>
        <w:t xml:space="preserve">gather </w:t>
      </w:r>
      <w:r w:rsidR="00177584" w:rsidRPr="00A46C09">
        <w:rPr>
          <w:rFonts w:ascii="Times New Roman" w:hAnsi="Times New Roman" w:cs="Times New Roman"/>
        </w:rPr>
        <w:t>small scraps from the stream bed.  A few are predatory</w:t>
      </w:r>
      <w:r w:rsidRPr="00A46C09">
        <w:rPr>
          <w:rFonts w:ascii="Times New Roman" w:hAnsi="Times New Roman" w:cs="Times New Roman"/>
        </w:rPr>
        <w:t>,</w:t>
      </w:r>
      <w:r w:rsidR="00177584" w:rsidRPr="00A46C09">
        <w:rPr>
          <w:rFonts w:ascii="Times New Roman" w:hAnsi="Times New Roman" w:cs="Times New Roman"/>
        </w:rPr>
        <w:t xml:space="preserve"> spend</w:t>
      </w:r>
      <w:r w:rsidRPr="00A46C09">
        <w:rPr>
          <w:rFonts w:ascii="Times New Roman" w:hAnsi="Times New Roman" w:cs="Times New Roman"/>
        </w:rPr>
        <w:t>ing</w:t>
      </w:r>
      <w:r w:rsidR="00177584" w:rsidRPr="00A46C09">
        <w:rPr>
          <w:rFonts w:ascii="Times New Roman" w:hAnsi="Times New Roman" w:cs="Times New Roman"/>
        </w:rPr>
        <w:t xml:space="preserve"> their time hunting for other invertebrates </w:t>
      </w:r>
      <w:r w:rsidR="001C7398">
        <w:rPr>
          <w:rFonts w:ascii="Times New Roman" w:hAnsi="Times New Roman" w:cs="Times New Roman"/>
        </w:rPr>
        <w:t>while still other</w:t>
      </w:r>
      <w:r w:rsidR="00292BD0">
        <w:rPr>
          <w:rFonts w:ascii="Times New Roman" w:hAnsi="Times New Roman" w:cs="Times New Roman"/>
        </w:rPr>
        <w:t>s</w:t>
      </w:r>
      <w:r w:rsidR="00FB249F">
        <w:rPr>
          <w:rFonts w:ascii="Times New Roman" w:hAnsi="Times New Roman" w:cs="Times New Roman" w:hint="eastAsia"/>
          <w:lang w:eastAsia="ja-JP"/>
        </w:rPr>
        <w:t>,</w:t>
      </w:r>
      <w:r w:rsidR="00292BD0">
        <w:rPr>
          <w:rFonts w:ascii="Times New Roman" w:hAnsi="Times New Roman" w:cs="Times New Roman"/>
        </w:rPr>
        <w:t xml:space="preserve"> called</w:t>
      </w:r>
      <w:r w:rsidRPr="00A46C09">
        <w:rPr>
          <w:rFonts w:ascii="Times New Roman" w:hAnsi="Times New Roman" w:cs="Times New Roman"/>
        </w:rPr>
        <w:t xml:space="preserve"> “scrapers</w:t>
      </w:r>
      <w:r w:rsidR="00FB249F">
        <w:rPr>
          <w:rFonts w:ascii="Times New Roman" w:hAnsi="Times New Roman" w:cs="Times New Roman" w:hint="eastAsia"/>
          <w:lang w:eastAsia="ja-JP"/>
        </w:rPr>
        <w:t>,</w:t>
      </w:r>
      <w:r w:rsidRPr="00A46C09">
        <w:rPr>
          <w:rFonts w:ascii="Times New Roman" w:hAnsi="Times New Roman" w:cs="Times New Roman"/>
        </w:rPr>
        <w:t>” eat algae or biofilm directly from rock or other surfaces</w:t>
      </w:r>
      <w:r w:rsidR="00177584" w:rsidRPr="00A46C09">
        <w:rPr>
          <w:rFonts w:ascii="Times New Roman" w:hAnsi="Times New Roman" w:cs="Times New Roman"/>
        </w:rPr>
        <w:t>.  Th</w:t>
      </w:r>
      <w:r w:rsidR="00FB249F">
        <w:rPr>
          <w:rFonts w:ascii="Times New Roman" w:hAnsi="Times New Roman" w:cs="Times New Roman" w:hint="eastAsia"/>
          <w:lang w:eastAsia="ja-JP"/>
        </w:rPr>
        <w:t>e</w:t>
      </w:r>
      <w:r w:rsidR="00177584" w:rsidRPr="00A46C09">
        <w:rPr>
          <w:rFonts w:ascii="Times New Roman" w:hAnsi="Times New Roman" w:cs="Times New Roman"/>
        </w:rPr>
        <w:t xml:space="preserve"> </w:t>
      </w:r>
      <w:r w:rsidR="00FB249F">
        <w:rPr>
          <w:rFonts w:ascii="Times New Roman" w:hAnsi="Times New Roman" w:cs="Times New Roman" w:hint="eastAsia"/>
          <w:lang w:eastAsia="ja-JP"/>
        </w:rPr>
        <w:t xml:space="preserve">insect </w:t>
      </w:r>
      <w:r w:rsidR="00177584" w:rsidRPr="00A46C09">
        <w:rPr>
          <w:rFonts w:ascii="Times New Roman" w:hAnsi="Times New Roman" w:cs="Times New Roman"/>
        </w:rPr>
        <w:t>food web is overshadowed by the presence of fish</w:t>
      </w:r>
      <w:r w:rsidR="00FB249F">
        <w:rPr>
          <w:rFonts w:ascii="Times New Roman" w:hAnsi="Times New Roman" w:cs="Times New Roman" w:hint="eastAsia"/>
          <w:lang w:eastAsia="ja-JP"/>
        </w:rPr>
        <w:t>,</w:t>
      </w:r>
      <w:r w:rsidR="00177584" w:rsidRPr="00A46C09">
        <w:rPr>
          <w:rFonts w:ascii="Times New Roman" w:hAnsi="Times New Roman" w:cs="Times New Roman"/>
        </w:rPr>
        <w:t xml:space="preserve"> which regularly occupy the top trophic level and continuously monitor the water column for anything that may fit in their mouth.</w:t>
      </w:r>
    </w:p>
    <w:p w14:paraId="5BEF3EE4" w14:textId="2E17777B" w:rsidR="00A67DC0" w:rsidRPr="00A46C09" w:rsidRDefault="002D3A7E" w:rsidP="00F1154E">
      <w:pPr>
        <w:spacing w:line="480" w:lineRule="auto"/>
        <w:ind w:firstLine="720"/>
        <w:rPr>
          <w:rFonts w:ascii="Times New Roman" w:hAnsi="Times New Roman" w:cs="Times New Roman"/>
        </w:rPr>
      </w:pPr>
      <w:r w:rsidRPr="00A46C09">
        <w:rPr>
          <w:rFonts w:ascii="Times New Roman" w:hAnsi="Times New Roman" w:cs="Times New Roman"/>
        </w:rPr>
        <w:t>Headwater</w:t>
      </w:r>
      <w:r w:rsidR="005A1765" w:rsidRPr="00A46C09">
        <w:rPr>
          <w:rFonts w:ascii="Times New Roman" w:hAnsi="Times New Roman" w:cs="Times New Roman"/>
        </w:rPr>
        <w:t xml:space="preserve"> </w:t>
      </w:r>
      <w:r w:rsidRPr="00A46C09">
        <w:rPr>
          <w:rFonts w:ascii="Times New Roman" w:hAnsi="Times New Roman" w:cs="Times New Roman"/>
        </w:rPr>
        <w:t>s</w:t>
      </w:r>
      <w:r w:rsidR="005A1765" w:rsidRPr="00A46C09">
        <w:rPr>
          <w:rFonts w:ascii="Times New Roman" w:hAnsi="Times New Roman" w:cs="Times New Roman"/>
        </w:rPr>
        <w:t>treams</w:t>
      </w:r>
      <w:r w:rsidRPr="00A46C09">
        <w:rPr>
          <w:rFonts w:ascii="Times New Roman" w:hAnsi="Times New Roman" w:cs="Times New Roman"/>
        </w:rPr>
        <w:t xml:space="preserve"> sustain c</w:t>
      </w:r>
      <w:r w:rsidR="00AB4694" w:rsidRPr="00A46C09">
        <w:rPr>
          <w:rFonts w:ascii="Times New Roman" w:hAnsi="Times New Roman" w:cs="Times New Roman"/>
        </w:rPr>
        <w:t xml:space="preserve">ertain species of </w:t>
      </w:r>
      <w:r w:rsidRPr="00A46C09">
        <w:rPr>
          <w:rFonts w:ascii="Times New Roman" w:hAnsi="Times New Roman" w:cs="Times New Roman"/>
        </w:rPr>
        <w:t xml:space="preserve">culturally and economically important </w:t>
      </w:r>
      <w:r w:rsidR="0058444B" w:rsidRPr="00A46C09">
        <w:rPr>
          <w:rFonts w:ascii="Times New Roman" w:hAnsi="Times New Roman" w:cs="Times New Roman"/>
        </w:rPr>
        <w:t xml:space="preserve">salmonid </w:t>
      </w:r>
      <w:r w:rsidR="00AB4694" w:rsidRPr="00A46C09">
        <w:rPr>
          <w:rFonts w:ascii="Times New Roman" w:hAnsi="Times New Roman" w:cs="Times New Roman"/>
        </w:rPr>
        <w:t>fish</w:t>
      </w:r>
      <w:r w:rsidR="00986B3D" w:rsidRPr="00A46C09">
        <w:rPr>
          <w:rFonts w:ascii="Times New Roman" w:hAnsi="Times New Roman" w:cs="Times New Roman"/>
        </w:rPr>
        <w:t>es</w:t>
      </w:r>
      <w:r w:rsidR="00E51645" w:rsidRPr="00A46C09">
        <w:rPr>
          <w:rFonts w:ascii="Times New Roman" w:hAnsi="Times New Roman" w:cs="Times New Roman"/>
        </w:rPr>
        <w:t xml:space="preserve"> (Family Salmonidae)</w:t>
      </w:r>
      <w:r w:rsidRPr="00A46C09">
        <w:rPr>
          <w:rFonts w:ascii="Times New Roman" w:hAnsi="Times New Roman" w:cs="Times New Roman"/>
        </w:rPr>
        <w:t xml:space="preserve">.  </w:t>
      </w:r>
      <w:r w:rsidR="009E76D5" w:rsidRPr="00A46C09">
        <w:rPr>
          <w:rFonts w:ascii="Times New Roman" w:hAnsi="Times New Roman" w:cs="Times New Roman"/>
        </w:rPr>
        <w:t xml:space="preserve">Many </w:t>
      </w:r>
      <w:r w:rsidR="000A2CA6">
        <w:rPr>
          <w:rFonts w:ascii="Times New Roman" w:hAnsi="Times New Roman" w:cs="Times New Roman"/>
        </w:rPr>
        <w:t xml:space="preserve">anadromous </w:t>
      </w:r>
      <w:r w:rsidR="009E76D5" w:rsidRPr="00A46C09">
        <w:rPr>
          <w:rFonts w:ascii="Times New Roman" w:hAnsi="Times New Roman" w:cs="Times New Roman"/>
        </w:rPr>
        <w:t>salmonids such as coho</w:t>
      </w:r>
      <w:r w:rsidR="000A2CA6">
        <w:rPr>
          <w:rFonts w:ascii="Times New Roman" w:hAnsi="Times New Roman" w:cs="Times New Roman"/>
        </w:rPr>
        <w:t xml:space="preserve"> (</w:t>
      </w:r>
      <w:r w:rsidR="000A2CA6" w:rsidRPr="00140E31">
        <w:rPr>
          <w:rFonts w:ascii="Times New Roman" w:hAnsi="Times New Roman" w:cs="Times New Roman"/>
          <w:i/>
        </w:rPr>
        <w:t>Oncorhynchus kisutch</w:t>
      </w:r>
      <w:r w:rsidR="000A2CA6">
        <w:rPr>
          <w:rFonts w:ascii="Times New Roman" w:hAnsi="Times New Roman" w:cs="Times New Roman"/>
        </w:rPr>
        <w:t xml:space="preserve">) </w:t>
      </w:r>
      <w:r w:rsidR="001C7398">
        <w:rPr>
          <w:rFonts w:ascii="Times New Roman" w:hAnsi="Times New Roman" w:cs="Times New Roman"/>
        </w:rPr>
        <w:t xml:space="preserve">and </w:t>
      </w:r>
      <w:r w:rsidR="009E76D5" w:rsidRPr="00A46C09">
        <w:rPr>
          <w:rFonts w:ascii="Times New Roman" w:hAnsi="Times New Roman" w:cs="Times New Roman"/>
        </w:rPr>
        <w:t>chum salmon</w:t>
      </w:r>
      <w:r w:rsidR="000A2CA6">
        <w:rPr>
          <w:rFonts w:ascii="Times New Roman" w:hAnsi="Times New Roman" w:cs="Times New Roman"/>
        </w:rPr>
        <w:t xml:space="preserve"> (</w:t>
      </w:r>
      <w:r w:rsidR="001C23FD" w:rsidRPr="00140E31">
        <w:rPr>
          <w:rFonts w:ascii="Times New Roman" w:hAnsi="Times New Roman" w:cs="Times New Roman"/>
          <w:i/>
        </w:rPr>
        <w:t>Oncorhynchus</w:t>
      </w:r>
      <w:r w:rsidR="000A2CA6" w:rsidRPr="00140E31">
        <w:rPr>
          <w:rFonts w:ascii="Times New Roman" w:hAnsi="Times New Roman" w:cs="Times New Roman"/>
          <w:i/>
        </w:rPr>
        <w:t xml:space="preserve"> keta</w:t>
      </w:r>
      <w:r w:rsidR="000A2CA6">
        <w:rPr>
          <w:rFonts w:ascii="Times New Roman" w:hAnsi="Times New Roman" w:cs="Times New Roman"/>
        </w:rPr>
        <w:t xml:space="preserve">) </w:t>
      </w:r>
      <w:r w:rsidR="009E76D5" w:rsidRPr="00A46C09">
        <w:rPr>
          <w:rFonts w:ascii="Times New Roman" w:hAnsi="Times New Roman" w:cs="Times New Roman"/>
        </w:rPr>
        <w:t xml:space="preserve">, along with </w:t>
      </w:r>
      <w:r w:rsidR="009E76D5" w:rsidRPr="00A46C09">
        <w:rPr>
          <w:rFonts w:ascii="Times New Roman" w:hAnsi="Times New Roman" w:cs="Times New Roman"/>
        </w:rPr>
        <w:lastRenderedPageBreak/>
        <w:t>steelhead</w:t>
      </w:r>
      <w:r w:rsidR="000A2CA6">
        <w:rPr>
          <w:rFonts w:ascii="Times New Roman" w:hAnsi="Times New Roman" w:cs="Times New Roman"/>
        </w:rPr>
        <w:t xml:space="preserve"> (</w:t>
      </w:r>
      <w:r w:rsidR="001C23FD">
        <w:rPr>
          <w:rFonts w:ascii="Times New Roman" w:hAnsi="Times New Roman" w:cs="Times New Roman"/>
        </w:rPr>
        <w:t xml:space="preserve">anadromous </w:t>
      </w:r>
      <w:r w:rsidR="001C23FD" w:rsidRPr="00140E31">
        <w:rPr>
          <w:rFonts w:ascii="Times New Roman" w:hAnsi="Times New Roman" w:cs="Times New Roman"/>
          <w:i/>
        </w:rPr>
        <w:t>Oncorhynchus</w:t>
      </w:r>
      <w:r w:rsidR="001C23FD" w:rsidRPr="00140E31" w:rsidDel="001C23FD">
        <w:rPr>
          <w:rFonts w:ascii="Times New Roman" w:hAnsi="Times New Roman" w:cs="Times New Roman"/>
          <w:i/>
        </w:rPr>
        <w:t xml:space="preserve"> </w:t>
      </w:r>
      <w:r w:rsidR="000A2CA6" w:rsidRPr="00140E31">
        <w:rPr>
          <w:rFonts w:ascii="Times New Roman" w:hAnsi="Times New Roman" w:cs="Times New Roman"/>
          <w:i/>
        </w:rPr>
        <w:t xml:space="preserve"> mykiss</w:t>
      </w:r>
      <w:r w:rsidR="000A2CA6">
        <w:rPr>
          <w:rFonts w:ascii="Times New Roman" w:hAnsi="Times New Roman" w:cs="Times New Roman"/>
        </w:rPr>
        <w:t>)</w:t>
      </w:r>
      <w:r w:rsidR="00FB249F">
        <w:rPr>
          <w:rFonts w:ascii="Times New Roman" w:hAnsi="Times New Roman" w:cs="Times New Roman" w:hint="eastAsia"/>
          <w:lang w:eastAsia="ja-JP"/>
        </w:rPr>
        <w:t>,</w:t>
      </w:r>
      <w:r w:rsidR="001C7398">
        <w:rPr>
          <w:rFonts w:ascii="Times New Roman" w:hAnsi="Times New Roman" w:cs="Times New Roman"/>
        </w:rPr>
        <w:t xml:space="preserve"> </w:t>
      </w:r>
      <w:r w:rsidR="009E76D5" w:rsidRPr="00A46C09">
        <w:rPr>
          <w:rFonts w:ascii="Times New Roman" w:hAnsi="Times New Roman" w:cs="Times New Roman"/>
        </w:rPr>
        <w:t xml:space="preserve">use headwaters extensively for </w:t>
      </w:r>
      <w:r w:rsidR="00292BD0">
        <w:rPr>
          <w:rFonts w:ascii="Times New Roman" w:hAnsi="Times New Roman" w:cs="Times New Roman"/>
        </w:rPr>
        <w:t xml:space="preserve">rearing </w:t>
      </w:r>
      <w:r w:rsidR="009E76D5" w:rsidRPr="00A46C09">
        <w:rPr>
          <w:rFonts w:ascii="Times New Roman" w:hAnsi="Times New Roman" w:cs="Times New Roman"/>
        </w:rPr>
        <w:t xml:space="preserve">habitat </w:t>
      </w:r>
      <w:r w:rsidR="009E76D5" w:rsidRPr="00A46C09">
        <w:rPr>
          <w:rFonts w:ascii="Times New Roman" w:hAnsi="Times New Roman" w:cs="Times New Roman"/>
        </w:rPr>
        <w:fldChar w:fldCharType="begin"/>
      </w:r>
      <w:r w:rsidR="009E76D5" w:rsidRPr="00A46C09">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9E76D5" w:rsidRPr="00A46C09">
        <w:rPr>
          <w:rFonts w:ascii="Times New Roman" w:hAnsi="Times New Roman" w:cs="Times New Roman"/>
        </w:rPr>
        <w:fldChar w:fldCharType="separate"/>
      </w:r>
      <w:r w:rsidR="009E76D5" w:rsidRPr="00A46C09">
        <w:rPr>
          <w:rFonts w:ascii="Times New Roman" w:hAnsi="Times New Roman" w:cs="Times New Roman"/>
        </w:rPr>
        <w:t>(Meyer et al. 2007)</w:t>
      </w:r>
      <w:r w:rsidR="009E76D5" w:rsidRPr="00A46C09">
        <w:rPr>
          <w:rFonts w:ascii="Times New Roman" w:hAnsi="Times New Roman" w:cs="Times New Roman"/>
        </w:rPr>
        <w:fldChar w:fldCharType="end"/>
      </w:r>
      <w:r w:rsidR="009E76D5" w:rsidRPr="00A46C09">
        <w:rPr>
          <w:rFonts w:ascii="Times New Roman" w:hAnsi="Times New Roman" w:cs="Times New Roman"/>
        </w:rPr>
        <w:t>.</w:t>
      </w:r>
      <w:r w:rsidR="00BC02AC" w:rsidRPr="00A46C09">
        <w:rPr>
          <w:rFonts w:ascii="Times New Roman" w:hAnsi="Times New Roman" w:cs="Times New Roman"/>
        </w:rPr>
        <w:t xml:space="preserve">  The salmonid </w:t>
      </w:r>
      <w:r w:rsidR="00FB249F" w:rsidRPr="00A46C09">
        <w:rPr>
          <w:rFonts w:ascii="Times New Roman" w:hAnsi="Times New Roman" w:cs="Times New Roman"/>
        </w:rPr>
        <w:t>adult</w:t>
      </w:r>
      <w:r w:rsidR="00FB249F">
        <w:rPr>
          <w:rFonts w:ascii="Times New Roman" w:hAnsi="Times New Roman" w:cs="Times New Roman"/>
        </w:rPr>
        <w:t>s</w:t>
      </w:r>
      <w:r w:rsidR="00FB249F" w:rsidRPr="00A46C09">
        <w:rPr>
          <w:rFonts w:ascii="Times New Roman" w:hAnsi="Times New Roman" w:cs="Times New Roman"/>
        </w:rPr>
        <w:t xml:space="preserve"> harbor</w:t>
      </w:r>
      <w:r w:rsidR="00FB249F">
        <w:rPr>
          <w:rFonts w:ascii="Times New Roman" w:hAnsi="Times New Roman" w:cs="Times New Roman" w:hint="eastAsia"/>
          <w:lang w:eastAsia="ja-JP"/>
        </w:rPr>
        <w:t>ed by</w:t>
      </w:r>
      <w:r w:rsidR="00FB249F">
        <w:rPr>
          <w:rFonts w:ascii="Times New Roman" w:hAnsi="Times New Roman" w:cs="Times New Roman"/>
        </w:rPr>
        <w:t xml:space="preserve"> </w:t>
      </w:r>
      <w:r w:rsidR="009E76D5" w:rsidRPr="00A46C09">
        <w:rPr>
          <w:rFonts w:ascii="Times New Roman" w:hAnsi="Times New Roman" w:cs="Times New Roman"/>
        </w:rPr>
        <w:t xml:space="preserve">Pacific Northwest </w:t>
      </w:r>
      <w:r w:rsidR="00BC02AC" w:rsidRPr="00A46C09">
        <w:rPr>
          <w:rFonts w:ascii="Times New Roman" w:hAnsi="Times New Roman" w:cs="Times New Roman"/>
        </w:rPr>
        <w:t>headwaters</w:t>
      </w:r>
      <w:r w:rsidR="00FB249F">
        <w:rPr>
          <w:rFonts w:ascii="Times New Roman" w:hAnsi="Times New Roman" w:cs="Times New Roman" w:hint="eastAsia"/>
          <w:lang w:eastAsia="ja-JP"/>
        </w:rPr>
        <w:t>,</w:t>
      </w:r>
      <w:r w:rsidR="00BC02AC" w:rsidRPr="00A46C09">
        <w:rPr>
          <w:rFonts w:ascii="Times New Roman" w:hAnsi="Times New Roman" w:cs="Times New Roman"/>
        </w:rPr>
        <w:t xml:space="preserve"> however, </w:t>
      </w:r>
      <w:r w:rsidR="004E737F" w:rsidRPr="00A46C09">
        <w:rPr>
          <w:rFonts w:ascii="Times New Roman" w:hAnsi="Times New Roman" w:cs="Times New Roman"/>
        </w:rPr>
        <w:t>are trout</w:t>
      </w:r>
      <w:r w:rsidR="000A2CA6">
        <w:rPr>
          <w:rFonts w:ascii="Times New Roman" w:hAnsi="Times New Roman" w:cs="Times New Roman"/>
        </w:rPr>
        <w:t xml:space="preserve"> </w:t>
      </w:r>
      <w:r w:rsidR="006F39C1">
        <w:rPr>
          <w:rFonts w:ascii="Times New Roman" w:hAnsi="Times New Roman" w:cs="Times New Roman"/>
        </w:rPr>
        <w:t xml:space="preserve">(non-anadromous </w:t>
      </w:r>
      <w:r w:rsidR="006F39C1" w:rsidRPr="00140E31">
        <w:rPr>
          <w:rFonts w:ascii="Times New Roman" w:hAnsi="Times New Roman" w:cs="Times New Roman"/>
          <w:i/>
        </w:rPr>
        <w:t>Oncorhynchus spp.</w:t>
      </w:r>
      <w:r w:rsidR="006F39C1">
        <w:rPr>
          <w:rFonts w:ascii="Times New Roman" w:hAnsi="Times New Roman" w:cs="Times New Roman"/>
        </w:rPr>
        <w:t xml:space="preserve">) </w:t>
      </w:r>
      <w:r w:rsidR="000A2CA6">
        <w:rPr>
          <w:rFonts w:ascii="Times New Roman" w:hAnsi="Times New Roman" w:cs="Times New Roman"/>
        </w:rPr>
        <w:t>and char</w:t>
      </w:r>
      <w:r w:rsidR="004E737F" w:rsidRPr="00A46C09">
        <w:rPr>
          <w:rFonts w:ascii="Times New Roman" w:hAnsi="Times New Roman" w:cs="Times New Roman"/>
        </w:rPr>
        <w:t xml:space="preserve"> </w:t>
      </w:r>
      <w:r w:rsidR="006F39C1">
        <w:rPr>
          <w:rFonts w:ascii="Times New Roman" w:hAnsi="Times New Roman" w:cs="Times New Roman"/>
        </w:rPr>
        <w:t xml:space="preserve">(non-anadromous </w:t>
      </w:r>
      <w:r w:rsidR="006F39C1" w:rsidRPr="00140E31">
        <w:rPr>
          <w:rFonts w:ascii="Times New Roman" w:hAnsi="Times New Roman" w:cs="Times New Roman"/>
          <w:i/>
        </w:rPr>
        <w:t>Salvelinus spp.</w:t>
      </w:r>
      <w:r w:rsidR="006F39C1">
        <w:rPr>
          <w:rFonts w:ascii="Times New Roman" w:hAnsi="Times New Roman" w:cs="Times New Roman"/>
        </w:rPr>
        <w:t xml:space="preserve">) </w:t>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(Richardson and Danehy 2007)</w:t>
      </w:r>
      <w:r w:rsidR="004E737F" w:rsidRPr="00A46C09">
        <w:rPr>
          <w:rFonts w:ascii="Times New Roman" w:hAnsi="Times New Roman" w:cs="Times New Roman"/>
        </w:rPr>
        <w:fldChar w:fldCharType="end"/>
      </w:r>
      <w:r w:rsidR="00060BA9" w:rsidRPr="00A46C09">
        <w:rPr>
          <w:rFonts w:ascii="Times New Roman" w:hAnsi="Times New Roman" w:cs="Times New Roman"/>
        </w:rPr>
        <w:t xml:space="preserve">.  </w:t>
      </w:r>
      <w:r w:rsidR="0071263D" w:rsidRPr="00A46C09">
        <w:rPr>
          <w:rFonts w:ascii="Times New Roman" w:hAnsi="Times New Roman" w:cs="Times New Roman"/>
        </w:rPr>
        <w:t>The life histories of some populations of cutthroat trout</w:t>
      </w:r>
      <w:r w:rsidR="006F39C1">
        <w:rPr>
          <w:rFonts w:ascii="Times New Roman" w:hAnsi="Times New Roman" w:cs="Times New Roman"/>
        </w:rPr>
        <w:t xml:space="preserve"> (</w:t>
      </w:r>
      <w:r w:rsidR="006F39C1" w:rsidRPr="00140E31">
        <w:rPr>
          <w:rFonts w:ascii="Times New Roman" w:hAnsi="Times New Roman" w:cs="Times New Roman"/>
          <w:i/>
        </w:rPr>
        <w:t>Oncorhynchus clarkii</w:t>
      </w:r>
      <w:r w:rsidR="006F39C1">
        <w:rPr>
          <w:rFonts w:ascii="Times New Roman" w:hAnsi="Times New Roman" w:cs="Times New Roman"/>
        </w:rPr>
        <w:t>)</w:t>
      </w:r>
      <w:r w:rsidR="001C7398">
        <w:rPr>
          <w:rFonts w:ascii="Times New Roman" w:hAnsi="Times New Roman" w:cs="Times New Roman"/>
        </w:rPr>
        <w:t>, for example,</w:t>
      </w:r>
      <w:r w:rsidR="0071263D" w:rsidRPr="00A46C09">
        <w:rPr>
          <w:rFonts w:ascii="Times New Roman" w:hAnsi="Times New Roman" w:cs="Times New Roman"/>
        </w:rPr>
        <w:t xml:space="preserve"> may be played out solely in hea</w:t>
      </w:r>
      <w:r w:rsidR="001A350F" w:rsidRPr="00A46C09">
        <w:rPr>
          <w:rFonts w:ascii="Times New Roman" w:hAnsi="Times New Roman" w:cs="Times New Roman"/>
        </w:rPr>
        <w:t>dwaters.</w:t>
      </w:r>
      <w:r w:rsidR="00504EAE">
        <w:rPr>
          <w:rFonts w:ascii="Times New Roman" w:hAnsi="Times New Roman" w:cs="Times New Roman"/>
        </w:rPr>
        <w:t xml:space="preserve">  </w:t>
      </w:r>
      <w:r w:rsidR="006014B6" w:rsidRPr="00A46C09">
        <w:rPr>
          <w:rFonts w:ascii="Times New Roman" w:hAnsi="Times New Roman" w:cs="Times New Roman"/>
        </w:rPr>
        <w:t xml:space="preserve">In </w:t>
      </w:r>
      <w:r w:rsidR="006014B6">
        <w:rPr>
          <w:rFonts w:ascii="Times New Roman" w:hAnsi="Times New Roman" w:cs="Times New Roman"/>
        </w:rPr>
        <w:t>Washington</w:t>
      </w:r>
      <w:r w:rsidR="006014B6" w:rsidRPr="00A46C09">
        <w:rPr>
          <w:rFonts w:ascii="Times New Roman" w:hAnsi="Times New Roman" w:cs="Times New Roman"/>
        </w:rPr>
        <w:t>, trout in are an important fish for recreational angling</w:t>
      </w:r>
      <w:r w:rsidR="006014B6">
        <w:rPr>
          <w:rFonts w:ascii="Times New Roman" w:hAnsi="Times New Roman" w:cs="Times New Roman" w:hint="eastAsia"/>
          <w:lang w:eastAsia="ja-JP"/>
        </w:rPr>
        <w:t>,</w:t>
      </w:r>
      <w:r w:rsidR="006014B6" w:rsidRPr="00A46C09">
        <w:rPr>
          <w:rFonts w:ascii="Times New Roman" w:hAnsi="Times New Roman" w:cs="Times New Roman"/>
        </w:rPr>
        <w:t xml:space="preserve"> </w:t>
      </w:r>
      <w:r w:rsidR="006014B6">
        <w:rPr>
          <w:rFonts w:ascii="Times New Roman" w:hAnsi="Times New Roman" w:cs="Times New Roman"/>
        </w:rPr>
        <w:t xml:space="preserve">with an estimated annual net worth of $146 million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6014B6">
        <w:rPr>
          <w:rFonts w:ascii="Times New Roman" w:hAnsi="Times New Roman" w:cs="Times New Roman"/>
        </w:rPr>
        <w:fldChar w:fldCharType="separate"/>
      </w:r>
      <w:r w:rsidR="006014B6" w:rsidRPr="00140E31">
        <w:rPr>
          <w:rFonts w:ascii="Times New Roman" w:hAnsi="Times New Roman" w:cs="Times New Roman"/>
        </w:rPr>
        <w:t>(TCW Economics 2008; Loomis and Ng 2012)</w:t>
      </w:r>
      <w:r w:rsidR="006014B6">
        <w:rPr>
          <w:rFonts w:ascii="Times New Roman" w:hAnsi="Times New Roman" w:cs="Times New Roman"/>
        </w:rPr>
        <w:fldChar w:fldCharType="end"/>
      </w:r>
      <w:r w:rsidR="006014B6" w:rsidRPr="00A46C09">
        <w:rPr>
          <w:rFonts w:ascii="Times New Roman" w:hAnsi="Times New Roman" w:cs="Times New Roman"/>
        </w:rPr>
        <w:t xml:space="preserve">.  </w:t>
      </w:r>
      <w:r w:rsidR="006014B6">
        <w:rPr>
          <w:rFonts w:ascii="Times New Roman" w:hAnsi="Times New Roman" w:cs="Times New Roman"/>
        </w:rPr>
        <w:t xml:space="preserve">People also place an existence demand on trout because of ethical, aesthetic, and historical reasons although this is difficult to relate directly to economic value </w:t>
      </w:r>
      <w:r w:rsidR="006014B6" w:rsidRPr="00A46C09">
        <w:rPr>
          <w:rFonts w:ascii="Times New Roman" w:hAnsi="Times New Roman" w:cs="Times New Roman"/>
        </w:rPr>
        <w:fldChar w:fldCharType="begin"/>
      </w:r>
      <w:r w:rsidR="006014B6" w:rsidRPr="00A46C09">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6014B6" w:rsidRPr="00A46C09">
        <w:rPr>
          <w:rFonts w:ascii="Cambria Math" w:hAnsi="Cambria Math" w:cs="Cambria Math"/>
        </w:rPr>
        <w:instrText>‐</w:instrText>
      </w:r>
      <w:r w:rsidR="006014B6" w:rsidRPr="00A46C09">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6014B6" w:rsidRPr="00A46C09">
        <w:rPr>
          <w:rFonts w:ascii="Cambria Math" w:hAnsi="Cambria Math" w:cs="Cambria Math"/>
        </w:rPr>
        <w:instrText>‐</w:instrText>
      </w:r>
      <w:r w:rsidR="006014B6" w:rsidRPr="00A46C09">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6014B6" w:rsidRPr="00A46C09">
        <w:rPr>
          <w:rFonts w:ascii="Cambria Math" w:hAnsi="Cambria Math" w:cs="Cambria Math"/>
        </w:rPr>
        <w:instrText>‐</w:instrText>
      </w:r>
      <w:r w:rsidR="006014B6" w:rsidRPr="00A46C09">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6014B6" w:rsidRPr="00A46C09">
        <w:rPr>
          <w:rFonts w:ascii="Times New Roman" w:hAnsi="Times New Roman" w:cs="Times New Roman"/>
        </w:rPr>
        <w:fldChar w:fldCharType="separate"/>
      </w:r>
      <w:r w:rsidR="006014B6" w:rsidRPr="00A46C09">
        <w:rPr>
          <w:rFonts w:ascii="Times New Roman" w:hAnsi="Times New Roman" w:cs="Times New Roman"/>
        </w:rPr>
        <w:t>(Gresswell and Liss 1995)</w:t>
      </w:r>
      <w:r w:rsidR="006014B6" w:rsidRPr="00A46C09">
        <w:rPr>
          <w:rFonts w:ascii="Times New Roman" w:hAnsi="Times New Roman" w:cs="Times New Roman"/>
        </w:rPr>
        <w:fldChar w:fldCharType="end"/>
      </w:r>
      <w:r w:rsidR="006014B6" w:rsidRPr="00A46C09">
        <w:rPr>
          <w:rFonts w:ascii="Times New Roman" w:hAnsi="Times New Roman" w:cs="Times New Roman"/>
        </w:rPr>
        <w:t>.</w:t>
      </w:r>
      <w:r w:rsidR="006014B6">
        <w:rPr>
          <w:rFonts w:ascii="Times New Roman" w:hAnsi="Times New Roman" w:cs="Times New Roman"/>
        </w:rPr>
        <w:t xml:space="preserve">  </w:t>
      </w:r>
      <w:r w:rsidR="00D33FED">
        <w:rPr>
          <w:rFonts w:ascii="Times New Roman" w:hAnsi="Times New Roman" w:cs="Times New Roman"/>
        </w:rPr>
        <w:t>T</w:t>
      </w:r>
      <w:r w:rsidR="006014B6" w:rsidRPr="00A46C09">
        <w:rPr>
          <w:rFonts w:ascii="Times New Roman" w:hAnsi="Times New Roman" w:cs="Times New Roman"/>
        </w:rPr>
        <w:t>he trout in small streams are not generally target</w:t>
      </w:r>
      <w:r w:rsidR="006014B6">
        <w:rPr>
          <w:rFonts w:ascii="Times New Roman" w:hAnsi="Times New Roman" w:cs="Times New Roman" w:hint="eastAsia"/>
          <w:lang w:eastAsia="ja-JP"/>
        </w:rPr>
        <w:t>s</w:t>
      </w:r>
      <w:r w:rsidR="006014B6" w:rsidRPr="00A46C09">
        <w:rPr>
          <w:rFonts w:ascii="Times New Roman" w:hAnsi="Times New Roman" w:cs="Times New Roman"/>
        </w:rPr>
        <w:t xml:space="preserve"> </w:t>
      </w:r>
      <w:r w:rsidR="006014B6">
        <w:rPr>
          <w:rFonts w:ascii="Times New Roman" w:hAnsi="Times New Roman" w:cs="Times New Roman" w:hint="eastAsia"/>
          <w:lang w:eastAsia="ja-JP"/>
        </w:rPr>
        <w:t xml:space="preserve">for </w:t>
      </w:r>
      <w:r w:rsidR="006014B6" w:rsidRPr="00A46C09">
        <w:rPr>
          <w:rFonts w:ascii="Times New Roman" w:hAnsi="Times New Roman" w:cs="Times New Roman"/>
        </w:rPr>
        <w:t>anglers</w:t>
      </w:r>
      <w:r w:rsidR="00D33FED">
        <w:rPr>
          <w:rFonts w:ascii="Times New Roman" w:hAnsi="Times New Roman" w:cs="Times New Roman"/>
        </w:rPr>
        <w:t xml:space="preserve"> however</w:t>
      </w:r>
      <w:r w:rsidR="006014B6" w:rsidRPr="00A46C09">
        <w:rPr>
          <w:rFonts w:ascii="Times New Roman" w:hAnsi="Times New Roman" w:cs="Times New Roman"/>
        </w:rPr>
        <w:t xml:space="preserve">, these smaller </w:t>
      </w:r>
      <w:r w:rsidR="006014B6">
        <w:rPr>
          <w:rFonts w:ascii="Times New Roman" w:hAnsi="Times New Roman" w:cs="Times New Roman" w:hint="eastAsia"/>
          <w:lang w:eastAsia="ja-JP"/>
        </w:rPr>
        <w:t>eco</w:t>
      </w:r>
      <w:r w:rsidR="006014B6" w:rsidRPr="00A46C09">
        <w:rPr>
          <w:rFonts w:ascii="Times New Roman" w:hAnsi="Times New Roman" w:cs="Times New Roman"/>
        </w:rPr>
        <w:t>systems present themselves with a more manageable size of stream to study</w:t>
      </w:r>
      <w:r w:rsidR="006014B6">
        <w:rPr>
          <w:rFonts w:ascii="Times New Roman" w:hAnsi="Times New Roman" w:cs="Times New Roman"/>
        </w:rPr>
        <w:t>,</w:t>
      </w:r>
      <w:r w:rsidR="006014B6" w:rsidRPr="00A46C09">
        <w:rPr>
          <w:rFonts w:ascii="Times New Roman" w:hAnsi="Times New Roman" w:cs="Times New Roman"/>
        </w:rPr>
        <w:t xml:space="preserve"> and smaller streams exhibit connectivity with larger systems </w:t>
      </w:r>
      <w:r w:rsidR="006014B6">
        <w:rPr>
          <w:rFonts w:ascii="Times New Roman" w:hAnsi="Times New Roman" w:cs="Times New Roman" w:hint="eastAsia"/>
          <w:lang w:eastAsia="ja-JP"/>
        </w:rPr>
        <w:t>via</w:t>
      </w:r>
      <w:r w:rsidR="006014B6">
        <w:rPr>
          <w:rFonts w:ascii="Times New Roman" w:hAnsi="Times New Roman" w:cs="Times New Roman"/>
        </w:rPr>
        <w:t xml:space="preserve"> downstream migrat</w:t>
      </w:r>
      <w:r w:rsidR="006014B6">
        <w:rPr>
          <w:rFonts w:ascii="Times New Roman" w:hAnsi="Times New Roman" w:cs="Times New Roman" w:hint="eastAsia"/>
          <w:lang w:eastAsia="ja-JP"/>
        </w:rPr>
        <w:t>ion</w:t>
      </w:r>
      <w:r w:rsidR="006014B6">
        <w:rPr>
          <w:rFonts w:ascii="Times New Roman" w:hAnsi="Times New Roman" w:cs="Times New Roman"/>
        </w:rPr>
        <w:t xml:space="preserve"> </w:t>
      </w:r>
      <w:r w:rsidR="006014B6" w:rsidRPr="00A46C09">
        <w:rPr>
          <w:rFonts w:ascii="Times New Roman" w:hAnsi="Times New Roman" w:cs="Times New Roman"/>
        </w:rPr>
        <w:fldChar w:fldCharType="begin"/>
      </w:r>
      <w:r w:rsidR="006014B6" w:rsidRPr="00A46C09">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6014B6" w:rsidRPr="00A46C09">
        <w:rPr>
          <w:rFonts w:ascii="Times New Roman" w:hAnsi="Times New Roman" w:cs="Times New Roman"/>
        </w:rPr>
        <w:fldChar w:fldCharType="separate"/>
      </w:r>
      <w:r w:rsidR="006014B6" w:rsidRPr="00A46C09">
        <w:rPr>
          <w:rFonts w:ascii="Times New Roman" w:hAnsi="Times New Roman" w:cs="Times New Roman"/>
        </w:rPr>
        <w:t>(Colvin et al. 2019)</w:t>
      </w:r>
      <w:r w:rsidR="006014B6" w:rsidRPr="00A46C09">
        <w:rPr>
          <w:rFonts w:ascii="Times New Roman" w:hAnsi="Times New Roman" w:cs="Times New Roman"/>
        </w:rPr>
        <w:fldChar w:fldCharType="end"/>
      </w:r>
      <w:r w:rsidR="006014B6" w:rsidRPr="00A46C09">
        <w:rPr>
          <w:rFonts w:ascii="Times New Roman" w:hAnsi="Times New Roman" w:cs="Times New Roman"/>
        </w:rPr>
        <w:t>.</w:t>
      </w:r>
      <w:r w:rsidR="006014B6" w:rsidRPr="006014B6">
        <w:rPr>
          <w:rFonts w:ascii="Times New Roman" w:hAnsi="Times New Roman" w:cs="Times New Roman"/>
        </w:rPr>
        <w:t xml:space="preserve"> </w:t>
      </w:r>
      <w:r w:rsidR="006014B6" w:rsidRPr="00A46C09">
        <w:rPr>
          <w:rFonts w:ascii="Times New Roman" w:hAnsi="Times New Roman" w:cs="Times New Roman"/>
        </w:rPr>
        <w:t xml:space="preserve">Cutthroat </w:t>
      </w:r>
      <w:r w:rsidR="00A10B9F">
        <w:rPr>
          <w:rFonts w:ascii="Times New Roman" w:hAnsi="Times New Roman" w:cs="Times New Roman"/>
        </w:rPr>
        <w:t xml:space="preserve">trout </w:t>
      </w:r>
      <w:r w:rsidR="006014B6" w:rsidRPr="00A46C09">
        <w:rPr>
          <w:rFonts w:ascii="Times New Roman" w:hAnsi="Times New Roman" w:cs="Times New Roman"/>
        </w:rPr>
        <w:t>have experienced massive declines in numbers</w:t>
      </w:r>
      <w:r w:rsidR="006014B6">
        <w:rPr>
          <w:rFonts w:ascii="Times New Roman" w:hAnsi="Times New Roman" w:cs="Times New Roman"/>
        </w:rPr>
        <w:t xml:space="preserve"> in recent decades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006014B6">
        <w:rPr>
          <w:rFonts w:ascii="Times New Roman" w:hAnsi="Times New Roman" w:cs="Times New Roman"/>
        </w:rPr>
        <w:fldChar w:fldCharType="separate"/>
      </w:r>
      <w:r w:rsidR="006014B6" w:rsidRPr="00FB249F">
        <w:rPr>
          <w:rFonts w:ascii="Times New Roman" w:hAnsi="Times New Roman" w:cs="Times New Roman"/>
        </w:rPr>
        <w:t>(Shepard et al. 2005)</w:t>
      </w:r>
      <w:r w:rsidR="006014B6">
        <w:rPr>
          <w:rFonts w:ascii="Times New Roman" w:hAnsi="Times New Roman" w:cs="Times New Roman"/>
        </w:rPr>
        <w:fldChar w:fldCharType="end"/>
      </w:r>
      <w:r w:rsidR="006014B6">
        <w:rPr>
          <w:rFonts w:ascii="Times New Roman" w:hAnsi="Times New Roman" w:cs="Times New Roman" w:hint="eastAsia"/>
          <w:lang w:eastAsia="ja-JP"/>
        </w:rPr>
        <w:t>,</w:t>
      </w:r>
      <w:r w:rsidR="006014B6" w:rsidRPr="006014B6">
        <w:rPr>
          <w:rFonts w:ascii="Times New Roman" w:hAnsi="Times New Roman" w:cs="Times New Roman"/>
        </w:rPr>
        <w:t xml:space="preserve"> </w:t>
      </w:r>
      <w:r w:rsidR="00A10B9F">
        <w:rPr>
          <w:rFonts w:ascii="Times New Roman" w:hAnsi="Times New Roman" w:cs="Times New Roman"/>
        </w:rPr>
        <w:t xml:space="preserve">and some </w:t>
      </w:r>
      <w:r w:rsidR="006014B6">
        <w:rPr>
          <w:rFonts w:ascii="Times New Roman" w:hAnsi="Times New Roman" w:cs="Times New Roman"/>
        </w:rPr>
        <w:t xml:space="preserve">suggest that </w:t>
      </w:r>
      <w:r w:rsidR="00A10B9F">
        <w:rPr>
          <w:rFonts w:ascii="Times New Roman" w:hAnsi="Times New Roman" w:cs="Times New Roman"/>
        </w:rPr>
        <w:t xml:space="preserve">decreased stream connectivity plays a major part in this because populations of cutthroat </w:t>
      </w:r>
      <w:r w:rsidR="006014B6">
        <w:rPr>
          <w:rFonts w:ascii="Times New Roman" w:hAnsi="Times New Roman" w:cs="Times New Roman"/>
        </w:rPr>
        <w:t xml:space="preserve">may depend on one another for persistence </w:t>
      </w:r>
      <w:r w:rsidR="006014B6">
        <w:rPr>
          <w:rFonts w:ascii="Times New Roman" w:hAnsi="Times New Roman" w:cs="Times New Roman" w:hint="eastAsia"/>
          <w:lang w:eastAsia="ja-JP"/>
        </w:rPr>
        <w:t>in</w:t>
      </w:r>
      <w:r w:rsidR="006014B6">
        <w:rPr>
          <w:rFonts w:ascii="Times New Roman" w:hAnsi="Times New Roman" w:cs="Times New Roman"/>
        </w:rPr>
        <w:t xml:space="preserve"> the </w:t>
      </w:r>
      <w:r w:rsidR="006014B6">
        <w:rPr>
          <w:rFonts w:ascii="Times New Roman" w:hAnsi="Times New Roman" w:cs="Times New Roman" w:hint="eastAsia"/>
          <w:lang w:eastAsia="ja-JP"/>
        </w:rPr>
        <w:t xml:space="preserve">hydrosystem </w:t>
      </w:r>
      <w:r w:rsidR="006014B6">
        <w:rPr>
          <w:rFonts w:ascii="Times New Roman" w:hAnsi="Times New Roman" w:cs="Times New Roman"/>
        </w:rPr>
        <w:t xml:space="preserve">through metapopulation dynamics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006014B6">
        <w:rPr>
          <w:rFonts w:ascii="Times New Roman" w:hAnsi="Times New Roman" w:cs="Times New Roman"/>
        </w:rPr>
        <w:fldChar w:fldCharType="separate"/>
      </w:r>
      <w:r w:rsidR="006014B6" w:rsidRPr="00FB249F">
        <w:rPr>
          <w:rFonts w:ascii="Times New Roman" w:hAnsi="Times New Roman" w:cs="Times New Roman"/>
        </w:rPr>
        <w:t>(Rieman and Dunham 2000)</w:t>
      </w:r>
      <w:r w:rsidR="006014B6">
        <w:rPr>
          <w:rFonts w:ascii="Times New Roman" w:hAnsi="Times New Roman" w:cs="Times New Roman"/>
        </w:rPr>
        <w:fldChar w:fldCharType="end"/>
      </w:r>
      <w:r w:rsidR="00A10B9F">
        <w:rPr>
          <w:rFonts w:ascii="Times New Roman" w:hAnsi="Times New Roman" w:cs="Times New Roman"/>
        </w:rPr>
        <w:t xml:space="preserve">.  Conversely, others suggest that </w:t>
      </w:r>
      <w:r w:rsidR="00504EAE" w:rsidRPr="00A46C09">
        <w:rPr>
          <w:rFonts w:ascii="Times New Roman" w:hAnsi="Times New Roman" w:cs="Times New Roman"/>
        </w:rPr>
        <w:t>in isolated headwaters, these populations may experience protection from competition</w:t>
      </w:r>
      <w:r w:rsidR="00504EAE">
        <w:rPr>
          <w:rFonts w:ascii="Times New Roman" w:hAnsi="Times New Roman" w:cs="Times New Roman"/>
        </w:rPr>
        <w:t xml:space="preserve"> or genetic admixture with other salmonids</w:t>
      </w:r>
      <w:r w:rsidR="00504EAE" w:rsidRPr="00A46C09">
        <w:rPr>
          <w:rFonts w:ascii="Times New Roman" w:hAnsi="Times New Roman" w:cs="Times New Roman"/>
        </w:rPr>
        <w:t xml:space="preserve"> thereby preserving the species </w:t>
      </w:r>
      <w:r w:rsidR="00504EAE" w:rsidRPr="00A46C09">
        <w:rPr>
          <w:rFonts w:ascii="Times New Roman" w:hAnsi="Times New Roman" w:cs="Times New Roman"/>
        </w:rPr>
        <w:fldChar w:fldCharType="begin"/>
      </w:r>
      <w:r w:rsidR="00504EAE" w:rsidRPr="00A46C09">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00504EAE" w:rsidRPr="00A46C09">
        <w:rPr>
          <w:rFonts w:ascii="Times New Roman" w:hAnsi="Times New Roman" w:cs="Times New Roman"/>
        </w:rPr>
        <w:fldChar w:fldCharType="separate"/>
      </w:r>
      <w:r w:rsidR="00504EAE" w:rsidRPr="00A46C09">
        <w:rPr>
          <w:rFonts w:ascii="Times New Roman" w:hAnsi="Times New Roman" w:cs="Times New Roman"/>
        </w:rPr>
        <w:t>(Hilderbrand and Kershner 2000)</w:t>
      </w:r>
      <w:r w:rsidR="00504EAE" w:rsidRPr="00A46C09">
        <w:rPr>
          <w:rFonts w:ascii="Times New Roman" w:hAnsi="Times New Roman" w:cs="Times New Roman"/>
        </w:rPr>
        <w:fldChar w:fldCharType="end"/>
      </w:r>
      <w:r w:rsidR="00504EAE" w:rsidRPr="00A46C09">
        <w:rPr>
          <w:rFonts w:ascii="Times New Roman" w:hAnsi="Times New Roman" w:cs="Times New Roman"/>
        </w:rPr>
        <w:t>.</w:t>
      </w:r>
    </w:p>
    <w:p w14:paraId="751656DA" w14:textId="3147C6CC" w:rsidR="007157F4" w:rsidRPr="00A46C09" w:rsidRDefault="002B6F18" w:rsidP="0073109B">
      <w:pPr>
        <w:spacing w:line="480" w:lineRule="auto"/>
        <w:ind w:firstLine="720"/>
        <w:rPr>
          <w:rFonts w:ascii="Times New Roman" w:hAnsi="Times New Roman" w:cs="Times New Roman"/>
        </w:rPr>
      </w:pPr>
      <w:r w:rsidRPr="00A46C09">
        <w:rPr>
          <w:rFonts w:ascii="Times New Roman" w:hAnsi="Times New Roman" w:cs="Times New Roman"/>
        </w:rPr>
        <w:t xml:space="preserve">The activities of all of the aerobic organisms in a stream reach can be </w:t>
      </w:r>
      <w:r w:rsidR="00F934DB" w:rsidRPr="00A46C09">
        <w:rPr>
          <w:rFonts w:ascii="Times New Roman" w:hAnsi="Times New Roman" w:cs="Times New Roman"/>
        </w:rPr>
        <w:t>described by measuring</w:t>
      </w:r>
      <w:r w:rsidRPr="00A46C09">
        <w:rPr>
          <w:rFonts w:ascii="Times New Roman" w:hAnsi="Times New Roman" w:cs="Times New Roman"/>
        </w:rPr>
        <w:t xml:space="preserve"> metabolism.  Stream ecosystem metabolism is the combination of gross primary production (GPP) and ecosystem respiration (ER).  G</w:t>
      </w:r>
      <w:r w:rsidR="00101FF3">
        <w:rPr>
          <w:rFonts w:ascii="Times New Roman" w:hAnsi="Times New Roman" w:cs="Times New Roman"/>
        </w:rPr>
        <w:t>ross primary production</w:t>
      </w:r>
      <w:r w:rsidRPr="00A46C09">
        <w:rPr>
          <w:rFonts w:ascii="Times New Roman" w:hAnsi="Times New Roman" w:cs="Times New Roman"/>
        </w:rPr>
        <w:t xml:space="preserve"> by </w:t>
      </w:r>
      <w:r w:rsidRPr="00A46C09">
        <w:rPr>
          <w:rFonts w:ascii="Times New Roman" w:hAnsi="Times New Roman" w:cs="Times New Roman"/>
        </w:rPr>
        <w:lastRenderedPageBreak/>
        <w:t>photoautotrophs uses the energy in light to fix the carbon in CO</w:t>
      </w:r>
      <w:r w:rsidRPr="00A46C09">
        <w:rPr>
          <w:rFonts w:ascii="Times New Roman" w:hAnsi="Times New Roman" w:cs="Times New Roman"/>
          <w:vertAlign w:val="subscript"/>
        </w:rPr>
        <w:t>2</w:t>
      </w:r>
      <w:r w:rsidRPr="00A46C09">
        <w:rPr>
          <w:rFonts w:ascii="Times New Roman" w:hAnsi="Times New Roman" w:cs="Times New Roman"/>
        </w:rPr>
        <w:t xml:space="preserve"> into organic hydrocarbons</w:t>
      </w:r>
      <w:r w:rsidR="00F934DB" w:rsidRPr="00A46C09">
        <w:rPr>
          <w:rFonts w:ascii="Times New Roman" w:hAnsi="Times New Roman" w:cs="Times New Roman"/>
        </w:rPr>
        <w:t xml:space="preserve">, releasing </w:t>
      </w:r>
      <w:r w:rsidRPr="00A46C09">
        <w:rPr>
          <w:rFonts w:ascii="Times New Roman" w:hAnsi="Times New Roman" w:cs="Times New Roman"/>
        </w:rPr>
        <w:t>O</w:t>
      </w:r>
      <w:r w:rsidRPr="00A46C09">
        <w:rPr>
          <w:rFonts w:ascii="Times New Roman" w:hAnsi="Times New Roman" w:cs="Times New Roman"/>
          <w:vertAlign w:val="subscript"/>
        </w:rPr>
        <w:t>2</w:t>
      </w:r>
      <w:r w:rsidRPr="00A46C09">
        <w:rPr>
          <w:rFonts w:ascii="Times New Roman" w:hAnsi="Times New Roman" w:cs="Times New Roman"/>
        </w:rPr>
        <w:t>.  ER is the reverse process and is the mineralization of organic hydrocarbon to CO</w:t>
      </w:r>
      <w:r w:rsidRPr="00A46C09">
        <w:rPr>
          <w:rFonts w:ascii="Times New Roman" w:hAnsi="Times New Roman" w:cs="Times New Roman"/>
          <w:vertAlign w:val="subscript"/>
        </w:rPr>
        <w:t>2</w:t>
      </w:r>
      <w:r w:rsidRPr="00A46C09">
        <w:rPr>
          <w:rFonts w:ascii="Times New Roman" w:hAnsi="Times New Roman" w:cs="Times New Roman"/>
        </w:rPr>
        <w:t xml:space="preserve"> which consumes O</w:t>
      </w:r>
      <w:r w:rsidRPr="00A46C09">
        <w:rPr>
          <w:rFonts w:ascii="Times New Roman" w:hAnsi="Times New Roman" w:cs="Times New Roman"/>
          <w:vertAlign w:val="subscript"/>
        </w:rPr>
        <w:t>2</w:t>
      </w:r>
      <w:r w:rsidRPr="00A46C09">
        <w:rPr>
          <w:rFonts w:ascii="Times New Roman" w:hAnsi="Times New Roman" w:cs="Times New Roman"/>
        </w:rPr>
        <w:t>.  This consumption of O</w:t>
      </w:r>
      <w:r w:rsidRPr="00A46C09">
        <w:rPr>
          <w:rFonts w:ascii="Times New Roman" w:hAnsi="Times New Roman" w:cs="Times New Roman"/>
          <w:vertAlign w:val="subscript"/>
        </w:rPr>
        <w:t>2</w:t>
      </w:r>
      <w:r w:rsidRPr="00A46C09">
        <w:rPr>
          <w:rFonts w:ascii="Times New Roman" w:hAnsi="Times New Roman" w:cs="Times New Roman"/>
        </w:rPr>
        <w:t xml:space="preserve"> represents the </w:t>
      </w:r>
      <w:r w:rsidR="00FB249F">
        <w:rPr>
          <w:rFonts w:ascii="Times New Roman" w:hAnsi="Times New Roman" w:cs="Times New Roman" w:hint="eastAsia"/>
          <w:lang w:eastAsia="ja-JP"/>
        </w:rPr>
        <w:t xml:space="preserve">aerobic </w:t>
      </w:r>
      <w:r w:rsidRPr="00A46C09">
        <w:rPr>
          <w:rFonts w:ascii="Times New Roman" w:hAnsi="Times New Roman" w:cs="Times New Roman"/>
        </w:rPr>
        <w:t xml:space="preserve">use of energy by organisms in the stream </w:t>
      </w:r>
      <w:r w:rsidR="009C027B"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C027B" w:rsidRPr="00A46C09">
        <w:rPr>
          <w:rFonts w:ascii="Times New Roman" w:hAnsi="Times New Roman" w:cs="Times New Roman"/>
        </w:rPr>
        <w:fldChar w:fldCharType="separate"/>
      </w:r>
      <w:r w:rsidR="007157F4" w:rsidRPr="00A46C09">
        <w:rPr>
          <w:rFonts w:ascii="Times New Roman" w:hAnsi="Times New Roman" w:cs="Times New Roman"/>
        </w:rPr>
        <w:t xml:space="preserve">(Hall and Hotchkiss </w:t>
      </w:r>
      <w:r w:rsidR="00A36035" w:rsidRPr="00A46C09">
        <w:rPr>
          <w:rFonts w:ascii="Times New Roman" w:hAnsi="Times New Roman" w:cs="Times New Roman"/>
        </w:rPr>
        <w:t>2017)</w:t>
      </w:r>
      <w:r w:rsidR="009C027B" w:rsidRPr="00A46C09">
        <w:rPr>
          <w:rFonts w:ascii="Times New Roman" w:hAnsi="Times New Roman" w:cs="Times New Roman"/>
        </w:rPr>
        <w:fldChar w:fldCharType="end"/>
      </w:r>
      <w:r w:rsidRPr="00A46C09">
        <w:rPr>
          <w:rFonts w:ascii="Times New Roman" w:hAnsi="Times New Roman" w:cs="Times New Roman"/>
        </w:rPr>
        <w:t xml:space="preserve">.  </w:t>
      </w:r>
      <w:r w:rsidR="00F934DB" w:rsidRPr="00A46C09">
        <w:rPr>
          <w:rFonts w:ascii="Times New Roman" w:hAnsi="Times New Roman" w:cs="Times New Roman"/>
        </w:rPr>
        <w:t xml:space="preserve">Stream metabolism is </w:t>
      </w:r>
      <w:r w:rsidR="0073109B" w:rsidRPr="00A46C09">
        <w:rPr>
          <w:rFonts w:ascii="Times New Roman" w:hAnsi="Times New Roman" w:cs="Times New Roman"/>
        </w:rPr>
        <w:t xml:space="preserve">therefore </w:t>
      </w:r>
      <w:r w:rsidR="00F934DB" w:rsidRPr="00A46C09">
        <w:rPr>
          <w:rFonts w:ascii="Times New Roman" w:hAnsi="Times New Roman" w:cs="Times New Roman"/>
        </w:rPr>
        <w:t xml:space="preserve">a </w:t>
      </w:r>
      <w:r w:rsidR="00FB249F">
        <w:rPr>
          <w:rFonts w:ascii="Times New Roman" w:hAnsi="Times New Roman" w:cs="Times New Roman"/>
          <w:lang w:eastAsia="ja-JP"/>
        </w:rPr>
        <w:t>reasonably</w:t>
      </w:r>
      <w:r w:rsidR="00FB249F">
        <w:rPr>
          <w:rFonts w:ascii="Times New Roman" w:hAnsi="Times New Roman" w:cs="Times New Roman" w:hint="eastAsia"/>
          <w:lang w:eastAsia="ja-JP"/>
        </w:rPr>
        <w:t xml:space="preserve"> </w:t>
      </w:r>
      <w:r w:rsidR="00F934DB" w:rsidRPr="00A46C09">
        <w:rPr>
          <w:rFonts w:ascii="Times New Roman" w:hAnsi="Times New Roman" w:cs="Times New Roman"/>
        </w:rPr>
        <w:t xml:space="preserve">comprehensive measure </w:t>
      </w:r>
      <w:r w:rsidR="00FB249F">
        <w:rPr>
          <w:rFonts w:ascii="Times New Roman" w:hAnsi="Times New Roman" w:cs="Times New Roman" w:hint="eastAsia"/>
          <w:lang w:eastAsia="ja-JP"/>
        </w:rPr>
        <w:t>that</w:t>
      </w:r>
      <w:r w:rsidR="00FB249F" w:rsidRPr="00A46C09">
        <w:rPr>
          <w:rFonts w:ascii="Times New Roman" w:hAnsi="Times New Roman" w:cs="Times New Roman"/>
        </w:rPr>
        <w:t xml:space="preserve"> </w:t>
      </w:r>
      <w:r w:rsidR="00F934DB" w:rsidRPr="00A46C09">
        <w:rPr>
          <w:rFonts w:ascii="Times New Roman" w:hAnsi="Times New Roman" w:cs="Times New Roman"/>
        </w:rPr>
        <w:t xml:space="preserve">sums the activity of the </w:t>
      </w:r>
      <w:r w:rsidR="0069428C">
        <w:rPr>
          <w:rFonts w:ascii="Times New Roman" w:hAnsi="Times New Roman" w:cs="Times New Roman" w:hint="eastAsia"/>
          <w:lang w:eastAsia="ja-JP"/>
        </w:rPr>
        <w:t xml:space="preserve">aerobic </w:t>
      </w:r>
      <w:r w:rsidR="00F934DB" w:rsidRPr="00A46C09">
        <w:rPr>
          <w:rFonts w:ascii="Times New Roman" w:hAnsi="Times New Roman" w:cs="Times New Roman"/>
        </w:rPr>
        <w:t xml:space="preserve">organisms in a stream </w:t>
      </w:r>
      <w:r w:rsidR="00F934DB" w:rsidRPr="00A46C09">
        <w:rPr>
          <w:rFonts w:ascii="Times New Roman" w:hAnsi="Times New Roman" w:cs="Times New Roman"/>
        </w:rPr>
        <w:fldChar w:fldCharType="begin"/>
      </w:r>
      <w:r w:rsidR="00F934DB" w:rsidRPr="00A46C09">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F934DB" w:rsidRPr="00A46C09">
        <w:rPr>
          <w:rFonts w:ascii="Times New Roman" w:hAnsi="Times New Roman" w:cs="Times New Roman"/>
        </w:rPr>
        <w:fldChar w:fldCharType="separate"/>
      </w:r>
      <w:r w:rsidR="00F934DB" w:rsidRPr="00A46C09">
        <w:rPr>
          <w:rFonts w:ascii="Times New Roman" w:hAnsi="Times New Roman" w:cs="Times New Roman"/>
        </w:rPr>
        <w:t>(Mejia et al. 2018)</w:t>
      </w:r>
      <w:r w:rsidR="00F934DB" w:rsidRPr="00A46C09">
        <w:rPr>
          <w:rFonts w:ascii="Times New Roman" w:hAnsi="Times New Roman" w:cs="Times New Roman"/>
        </w:rPr>
        <w:fldChar w:fldCharType="end"/>
      </w:r>
      <w:r w:rsidR="00F934DB" w:rsidRPr="00A46C09">
        <w:rPr>
          <w:rFonts w:ascii="Times New Roman" w:hAnsi="Times New Roman" w:cs="Times New Roman"/>
        </w:rPr>
        <w:t xml:space="preserve">.  </w:t>
      </w:r>
    </w:p>
    <w:p w14:paraId="6D8D25D3" w14:textId="554F6780" w:rsidR="0069428C" w:rsidRDefault="00E179BE" w:rsidP="009D7E89">
      <w:pPr>
        <w:spacing w:line="480" w:lineRule="auto"/>
        <w:ind w:firstLine="720"/>
        <w:rPr>
          <w:rFonts w:ascii="Times New Roman" w:hAnsi="Times New Roman" w:cs="Times New Roman"/>
          <w:lang w:eastAsia="ja-JP"/>
        </w:rPr>
      </w:pPr>
      <w:r w:rsidRPr="00A46C09">
        <w:rPr>
          <w:rFonts w:ascii="Times New Roman" w:hAnsi="Times New Roman" w:cs="Times New Roman"/>
        </w:rPr>
        <w:t>The determination of</w:t>
      </w:r>
      <w:r w:rsidR="0073109B" w:rsidRPr="00A46C09">
        <w:rPr>
          <w:rFonts w:ascii="Times New Roman" w:hAnsi="Times New Roman" w:cs="Times New Roman"/>
        </w:rPr>
        <w:t xml:space="preserve"> stream metabolism has </w:t>
      </w:r>
      <w:r w:rsidR="0069428C">
        <w:rPr>
          <w:rFonts w:ascii="Times New Roman" w:hAnsi="Times New Roman" w:cs="Times New Roman" w:hint="eastAsia"/>
          <w:lang w:eastAsia="ja-JP"/>
        </w:rPr>
        <w:t xml:space="preserve">long </w:t>
      </w:r>
      <w:r w:rsidR="0073109B" w:rsidRPr="00A46C09">
        <w:rPr>
          <w:rFonts w:ascii="Times New Roman" w:hAnsi="Times New Roman" w:cs="Times New Roman"/>
        </w:rPr>
        <w:t xml:space="preserve">been </w:t>
      </w:r>
      <w:r w:rsidRPr="00A46C09">
        <w:rPr>
          <w:rFonts w:ascii="Times New Roman" w:hAnsi="Times New Roman" w:cs="Times New Roman"/>
        </w:rPr>
        <w:t>of</w:t>
      </w:r>
      <w:r w:rsidR="0073109B" w:rsidRPr="00A46C09">
        <w:rPr>
          <w:rFonts w:ascii="Times New Roman" w:hAnsi="Times New Roman" w:cs="Times New Roman"/>
        </w:rPr>
        <w:t xml:space="preserve"> </w:t>
      </w:r>
      <w:r w:rsidRPr="00A46C09">
        <w:rPr>
          <w:rFonts w:ascii="Times New Roman" w:hAnsi="Times New Roman" w:cs="Times New Roman"/>
        </w:rPr>
        <w:t>interest because of its all-inclusive scope</w:t>
      </w:r>
      <w:r w:rsidR="0069428C">
        <w:rPr>
          <w:rFonts w:ascii="Times New Roman" w:hAnsi="Times New Roman" w:cs="Times New Roman" w:hint="eastAsia"/>
          <w:lang w:eastAsia="ja-JP"/>
        </w:rPr>
        <w:t>,</w:t>
      </w:r>
      <w:r w:rsidR="00E660E8">
        <w:rPr>
          <w:rFonts w:ascii="Times New Roman" w:hAnsi="Times New Roman" w:cs="Times New Roman"/>
        </w:rPr>
        <w:t xml:space="preserve"> and </w:t>
      </w:r>
      <w:r w:rsidR="0069428C">
        <w:rPr>
          <w:rFonts w:ascii="Times New Roman" w:hAnsi="Times New Roman" w:cs="Times New Roman" w:hint="eastAsia"/>
          <w:lang w:eastAsia="ja-JP"/>
        </w:rPr>
        <w:t xml:space="preserve">researchers have developed </w:t>
      </w:r>
      <w:r w:rsidR="00E660E8">
        <w:rPr>
          <w:rFonts w:ascii="Times New Roman" w:hAnsi="Times New Roman" w:cs="Times New Roman"/>
        </w:rPr>
        <w:t>various methods for its determination</w:t>
      </w:r>
      <w:r w:rsidRPr="00A46C09">
        <w:rPr>
          <w:rFonts w:ascii="Times New Roman" w:hAnsi="Times New Roman" w:cs="Times New Roman"/>
        </w:rPr>
        <w:t>.</w:t>
      </w:r>
      <w:r w:rsidR="005F6A09" w:rsidRPr="00A46C09">
        <w:rPr>
          <w:rFonts w:ascii="Times New Roman" w:hAnsi="Times New Roman" w:cs="Times New Roman"/>
        </w:rPr>
        <w:t xml:space="preserve">  </w:t>
      </w:r>
      <w:r w:rsidR="00C8750E">
        <w:rPr>
          <w:rFonts w:ascii="Times New Roman" w:hAnsi="Times New Roman" w:cs="Times New Roman"/>
        </w:rPr>
        <w:t xml:space="preserve">Many methods try to estimate whole system production through subsampling.  For example, </w:t>
      </w:r>
      <w:r w:rsidR="00101FF3">
        <w:rPr>
          <w:rFonts w:ascii="Times New Roman" w:hAnsi="Times New Roman" w:cs="Times New Roman"/>
        </w:rPr>
        <w:t>net primary production (NPP)</w:t>
      </w:r>
      <w:r w:rsidR="005F6A09" w:rsidRPr="00A46C09">
        <w:rPr>
          <w:rFonts w:ascii="Times New Roman" w:hAnsi="Times New Roman" w:cs="Times New Roman"/>
        </w:rPr>
        <w:t xml:space="preserve"> has been </w:t>
      </w:r>
      <w:r w:rsidR="008C5D89">
        <w:rPr>
          <w:rFonts w:ascii="Times New Roman" w:hAnsi="Times New Roman" w:cs="Times New Roman"/>
        </w:rPr>
        <w:t>estimated</w:t>
      </w:r>
      <w:r w:rsidR="005F6A09" w:rsidRPr="00A46C09">
        <w:rPr>
          <w:rFonts w:ascii="Times New Roman" w:hAnsi="Times New Roman" w:cs="Times New Roman"/>
        </w:rPr>
        <w:t xml:space="preserve"> through the difference in ash free dry weight of periphyton</w:t>
      </w:r>
      <w:r w:rsidR="00E660E8">
        <w:rPr>
          <w:rFonts w:ascii="Times New Roman" w:hAnsi="Times New Roman" w:cs="Times New Roman"/>
        </w:rPr>
        <w:t xml:space="preserve"> </w:t>
      </w:r>
      <w:r w:rsidR="005F6A09" w:rsidRPr="00A46C09">
        <w:rPr>
          <w:rFonts w:ascii="Times New Roman" w:hAnsi="Times New Roman" w:cs="Times New Roman"/>
        </w:rPr>
        <w:t>however</w:t>
      </w:r>
      <w:r w:rsidR="00DA0418" w:rsidRPr="00A46C09">
        <w:rPr>
          <w:rFonts w:ascii="Times New Roman" w:hAnsi="Times New Roman" w:cs="Times New Roman"/>
        </w:rPr>
        <w:t>,</w:t>
      </w:r>
      <w:r w:rsidR="005F6A09" w:rsidRPr="00A46C09">
        <w:rPr>
          <w:rFonts w:ascii="Times New Roman" w:hAnsi="Times New Roman" w:cs="Times New Roman"/>
        </w:rPr>
        <w:t xml:space="preserve"> this </w:t>
      </w:r>
      <w:r w:rsidR="00DA0418" w:rsidRPr="00A46C09">
        <w:rPr>
          <w:rFonts w:ascii="Times New Roman" w:hAnsi="Times New Roman" w:cs="Times New Roman"/>
        </w:rPr>
        <w:t>method involves only limited subsamples of the benthos</w:t>
      </w:r>
      <w:r w:rsidR="00C774AD" w:rsidRPr="00A46C09">
        <w:rPr>
          <w:rFonts w:ascii="Times New Roman" w:hAnsi="Times New Roman" w:cs="Times New Roman"/>
        </w:rPr>
        <w:t xml:space="preserve"> and does not include</w:t>
      </w:r>
      <w:r w:rsidR="00323924">
        <w:rPr>
          <w:rFonts w:ascii="Times New Roman" w:hAnsi="Times New Roman" w:cs="Times New Roman"/>
        </w:rPr>
        <w:t xml:space="preserve"> GPP</w:t>
      </w:r>
      <w:r w:rsidR="008C5D89">
        <w:rPr>
          <w:rFonts w:ascii="Times New Roman" w:hAnsi="Times New Roman" w:cs="Times New Roman"/>
        </w:rPr>
        <w:t xml:space="preserve"> </w:t>
      </w:r>
      <w:r w:rsidR="008C5D8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008C5D89">
        <w:rPr>
          <w:rFonts w:ascii="Times New Roman" w:hAnsi="Times New Roman" w:cs="Times New Roman"/>
        </w:rPr>
        <w:fldChar w:fldCharType="separate"/>
      </w:r>
      <w:r w:rsidR="008C5D89" w:rsidRPr="008C5D89">
        <w:rPr>
          <w:rFonts w:ascii="Times New Roman" w:hAnsi="Times New Roman" w:cs="Times New Roman"/>
        </w:rPr>
        <w:t>(Sládečková</w:t>
      </w:r>
      <w:r w:rsidR="008C5D89">
        <w:rPr>
          <w:rFonts w:ascii="Times New Roman" w:hAnsi="Times New Roman" w:cs="Times New Roman"/>
        </w:rPr>
        <w:t xml:space="preserve"> </w:t>
      </w:r>
      <w:r w:rsidR="008C5D89" w:rsidRPr="00666625">
        <w:rPr>
          <w:rFonts w:ascii="Times New Roman" w:hAnsi="Times New Roman" w:cs="Times New Roman"/>
        </w:rPr>
        <w:t>1962)</w:t>
      </w:r>
      <w:r w:rsidR="008C5D89">
        <w:rPr>
          <w:rFonts w:ascii="Times New Roman" w:hAnsi="Times New Roman" w:cs="Times New Roman"/>
        </w:rPr>
        <w:fldChar w:fldCharType="end"/>
      </w:r>
      <w:r w:rsidR="008C5D89">
        <w:rPr>
          <w:rFonts w:ascii="Times New Roman" w:hAnsi="Times New Roman" w:cs="Times New Roman"/>
        </w:rPr>
        <w:t xml:space="preserve">.  </w:t>
      </w:r>
      <w:r w:rsidR="00C774AD" w:rsidRPr="00A46C09">
        <w:rPr>
          <w:rFonts w:ascii="Times New Roman" w:hAnsi="Times New Roman" w:cs="Times New Roman"/>
        </w:rPr>
        <w:t xml:space="preserve">Chlorophyll </w:t>
      </w:r>
      <w:r w:rsidR="00C774AD" w:rsidRPr="00A46C09">
        <w:rPr>
          <w:rFonts w:ascii="Times New Roman" w:hAnsi="Times New Roman" w:cs="Times New Roman"/>
          <w:i/>
        </w:rPr>
        <w:t>a</w:t>
      </w:r>
      <w:r w:rsidR="00C774AD" w:rsidRPr="00A46C09">
        <w:rPr>
          <w:rFonts w:ascii="Times New Roman" w:hAnsi="Times New Roman" w:cs="Times New Roman"/>
        </w:rPr>
        <w:t xml:space="preserve"> </w:t>
      </w:r>
      <w:r w:rsidR="00907ED9" w:rsidRPr="00A46C09">
        <w:rPr>
          <w:rFonts w:ascii="Times New Roman" w:hAnsi="Times New Roman" w:cs="Times New Roman"/>
        </w:rPr>
        <w:t>extracti</w:t>
      </w:r>
      <w:r w:rsidR="00907ED9">
        <w:rPr>
          <w:rFonts w:ascii="Times New Roman" w:hAnsi="Times New Roman" w:cs="Times New Roman"/>
        </w:rPr>
        <w:t>on</w:t>
      </w:r>
      <w:r w:rsidR="00907ED9" w:rsidRPr="00A46C09">
        <w:rPr>
          <w:rFonts w:ascii="Times New Roman" w:hAnsi="Times New Roman" w:cs="Times New Roman"/>
        </w:rPr>
        <w:t xml:space="preserve"> from stream autotrophs </w:t>
      </w:r>
      <w:r w:rsidR="00907ED9">
        <w:rPr>
          <w:rFonts w:ascii="Times New Roman" w:hAnsi="Times New Roman" w:cs="Times New Roman"/>
        </w:rPr>
        <w:t xml:space="preserve">followed by </w:t>
      </w:r>
      <w:r w:rsidR="00907ED9" w:rsidRPr="00A46C09">
        <w:rPr>
          <w:rFonts w:ascii="Times New Roman" w:hAnsi="Times New Roman" w:cs="Times New Roman"/>
        </w:rPr>
        <w:t>spectrophotometric</w:t>
      </w:r>
      <w:r w:rsidR="00907ED9">
        <w:rPr>
          <w:rFonts w:ascii="Times New Roman" w:hAnsi="Times New Roman" w:cs="Times New Roman"/>
        </w:rPr>
        <w:t xml:space="preserve"> measurement has been</w:t>
      </w:r>
      <w:r w:rsidR="00907ED9" w:rsidRPr="00A46C09">
        <w:rPr>
          <w:rFonts w:ascii="Times New Roman" w:hAnsi="Times New Roman" w:cs="Times New Roman"/>
        </w:rPr>
        <w:t xml:space="preserve"> </w:t>
      </w:r>
      <w:r w:rsidR="00C774AD" w:rsidRPr="00A46C09">
        <w:rPr>
          <w:rFonts w:ascii="Times New Roman" w:hAnsi="Times New Roman" w:cs="Times New Roman"/>
        </w:rPr>
        <w:t>used as a proxy for GPP</w:t>
      </w:r>
      <w:r w:rsidR="00907ED9">
        <w:rPr>
          <w:rFonts w:ascii="Times New Roman" w:hAnsi="Times New Roman" w:cs="Times New Roman"/>
        </w:rPr>
        <w:t>,</w:t>
      </w:r>
      <w:r w:rsidR="00C774AD" w:rsidRPr="00A46C09">
        <w:rPr>
          <w:rFonts w:ascii="Times New Roman" w:hAnsi="Times New Roman" w:cs="Times New Roman"/>
        </w:rPr>
        <w:t xml:space="preserve"> </w:t>
      </w:r>
      <w:r w:rsidR="0001482E" w:rsidRPr="00A46C09">
        <w:rPr>
          <w:rFonts w:ascii="Times New Roman" w:hAnsi="Times New Roman" w:cs="Times New Roman"/>
        </w:rPr>
        <w:t xml:space="preserve">but this too is limited in application and does not include ER </w:t>
      </w:r>
      <w:r w:rsidR="0001482E" w:rsidRPr="00A46C09">
        <w:rPr>
          <w:rFonts w:ascii="Times New Roman" w:hAnsi="Times New Roman" w:cs="Times New Roman"/>
        </w:rPr>
        <w:fldChar w:fldCharType="begin"/>
      </w:r>
      <w:r w:rsidR="0001482E" w:rsidRPr="00A46C09">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0001482E" w:rsidRPr="00A46C09">
        <w:rPr>
          <w:rFonts w:ascii="Times New Roman" w:hAnsi="Times New Roman" w:cs="Times New Roman"/>
        </w:rPr>
        <w:fldChar w:fldCharType="separate"/>
      </w:r>
      <w:r w:rsidR="0001482E" w:rsidRPr="00A46C09">
        <w:rPr>
          <w:rFonts w:ascii="Times New Roman" w:hAnsi="Times New Roman" w:cs="Times New Roman"/>
        </w:rPr>
        <w:t>(Lorenzen 1967)</w:t>
      </w:r>
      <w:r w:rsidR="0001482E" w:rsidRPr="00A46C09">
        <w:rPr>
          <w:rFonts w:ascii="Times New Roman" w:hAnsi="Times New Roman" w:cs="Times New Roman"/>
        </w:rPr>
        <w:fldChar w:fldCharType="end"/>
      </w:r>
      <w:r w:rsidR="0001482E" w:rsidRPr="00A46C09">
        <w:rPr>
          <w:rFonts w:ascii="Times New Roman" w:hAnsi="Times New Roman" w:cs="Times New Roman"/>
        </w:rPr>
        <w:t>.</w:t>
      </w:r>
      <w:r w:rsidR="00416B38">
        <w:rPr>
          <w:rFonts w:ascii="Times New Roman" w:hAnsi="Times New Roman" w:cs="Times New Roman"/>
        </w:rPr>
        <w:t xml:space="preserve">  </w:t>
      </w:r>
      <w:r w:rsidR="007E2454">
        <w:rPr>
          <w:rFonts w:ascii="Times New Roman" w:hAnsi="Times New Roman" w:cs="Times New Roman"/>
        </w:rPr>
        <w:t>The light and dark bottle method produces a measu</w:t>
      </w:r>
      <w:r w:rsidR="004B0BB3">
        <w:rPr>
          <w:rFonts w:ascii="Times New Roman" w:hAnsi="Times New Roman" w:cs="Times New Roman"/>
        </w:rPr>
        <w:t xml:space="preserve">re of both production </w:t>
      </w:r>
      <w:r w:rsidR="007E2454">
        <w:rPr>
          <w:rFonts w:ascii="Times New Roman" w:hAnsi="Times New Roman" w:cs="Times New Roman"/>
        </w:rPr>
        <w:t xml:space="preserve">and respiration by measuring </w:t>
      </w:r>
      <w:r w:rsidR="004B0BB3">
        <w:rPr>
          <w:rFonts w:ascii="Times New Roman" w:hAnsi="Times New Roman" w:cs="Times New Roman"/>
        </w:rPr>
        <w:t>changes in O</w:t>
      </w:r>
      <w:r w:rsidR="004B0BB3" w:rsidRPr="00140E31">
        <w:rPr>
          <w:rFonts w:ascii="Times New Roman" w:hAnsi="Times New Roman" w:cs="Times New Roman"/>
          <w:vertAlign w:val="subscript"/>
        </w:rPr>
        <w:t>2</w:t>
      </w:r>
      <w:r w:rsidR="004B0BB3">
        <w:rPr>
          <w:rFonts w:ascii="Times New Roman" w:hAnsi="Times New Roman" w:cs="Times New Roman"/>
        </w:rPr>
        <w:t xml:space="preserve"> in sealed containers over time</w:t>
      </w:r>
      <w:r w:rsidR="0069428C">
        <w:rPr>
          <w:rFonts w:ascii="Times New Roman" w:hAnsi="Times New Roman" w:cs="Times New Roman" w:hint="eastAsia"/>
          <w:lang w:eastAsia="ja-JP"/>
        </w:rPr>
        <w:t>,</w:t>
      </w:r>
      <w:r w:rsidR="004B0BB3">
        <w:rPr>
          <w:rFonts w:ascii="Times New Roman" w:hAnsi="Times New Roman" w:cs="Times New Roman"/>
        </w:rPr>
        <w:t xml:space="preserve"> but this does not include organisms attached to the benthos and is </w:t>
      </w:r>
      <w:r w:rsidR="00666625">
        <w:rPr>
          <w:rFonts w:ascii="Times New Roman" w:hAnsi="Times New Roman" w:cs="Times New Roman"/>
        </w:rPr>
        <w:t xml:space="preserve">better suited to lentic environments </w:t>
      </w:r>
      <w:r w:rsidR="00666625">
        <w:rPr>
          <w:rFonts w:ascii="Times New Roman" w:hAnsi="Times New Roman" w:cs="Times New Roman"/>
        </w:rPr>
        <w:fldChar w:fldCharType="begin"/>
      </w:r>
      <w:r w:rsidR="00666625">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00666625">
        <w:rPr>
          <w:rFonts w:ascii="Times New Roman" w:hAnsi="Times New Roman" w:cs="Times New Roman"/>
        </w:rPr>
        <w:fldChar w:fldCharType="separate"/>
      </w:r>
      <w:r w:rsidR="00666625" w:rsidRPr="00140E31">
        <w:rPr>
          <w:rFonts w:ascii="Times New Roman" w:hAnsi="Times New Roman" w:cs="Times New Roman"/>
        </w:rPr>
        <w:t>(Gaarder and Gran 1927)</w:t>
      </w:r>
      <w:r w:rsidR="00666625">
        <w:rPr>
          <w:rFonts w:ascii="Times New Roman" w:hAnsi="Times New Roman" w:cs="Times New Roman"/>
        </w:rPr>
        <w:fldChar w:fldCharType="end"/>
      </w:r>
      <w:r w:rsidR="00666625">
        <w:rPr>
          <w:rFonts w:ascii="Times New Roman" w:hAnsi="Times New Roman" w:cs="Times New Roman"/>
        </w:rPr>
        <w:t xml:space="preserve">.  </w:t>
      </w:r>
      <w:r w:rsidR="0001482E" w:rsidRPr="00A46C09">
        <w:rPr>
          <w:rFonts w:ascii="Times New Roman" w:hAnsi="Times New Roman" w:cs="Times New Roman"/>
        </w:rPr>
        <w:t>The recirculating chamber method</w:t>
      </w:r>
      <w:r w:rsidR="00666625">
        <w:rPr>
          <w:rFonts w:ascii="Times New Roman" w:hAnsi="Times New Roman" w:cs="Times New Roman"/>
        </w:rPr>
        <w:t xml:space="preserve"> </w:t>
      </w:r>
      <w:r w:rsidR="0069428C">
        <w:rPr>
          <w:rFonts w:ascii="Times New Roman" w:hAnsi="Times New Roman" w:cs="Times New Roman" w:hint="eastAsia"/>
          <w:lang w:eastAsia="ja-JP"/>
        </w:rPr>
        <w:t>whereby</w:t>
      </w:r>
      <w:r w:rsidR="00416B38">
        <w:rPr>
          <w:rFonts w:ascii="Times New Roman" w:hAnsi="Times New Roman" w:cs="Times New Roman"/>
        </w:rPr>
        <w:t xml:space="preserve"> </w:t>
      </w:r>
      <w:r w:rsidR="00416B38" w:rsidRPr="00A46C09">
        <w:rPr>
          <w:rFonts w:ascii="Times New Roman" w:hAnsi="Times New Roman" w:cs="Times New Roman"/>
        </w:rPr>
        <w:t>stream substrate</w:t>
      </w:r>
      <w:r w:rsidR="00416B38">
        <w:rPr>
          <w:rFonts w:ascii="Times New Roman" w:hAnsi="Times New Roman" w:cs="Times New Roman"/>
        </w:rPr>
        <w:t xml:space="preserve"> in</w:t>
      </w:r>
      <w:r w:rsidR="00416B38" w:rsidRPr="00A46C09">
        <w:rPr>
          <w:rFonts w:ascii="Times New Roman" w:hAnsi="Times New Roman" w:cs="Times New Roman"/>
        </w:rPr>
        <w:t xml:space="preserve"> a closed chamber </w:t>
      </w:r>
      <w:r w:rsidR="00416B38">
        <w:rPr>
          <w:rFonts w:ascii="Times New Roman" w:hAnsi="Times New Roman" w:cs="Times New Roman"/>
        </w:rPr>
        <w:t xml:space="preserve">is held in the stream </w:t>
      </w:r>
      <w:r w:rsidR="0069428C">
        <w:rPr>
          <w:rFonts w:ascii="Times New Roman" w:hAnsi="Times New Roman" w:cs="Times New Roman" w:hint="eastAsia"/>
          <w:lang w:eastAsia="ja-JP"/>
        </w:rPr>
        <w:t>while</w:t>
      </w:r>
      <w:r w:rsidR="00416B38" w:rsidRPr="00A46C09">
        <w:rPr>
          <w:rFonts w:ascii="Times New Roman" w:hAnsi="Times New Roman" w:cs="Times New Roman"/>
        </w:rPr>
        <w:t xml:space="preserve"> oxygen measurements</w:t>
      </w:r>
      <w:r w:rsidR="00416B38">
        <w:rPr>
          <w:rFonts w:ascii="Times New Roman" w:hAnsi="Times New Roman" w:cs="Times New Roman"/>
        </w:rPr>
        <w:t xml:space="preserve"> are taken at time intervals</w:t>
      </w:r>
      <w:r w:rsidR="00416B38" w:rsidRPr="00A46C09">
        <w:rPr>
          <w:rFonts w:ascii="Times New Roman" w:hAnsi="Times New Roman" w:cs="Times New Roman"/>
        </w:rPr>
        <w:t xml:space="preserve"> </w:t>
      </w:r>
      <w:r w:rsidR="00416B38">
        <w:rPr>
          <w:rFonts w:ascii="Times New Roman" w:hAnsi="Times New Roman" w:cs="Times New Roman"/>
        </w:rPr>
        <w:t>is better suited for lotic environments</w:t>
      </w:r>
      <w:r w:rsidR="00666625">
        <w:rPr>
          <w:rFonts w:ascii="Times New Roman" w:hAnsi="Times New Roman" w:cs="Times New Roman"/>
        </w:rPr>
        <w:t xml:space="preserve"> </w:t>
      </w:r>
      <w:r w:rsidR="00D37388" w:rsidRPr="00A46C09">
        <w:rPr>
          <w:rFonts w:ascii="Times New Roman" w:hAnsi="Times New Roman" w:cs="Times New Roman"/>
        </w:rPr>
        <w:fldChar w:fldCharType="begin"/>
      </w:r>
      <w:r w:rsidR="00D37388" w:rsidRPr="00A46C09">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00D37388" w:rsidRPr="00A46C09">
        <w:rPr>
          <w:rFonts w:ascii="Times New Roman" w:hAnsi="Times New Roman" w:cs="Times New Roman"/>
        </w:rPr>
        <w:fldChar w:fldCharType="separate"/>
      </w:r>
      <w:r w:rsidR="00D37388" w:rsidRPr="00A46C09">
        <w:rPr>
          <w:rFonts w:ascii="Times New Roman" w:hAnsi="Times New Roman" w:cs="Times New Roman"/>
        </w:rPr>
        <w:t>(Mclntire et al. 1964)</w:t>
      </w:r>
      <w:r w:rsidR="00D37388" w:rsidRPr="00A46C09">
        <w:rPr>
          <w:rFonts w:ascii="Times New Roman" w:hAnsi="Times New Roman" w:cs="Times New Roman"/>
        </w:rPr>
        <w:fldChar w:fldCharType="end"/>
      </w:r>
      <w:r w:rsidR="0001482E" w:rsidRPr="00A46C09">
        <w:rPr>
          <w:rFonts w:ascii="Times New Roman" w:hAnsi="Times New Roman" w:cs="Times New Roman"/>
        </w:rPr>
        <w:t>.</w:t>
      </w:r>
      <w:r w:rsidR="00666625">
        <w:rPr>
          <w:rFonts w:ascii="Times New Roman" w:hAnsi="Times New Roman" w:cs="Times New Roman"/>
        </w:rPr>
        <w:t xml:space="preserve">  </w:t>
      </w:r>
      <w:r w:rsidR="00666625" w:rsidRPr="00A46C09">
        <w:rPr>
          <w:rFonts w:ascii="Times New Roman" w:hAnsi="Times New Roman" w:cs="Times New Roman"/>
        </w:rPr>
        <w:t>Conditions</w:t>
      </w:r>
      <w:r w:rsidR="00666625">
        <w:rPr>
          <w:rFonts w:ascii="Times New Roman" w:hAnsi="Times New Roman" w:cs="Times New Roman"/>
        </w:rPr>
        <w:t xml:space="preserve"> </w:t>
      </w:r>
      <w:r w:rsidR="005B5434" w:rsidRPr="00A46C09">
        <w:rPr>
          <w:rFonts w:ascii="Times New Roman" w:hAnsi="Times New Roman" w:cs="Times New Roman"/>
        </w:rPr>
        <w:t xml:space="preserve">however in the chamber do not necessarily reflect conditions in the rest of the stream and it </w:t>
      </w:r>
      <w:r w:rsidR="00D837AE">
        <w:rPr>
          <w:rFonts w:ascii="Times New Roman" w:hAnsi="Times New Roman" w:cs="Times New Roman"/>
        </w:rPr>
        <w:t>may</w:t>
      </w:r>
      <w:r w:rsidR="005B5434" w:rsidRPr="00A46C09">
        <w:rPr>
          <w:rFonts w:ascii="Times New Roman" w:hAnsi="Times New Roman" w:cs="Times New Roman"/>
        </w:rPr>
        <w:t xml:space="preserve"> not scale we</w:t>
      </w:r>
      <w:r w:rsidR="00E660E8">
        <w:rPr>
          <w:rFonts w:ascii="Times New Roman" w:hAnsi="Times New Roman" w:cs="Times New Roman"/>
        </w:rPr>
        <w:t xml:space="preserve">ll as an estimate </w:t>
      </w:r>
      <w:r w:rsidR="005B5434" w:rsidRPr="00A46C09">
        <w:rPr>
          <w:rFonts w:ascii="Times New Roman" w:hAnsi="Times New Roman" w:cs="Times New Roman"/>
        </w:rPr>
        <w:t>for the entire stream</w:t>
      </w:r>
      <w:r w:rsidR="00D837AE">
        <w:rPr>
          <w:rFonts w:ascii="Times New Roman" w:hAnsi="Times New Roman" w:cs="Times New Roman"/>
        </w:rPr>
        <w:t xml:space="preserve"> </w:t>
      </w:r>
      <w:r w:rsidR="005B5434" w:rsidRPr="00A46C09">
        <w:rPr>
          <w:rFonts w:ascii="Times New Roman" w:hAnsi="Times New Roman" w:cs="Times New Roman"/>
        </w:rPr>
        <w:fldChar w:fldCharType="begin"/>
      </w:r>
      <w:r w:rsidR="005B5434" w:rsidRPr="00A46C09">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005B5434" w:rsidRPr="00A46C09">
        <w:rPr>
          <w:rFonts w:ascii="Times New Roman" w:hAnsi="Times New Roman" w:cs="Times New Roman"/>
        </w:rPr>
        <w:fldChar w:fldCharType="separate"/>
      </w:r>
      <w:r w:rsidR="005B5434" w:rsidRPr="00A46C09">
        <w:rPr>
          <w:rFonts w:ascii="Times New Roman" w:hAnsi="Times New Roman" w:cs="Times New Roman"/>
        </w:rPr>
        <w:t>(Tank et al. 2010)</w:t>
      </w:r>
      <w:r w:rsidR="005B5434" w:rsidRPr="00A46C09">
        <w:rPr>
          <w:rFonts w:ascii="Times New Roman" w:hAnsi="Times New Roman" w:cs="Times New Roman"/>
        </w:rPr>
        <w:fldChar w:fldCharType="end"/>
      </w:r>
      <w:r w:rsidR="005B5434" w:rsidRPr="00A46C09">
        <w:rPr>
          <w:rFonts w:ascii="Times New Roman" w:hAnsi="Times New Roman" w:cs="Times New Roman"/>
        </w:rPr>
        <w:t>.</w:t>
      </w:r>
    </w:p>
    <w:p w14:paraId="57193B65" w14:textId="0A9058E2" w:rsidR="00B851C8" w:rsidRPr="00A46C09" w:rsidRDefault="0069428C" w:rsidP="009D7E89">
      <w:pPr>
        <w:spacing w:line="480" w:lineRule="auto"/>
        <w:ind w:firstLine="720"/>
        <w:rPr>
          <w:rFonts w:ascii="Times New Roman" w:hAnsi="Times New Roman" w:cs="Times New Roman"/>
        </w:rPr>
      </w:pPr>
      <w:r>
        <w:rPr>
          <w:rFonts w:ascii="Times New Roman" w:hAnsi="Times New Roman" w:cs="Times New Roman" w:hint="eastAsia"/>
          <w:lang w:eastAsia="ja-JP"/>
        </w:rPr>
        <w:lastRenderedPageBreak/>
        <w:t xml:space="preserve">Whereas the methods above estimate metabolism through subsamples, there are also whole-system methods to estimate metabolism.  For example, a </w:t>
      </w:r>
      <w:r w:rsidR="002B6F18" w:rsidRPr="00A46C09">
        <w:rPr>
          <w:rFonts w:ascii="Times New Roman" w:hAnsi="Times New Roman" w:cs="Times New Roman"/>
        </w:rPr>
        <w:t xml:space="preserve">method currently receiving </w:t>
      </w:r>
      <w:r>
        <w:rPr>
          <w:rFonts w:ascii="Times New Roman" w:hAnsi="Times New Roman" w:cs="Times New Roman" w:hint="eastAsia"/>
          <w:lang w:eastAsia="ja-JP"/>
        </w:rPr>
        <w:t xml:space="preserve">wide use </w:t>
      </w:r>
      <w:r w:rsidR="002B6F18" w:rsidRPr="00A46C09">
        <w:rPr>
          <w:rFonts w:ascii="Times New Roman" w:hAnsi="Times New Roman" w:cs="Times New Roman"/>
        </w:rPr>
        <w:t xml:space="preserve">is the single station open </w:t>
      </w:r>
      <w:r w:rsidR="00F934DB" w:rsidRPr="00A46C09">
        <w:rPr>
          <w:rFonts w:ascii="Times New Roman" w:hAnsi="Times New Roman" w:cs="Times New Roman"/>
        </w:rPr>
        <w:t xml:space="preserve">channel </w:t>
      </w:r>
      <w:r w:rsidR="002B6F18" w:rsidRPr="00A46C09">
        <w:rPr>
          <w:rFonts w:ascii="Times New Roman" w:hAnsi="Times New Roman" w:cs="Times New Roman"/>
        </w:rPr>
        <w:t xml:space="preserve">diel oxygen method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30F75" w:rsidRPr="00A46C09">
        <w:rPr>
          <w:rFonts w:ascii="Times New Roman" w:hAnsi="Times New Roman" w:cs="Times New Roman"/>
        </w:rPr>
        <w:fldChar w:fldCharType="separate"/>
      </w:r>
      <w:r w:rsidR="005B5434" w:rsidRPr="00A46C09">
        <w:rPr>
          <w:rFonts w:ascii="Times New Roman" w:hAnsi="Times New Roman" w:cs="Times New Roman"/>
        </w:rPr>
        <w:t xml:space="preserve">(Hall and Hotchkiss, </w:t>
      </w:r>
      <w:r w:rsidR="00411DC0" w:rsidRPr="00A46C09">
        <w:rPr>
          <w:rFonts w:ascii="Times New Roman" w:hAnsi="Times New Roman" w:cs="Times New Roman"/>
        </w:rPr>
        <w:t>2017)</w:t>
      </w:r>
      <w:r w:rsidR="00930F75" w:rsidRPr="00A46C09">
        <w:rPr>
          <w:rFonts w:ascii="Times New Roman" w:hAnsi="Times New Roman" w:cs="Times New Roman"/>
        </w:rPr>
        <w:fldChar w:fldCharType="end"/>
      </w:r>
      <w:r w:rsidR="002B6F18" w:rsidRPr="00A46C09">
        <w:rPr>
          <w:rFonts w:ascii="Times New Roman" w:hAnsi="Times New Roman" w:cs="Times New Roman"/>
        </w:rPr>
        <w:t>.  This method assumes that oxygen saturation</w:t>
      </w:r>
      <w:r w:rsidR="00E660E8">
        <w:rPr>
          <w:rFonts w:ascii="Times New Roman" w:hAnsi="Times New Roman" w:cs="Times New Roman"/>
        </w:rPr>
        <w:t xml:space="preserve"> in the open stream</w:t>
      </w:r>
      <w:r w:rsidR="002B6F18" w:rsidRPr="00A46C09">
        <w:rPr>
          <w:rFonts w:ascii="Times New Roman" w:hAnsi="Times New Roman" w:cs="Times New Roman"/>
        </w:rPr>
        <w:t xml:space="preserve"> at any particular time is a function of GPP, ER</w:t>
      </w:r>
      <w:r w:rsidR="00F934DB" w:rsidRPr="00A46C09">
        <w:rPr>
          <w:rFonts w:ascii="Times New Roman" w:hAnsi="Times New Roman" w:cs="Times New Roman"/>
        </w:rPr>
        <w:t>,</w:t>
      </w:r>
      <w:r w:rsidR="002B6F18" w:rsidRPr="00A46C09">
        <w:rPr>
          <w:rFonts w:ascii="Times New Roman" w:hAnsi="Times New Roman" w:cs="Times New Roman"/>
        </w:rPr>
        <w:t xml:space="preserve"> and the oxygen exchange rate between the air and water </w:t>
      </w:r>
      <w:r w:rsidR="00930F75" w:rsidRPr="00A46C09">
        <w:rPr>
          <w:rFonts w:ascii="Times New Roman" w:hAnsi="Times New Roman" w:cs="Times New Roman"/>
        </w:rPr>
        <w:fldChar w:fldCharType="begin"/>
      </w:r>
      <w:r w:rsidR="00930F75" w:rsidRPr="00A46C09">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(Odum 1956)</w:t>
      </w:r>
      <w:r w:rsidR="00930F75" w:rsidRPr="00A46C09">
        <w:rPr>
          <w:rFonts w:ascii="Times New Roman" w:hAnsi="Times New Roman" w:cs="Times New Roman"/>
        </w:rPr>
        <w:fldChar w:fldCharType="end"/>
      </w:r>
      <w:r w:rsidR="002B6F18" w:rsidRPr="00A46C09">
        <w:rPr>
          <w:rFonts w:ascii="Times New Roman" w:hAnsi="Times New Roman" w:cs="Times New Roman"/>
        </w:rPr>
        <w:t xml:space="preserve">.  </w:t>
      </w:r>
      <w:r w:rsidR="00F934DB" w:rsidRPr="00A46C09">
        <w:rPr>
          <w:rFonts w:ascii="Times New Roman" w:hAnsi="Times New Roman" w:cs="Times New Roman"/>
        </w:rPr>
        <w:t xml:space="preserve">Inverse modeling is used to solve for </w:t>
      </w:r>
      <w:r w:rsidR="002B6F18" w:rsidRPr="00A46C09">
        <w:rPr>
          <w:rFonts w:ascii="Times New Roman" w:hAnsi="Times New Roman" w:cs="Times New Roman"/>
        </w:rPr>
        <w:t xml:space="preserve">GPP and ER where </w:t>
      </w:r>
      <w:r w:rsidR="00F934DB" w:rsidRPr="00A46C09">
        <w:rPr>
          <w:rFonts w:ascii="Times New Roman" w:hAnsi="Times New Roman" w:cs="Times New Roman"/>
        </w:rPr>
        <w:t xml:space="preserve">GPP is assumed to be proportional to </w:t>
      </w:r>
      <w:r w:rsidR="002B6F18" w:rsidRPr="00A46C09">
        <w:rPr>
          <w:rFonts w:ascii="Times New Roman" w:hAnsi="Times New Roman" w:cs="Times New Roman"/>
        </w:rPr>
        <w:t xml:space="preserve">the amount of light and the remaining oxygen deficit is assumed to be </w:t>
      </w:r>
      <w:r w:rsidR="00F934DB" w:rsidRPr="00A46C09">
        <w:rPr>
          <w:rFonts w:ascii="Times New Roman" w:hAnsi="Times New Roman" w:cs="Times New Roman"/>
        </w:rPr>
        <w:t xml:space="preserve">a result of </w:t>
      </w:r>
      <w:r w:rsidR="002B6F18" w:rsidRPr="00A46C09">
        <w:rPr>
          <w:rFonts w:ascii="Times New Roman" w:hAnsi="Times New Roman" w:cs="Times New Roman"/>
        </w:rPr>
        <w:t>ER.  This produce</w:t>
      </w:r>
      <w:r w:rsidR="00F934DB" w:rsidRPr="00A46C09">
        <w:rPr>
          <w:rFonts w:ascii="Times New Roman" w:hAnsi="Times New Roman" w:cs="Times New Roman"/>
        </w:rPr>
        <w:t>s</w:t>
      </w:r>
      <w:r w:rsidR="002B6F18" w:rsidRPr="00A46C09">
        <w:rPr>
          <w:rFonts w:ascii="Times New Roman" w:hAnsi="Times New Roman" w:cs="Times New Roman"/>
        </w:rPr>
        <w:t xml:space="preserve"> a modeled oxygen curve which can be </w:t>
      </w:r>
      <w:r>
        <w:rPr>
          <w:rFonts w:ascii="Times New Roman" w:hAnsi="Times New Roman" w:cs="Times New Roman" w:hint="eastAsia"/>
          <w:lang w:eastAsia="ja-JP"/>
        </w:rPr>
        <w:t xml:space="preserve">validated through </w:t>
      </w:r>
      <w:r w:rsidRPr="00A46C09">
        <w:rPr>
          <w:rFonts w:ascii="Times New Roman" w:hAnsi="Times New Roman" w:cs="Times New Roman"/>
        </w:rPr>
        <w:t>compar</w:t>
      </w:r>
      <w:r>
        <w:rPr>
          <w:rFonts w:ascii="Times New Roman" w:hAnsi="Times New Roman" w:cs="Times New Roman" w:hint="eastAsia"/>
          <w:lang w:eastAsia="ja-JP"/>
        </w:rPr>
        <w:t>ison</w:t>
      </w:r>
      <w:r w:rsidRPr="00A46C09">
        <w:rPr>
          <w:rFonts w:ascii="Times New Roman" w:hAnsi="Times New Roman" w:cs="Times New Roman"/>
        </w:rPr>
        <w:t xml:space="preserve"> </w:t>
      </w:r>
      <w:r w:rsidR="002B6F18" w:rsidRPr="00A46C09">
        <w:rPr>
          <w:rFonts w:ascii="Times New Roman" w:hAnsi="Times New Roman" w:cs="Times New Roman"/>
        </w:rPr>
        <w:t xml:space="preserve">to the measured oxygen curve.  To </w:t>
      </w:r>
      <w:r w:rsidR="00F934DB" w:rsidRPr="00A46C09">
        <w:rPr>
          <w:rFonts w:ascii="Times New Roman" w:hAnsi="Times New Roman" w:cs="Times New Roman"/>
        </w:rPr>
        <w:t>use this method</w:t>
      </w:r>
      <w:r w:rsidR="005B5434" w:rsidRPr="00A46C09">
        <w:rPr>
          <w:rFonts w:ascii="Times New Roman" w:hAnsi="Times New Roman" w:cs="Times New Roman"/>
        </w:rPr>
        <w:t xml:space="preserve">, light measurements, </w:t>
      </w:r>
      <w:r w:rsidR="002B6F18" w:rsidRPr="00A46C09">
        <w:rPr>
          <w:rFonts w:ascii="Times New Roman" w:hAnsi="Times New Roman" w:cs="Times New Roman"/>
        </w:rPr>
        <w:t>oxygen saturation</w:t>
      </w:r>
      <w:r w:rsidR="005B5434" w:rsidRPr="00A46C09">
        <w:rPr>
          <w:rFonts w:ascii="Times New Roman" w:hAnsi="Times New Roman" w:cs="Times New Roman"/>
        </w:rPr>
        <w:t xml:space="preserve">, and temperature </w:t>
      </w:r>
      <w:r w:rsidR="002B6F18" w:rsidRPr="00A46C09">
        <w:rPr>
          <w:rFonts w:ascii="Times New Roman" w:hAnsi="Times New Roman" w:cs="Times New Roman"/>
        </w:rPr>
        <w:t>must be measured frequently (</w:t>
      </w:r>
      <w:r>
        <w:rPr>
          <w:rFonts w:ascii="Times New Roman" w:hAnsi="Times New Roman" w:cs="Times New Roman" w:hint="eastAsia"/>
          <w:lang w:eastAsia="ja-JP"/>
        </w:rPr>
        <w:t>e.g.,</w:t>
      </w:r>
      <w:r w:rsidRPr="00A46C09">
        <w:rPr>
          <w:rFonts w:ascii="Times New Roman" w:hAnsi="Times New Roman" w:cs="Times New Roman"/>
        </w:rPr>
        <w:t xml:space="preserve"> </w:t>
      </w:r>
      <w:r w:rsidR="002B6F18" w:rsidRPr="00A46C09">
        <w:rPr>
          <w:rFonts w:ascii="Times New Roman" w:hAnsi="Times New Roman" w:cs="Times New Roman"/>
        </w:rPr>
        <w:t>5-15 minute intervals)</w:t>
      </w:r>
      <w:r w:rsidR="005B5434" w:rsidRPr="00A46C09">
        <w:rPr>
          <w:rFonts w:ascii="Times New Roman" w:hAnsi="Times New Roman" w:cs="Times New Roman"/>
        </w:rPr>
        <w:t>, while a single measurement of</w:t>
      </w:r>
      <w:r w:rsidR="002B6F18" w:rsidRPr="00A46C09">
        <w:rPr>
          <w:rFonts w:ascii="Times New Roman" w:hAnsi="Times New Roman" w:cs="Times New Roman"/>
        </w:rPr>
        <w:t xml:space="preserve"> barometric pressure</w:t>
      </w:r>
      <w:r w:rsidR="0084492E" w:rsidRPr="00A46C09">
        <w:rPr>
          <w:rFonts w:ascii="Times New Roman" w:hAnsi="Times New Roman" w:cs="Times New Roman"/>
        </w:rPr>
        <w:t xml:space="preserve"> </w:t>
      </w:r>
      <w:r w:rsidR="00907ED9">
        <w:rPr>
          <w:rFonts w:ascii="Times New Roman" w:hAnsi="Times New Roman" w:cs="Times New Roman"/>
        </w:rPr>
        <w:t xml:space="preserve">is </w:t>
      </w:r>
      <w:r w:rsidR="005B5434" w:rsidRPr="00A46C09">
        <w:rPr>
          <w:rFonts w:ascii="Times New Roman" w:hAnsi="Times New Roman" w:cs="Times New Roman"/>
        </w:rPr>
        <w:t>used</w:t>
      </w:r>
      <w:r w:rsidR="002B6F18" w:rsidRPr="00A46C09">
        <w:rPr>
          <w:rFonts w:ascii="Times New Roman" w:hAnsi="Times New Roman" w:cs="Times New Roman"/>
        </w:rPr>
        <w:t xml:space="preserve"> to calculate 100% saturation.</w:t>
      </w:r>
      <w:r w:rsidR="00E660E8">
        <w:rPr>
          <w:rFonts w:ascii="Times New Roman" w:hAnsi="Times New Roman" w:cs="Times New Roman"/>
        </w:rPr>
        <w:t xml:space="preserve">  </w:t>
      </w:r>
      <w:r w:rsidR="002B6F18" w:rsidRPr="00A46C09">
        <w:rPr>
          <w:rFonts w:ascii="Times New Roman" w:hAnsi="Times New Roman" w:cs="Times New Roman"/>
        </w:rPr>
        <w:t>The last remaining parameter required is the gas exchange or re</w:t>
      </w:r>
      <w:r w:rsidR="00057768" w:rsidRPr="00A46C09">
        <w:rPr>
          <w:rFonts w:ascii="Times New Roman" w:hAnsi="Times New Roman" w:cs="Times New Roman"/>
        </w:rPr>
        <w:t>aeration rate</w:t>
      </w:r>
      <w:r w:rsidR="00907ED9">
        <w:rPr>
          <w:rFonts w:ascii="Times New Roman" w:hAnsi="Times New Roman" w:cs="Times New Roman"/>
        </w:rPr>
        <w:t>,</w:t>
      </w:r>
      <w:r w:rsidR="00057768" w:rsidRPr="00A46C09">
        <w:rPr>
          <w:rFonts w:ascii="Times New Roman" w:hAnsi="Times New Roman" w:cs="Times New Roman"/>
        </w:rPr>
        <w:t xml:space="preserve"> often reported as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in d</w:t>
      </w:r>
      <w:r w:rsidR="002B6F18" w:rsidRPr="00A46C09">
        <w:rPr>
          <w:rFonts w:ascii="Times New Roman" w:hAnsi="Times New Roman" w:cs="Times New Roman"/>
          <w:vertAlign w:val="superscript"/>
        </w:rPr>
        <w:t>-1</w:t>
      </w:r>
      <w:r w:rsidR="002B6F18" w:rsidRPr="00A46C09">
        <w:rPr>
          <w:rFonts w:ascii="Times New Roman" w:hAnsi="Times New Roman" w:cs="Times New Roman"/>
        </w:rPr>
        <w:t xml:space="preserve"> </w:t>
      </w:r>
      <w:r w:rsidR="00DC6D26" w:rsidRPr="00A46C09">
        <w:rPr>
          <w:rFonts w:ascii="Times New Roman" w:hAnsi="Times New Roman" w:cs="Times New Roman"/>
        </w:rPr>
        <w:t xml:space="preserve">where </w:t>
      </w:r>
      <w:r w:rsidR="002B6F18" w:rsidRPr="00A46C09">
        <w:rPr>
          <w:rFonts w:ascii="Times New Roman" w:hAnsi="Times New Roman" w:cs="Times New Roman"/>
        </w:rPr>
        <w:t>600 refers to Schmidt number scaling used for comparison between different gasses.</w:t>
      </w:r>
      <w:r w:rsidR="00DC6D26" w:rsidRPr="00A46C09">
        <w:rPr>
          <w:rFonts w:ascii="Times New Roman" w:hAnsi="Times New Roman" w:cs="Times New Roman"/>
        </w:rPr>
        <w:t xml:space="preserve"> </w:t>
      </w:r>
      <w:r w:rsidR="00AE4CA2">
        <w:rPr>
          <w:rFonts w:ascii="Times New Roman" w:hAnsi="Times New Roman" w:cs="Times New Roman" w:hint="eastAsia"/>
          <w:lang w:eastAsia="ja-JP"/>
        </w:rPr>
        <w:t xml:space="preserve"> </w:t>
      </w:r>
      <w:r w:rsidR="002B6F18" w:rsidRPr="00A46C09">
        <w:rPr>
          <w:rFonts w:ascii="Times New Roman" w:hAnsi="Times New Roman" w:cs="Times New Roman"/>
        </w:rPr>
        <w:t>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may be estimated as a free parameter in the inverse modeling technique</w:t>
      </w:r>
      <w:r w:rsidR="00AE4CA2">
        <w:rPr>
          <w:rFonts w:ascii="Times New Roman" w:hAnsi="Times New Roman" w:cs="Times New Roman" w:hint="eastAsia"/>
          <w:lang w:eastAsia="ja-JP"/>
        </w:rPr>
        <w:t>,</w:t>
      </w:r>
      <w:r w:rsidR="002B6F18" w:rsidRPr="00A46C09">
        <w:rPr>
          <w:rFonts w:ascii="Times New Roman" w:hAnsi="Times New Roman" w:cs="Times New Roman"/>
        </w:rPr>
        <w:t xml:space="preserve"> </w:t>
      </w:r>
      <w:r w:rsidR="00AE4CA2">
        <w:rPr>
          <w:rFonts w:ascii="Times New Roman" w:hAnsi="Times New Roman" w:cs="Times New Roman" w:hint="eastAsia"/>
          <w:lang w:eastAsia="ja-JP"/>
        </w:rPr>
        <w:t xml:space="preserve">which </w:t>
      </w:r>
      <w:r w:rsidR="00AE4CA2" w:rsidRPr="00A46C09">
        <w:rPr>
          <w:rFonts w:ascii="Times New Roman" w:hAnsi="Times New Roman" w:cs="Times New Roman"/>
        </w:rPr>
        <w:t>is adequate for streams with low slope and high light availability.</w:t>
      </w:r>
      <w:r w:rsidR="00AE4CA2">
        <w:rPr>
          <w:rFonts w:ascii="Times New Roman" w:hAnsi="Times New Roman" w:cs="Times New Roman" w:hint="eastAsia"/>
          <w:lang w:eastAsia="ja-JP"/>
        </w:rPr>
        <w:t xml:space="preserve">  Alternatively gas exchange can be </w:t>
      </w:r>
      <w:r w:rsidR="00057768" w:rsidRPr="00A46C09">
        <w:rPr>
          <w:rFonts w:ascii="Times New Roman" w:hAnsi="Times New Roman" w:cs="Times New Roman"/>
        </w:rPr>
        <w:t>measured directly</w:t>
      </w:r>
      <w:r w:rsidR="00AE4CA2">
        <w:rPr>
          <w:rFonts w:ascii="Times New Roman" w:hAnsi="Times New Roman" w:cs="Times New Roman" w:hint="eastAsia"/>
          <w:lang w:eastAsia="ja-JP"/>
        </w:rPr>
        <w:t xml:space="preserve"> </w:t>
      </w:r>
      <w:r w:rsidR="002B6F18" w:rsidRPr="00A46C09">
        <w:rPr>
          <w:rFonts w:ascii="Times New Roman" w:hAnsi="Times New Roman" w:cs="Times New Roman"/>
        </w:rPr>
        <w:t xml:space="preserve">by diffusing a gas </w:t>
      </w:r>
      <w:r w:rsidR="00101FF3">
        <w:rPr>
          <w:rFonts w:ascii="Times New Roman" w:hAnsi="Times New Roman" w:cs="Times New Roman"/>
        </w:rPr>
        <w:t>such as propane (C</w:t>
      </w:r>
      <w:r w:rsidR="00101FF3" w:rsidRPr="00140E31">
        <w:rPr>
          <w:rFonts w:ascii="Times New Roman" w:hAnsi="Times New Roman" w:cs="Times New Roman"/>
          <w:vertAlign w:val="subscript"/>
        </w:rPr>
        <w:t>3</w:t>
      </w:r>
      <w:r w:rsidR="00101FF3">
        <w:rPr>
          <w:rFonts w:ascii="Times New Roman" w:hAnsi="Times New Roman" w:cs="Times New Roman"/>
        </w:rPr>
        <w:t>H</w:t>
      </w:r>
      <w:r w:rsidR="00101FF3" w:rsidRPr="00140E31">
        <w:rPr>
          <w:rFonts w:ascii="Times New Roman" w:hAnsi="Times New Roman" w:cs="Times New Roman"/>
          <w:vertAlign w:val="subscript"/>
        </w:rPr>
        <w:t>8</w:t>
      </w:r>
      <w:r w:rsidR="00101FF3">
        <w:rPr>
          <w:rFonts w:ascii="Times New Roman" w:hAnsi="Times New Roman" w:cs="Times New Roman"/>
        </w:rPr>
        <w:t>) or sulfur hexafluoride (SF</w:t>
      </w:r>
      <w:r w:rsidR="00101FF3" w:rsidRPr="00140E31">
        <w:rPr>
          <w:rFonts w:ascii="Times New Roman" w:hAnsi="Times New Roman" w:cs="Times New Roman"/>
          <w:vertAlign w:val="subscript"/>
        </w:rPr>
        <w:t>6</w:t>
      </w:r>
      <w:r w:rsidR="00101FF3">
        <w:rPr>
          <w:rFonts w:ascii="Times New Roman" w:hAnsi="Times New Roman" w:cs="Times New Roman"/>
        </w:rPr>
        <w:t xml:space="preserve">) </w:t>
      </w:r>
      <w:r w:rsidR="002B6F18" w:rsidRPr="00A46C09">
        <w:rPr>
          <w:rFonts w:ascii="Times New Roman" w:hAnsi="Times New Roman" w:cs="Times New Roman"/>
        </w:rPr>
        <w:t xml:space="preserve">into the stream at high volumes and measuring </w:t>
      </w:r>
      <w:r w:rsidR="00AE4CA2">
        <w:rPr>
          <w:rFonts w:ascii="Times New Roman" w:hAnsi="Times New Roman" w:cs="Times New Roman" w:hint="eastAsia"/>
          <w:lang w:eastAsia="ja-JP"/>
        </w:rPr>
        <w:t xml:space="preserve">the decline in </w:t>
      </w:r>
      <w:r w:rsidR="002B6F18" w:rsidRPr="00A46C09">
        <w:rPr>
          <w:rFonts w:ascii="Times New Roman" w:hAnsi="Times New Roman" w:cs="Times New Roman"/>
        </w:rPr>
        <w:t>concentration</w:t>
      </w:r>
      <w:r w:rsidR="00AE4CA2">
        <w:rPr>
          <w:rFonts w:ascii="Times New Roman" w:hAnsi="Times New Roman" w:cs="Times New Roman" w:hint="eastAsia"/>
          <w:lang w:eastAsia="ja-JP"/>
        </w:rPr>
        <w:t xml:space="preserve"> at several distances</w:t>
      </w:r>
      <w:r w:rsidR="002B6F18" w:rsidRPr="00A46C09">
        <w:rPr>
          <w:rFonts w:ascii="Times New Roman" w:hAnsi="Times New Roman" w:cs="Times New Roman"/>
        </w:rPr>
        <w:t xml:space="preserve"> downstream from the injection point.  This process may however require permits, be cost prohibitive, and the gas may have undesirable effects</w:t>
      </w:r>
      <w:r w:rsidR="0053398E" w:rsidRPr="00A46C09">
        <w:rPr>
          <w:rFonts w:ascii="Times New Roman" w:hAnsi="Times New Roman" w:cs="Times New Roman"/>
        </w:rPr>
        <w:t xml:space="preserve"> </w:t>
      </w:r>
      <w:r w:rsidR="00101FF3">
        <w:rPr>
          <w:rFonts w:ascii="Times New Roman" w:hAnsi="Times New Roman" w:cs="Times New Roman"/>
          <w:lang w:eastAsia="ja-JP"/>
        </w:rPr>
        <w:t>in the environment</w:t>
      </w:r>
      <w:r w:rsidR="00AE4CA2">
        <w:rPr>
          <w:rFonts w:ascii="Times New Roman" w:hAnsi="Times New Roman" w:cs="Times New Roman" w:hint="eastAsia"/>
          <w:lang w:eastAsia="ja-JP"/>
        </w:rPr>
        <w:t xml:space="preserve"> </w:t>
      </w:r>
      <w:r w:rsidR="0053398E"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3398E" w:rsidRPr="00A46C09">
        <w:rPr>
          <w:rFonts w:ascii="Times New Roman" w:hAnsi="Times New Roman" w:cs="Times New Roman"/>
        </w:rPr>
        <w:fldChar w:fldCharType="separate"/>
      </w:r>
      <w:r w:rsidR="00411DC0" w:rsidRPr="00A46C09">
        <w:rPr>
          <w:rFonts w:ascii="Times New Roman" w:hAnsi="Times New Roman" w:cs="Times New Roman"/>
        </w:rPr>
        <w:t>(Hall</w:t>
      </w:r>
      <w:r w:rsidR="0084492E" w:rsidRPr="00A46C09">
        <w:rPr>
          <w:rFonts w:ascii="Times New Roman" w:hAnsi="Times New Roman" w:cs="Times New Roman"/>
        </w:rPr>
        <w:t xml:space="preserve"> and Hotchkiss, </w:t>
      </w:r>
      <w:r w:rsidR="00411DC0" w:rsidRPr="00A46C09">
        <w:rPr>
          <w:rFonts w:ascii="Times New Roman" w:hAnsi="Times New Roman" w:cs="Times New Roman"/>
        </w:rPr>
        <w:t>2017)</w:t>
      </w:r>
      <w:r w:rsidR="0053398E" w:rsidRPr="00A46C09">
        <w:rPr>
          <w:rFonts w:ascii="Times New Roman" w:hAnsi="Times New Roman" w:cs="Times New Roman"/>
        </w:rPr>
        <w:fldChar w:fldCharType="end"/>
      </w:r>
      <w:r w:rsidR="002B6F18" w:rsidRPr="00A46C09">
        <w:rPr>
          <w:rFonts w:ascii="Times New Roman" w:hAnsi="Times New Roman" w:cs="Times New Roman"/>
        </w:rPr>
        <w:t>.</w:t>
      </w:r>
    </w:p>
    <w:p w14:paraId="2185169C" w14:textId="7D705161" w:rsidR="007157F4" w:rsidRPr="00A46C09" w:rsidRDefault="002B6F18" w:rsidP="007157F4">
      <w:pPr>
        <w:spacing w:line="480" w:lineRule="auto"/>
        <w:ind w:firstLine="720"/>
        <w:rPr>
          <w:rFonts w:ascii="Times New Roman" w:hAnsi="Times New Roman" w:cs="Times New Roman"/>
        </w:rPr>
      </w:pPr>
      <w:r w:rsidRPr="00A46C09">
        <w:rPr>
          <w:rFonts w:ascii="Times New Roman" w:hAnsi="Times New Roman" w:cs="Times New Roman"/>
        </w:rPr>
        <w:t xml:space="preserve">An alternative to measuring the gas exchange directly in headwater streams may be to estimate this value from physical attributes of the stream and </w:t>
      </w:r>
      <w:r w:rsidR="00AE4CA2">
        <w:rPr>
          <w:rFonts w:ascii="Times New Roman" w:hAnsi="Times New Roman" w:cs="Times New Roman" w:hint="eastAsia"/>
          <w:lang w:eastAsia="ja-JP"/>
        </w:rPr>
        <w:t xml:space="preserve">from </w:t>
      </w:r>
      <w:r w:rsidRPr="00A46C09">
        <w:rPr>
          <w:rFonts w:ascii="Times New Roman" w:hAnsi="Times New Roman" w:cs="Times New Roman"/>
        </w:rPr>
        <w:t>relationships reported in the literature</w:t>
      </w:r>
      <w:r w:rsidR="0053398E"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sidRPr="00A46C09">
        <w:rPr>
          <w:rFonts w:ascii="Times New Roman" w:hAnsi="Times New Roman" w:cs="Times New Roman"/>
        </w:rPr>
        <w:fldChar w:fldCharType="separate"/>
      </w:r>
      <w:r w:rsidR="00E660E8">
        <w:rPr>
          <w:rFonts w:ascii="Times New Roman" w:hAnsi="Times New Roman" w:cs="Times New Roman"/>
        </w:rPr>
        <w:t xml:space="preserve">Palumbo and Brown </w:t>
      </w:r>
      <w:r w:rsidR="00907ED9">
        <w:rPr>
          <w:rFonts w:ascii="Times New Roman" w:hAnsi="Times New Roman" w:cs="Times New Roman"/>
        </w:rPr>
        <w:t>(</w:t>
      </w:r>
      <w:r w:rsidR="00411DC0" w:rsidRPr="00A46C09">
        <w:rPr>
          <w:rFonts w:ascii="Times New Roman" w:hAnsi="Times New Roman" w:cs="Times New Roman"/>
        </w:rPr>
        <w:t>2014)</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 xml:space="preserve">suggest that stream slope is the </w:t>
      </w:r>
      <w:r w:rsidRPr="00A46C09">
        <w:rPr>
          <w:rFonts w:ascii="Times New Roman" w:hAnsi="Times New Roman" w:cs="Times New Roman"/>
        </w:rPr>
        <w:lastRenderedPageBreak/>
        <w:t>most accurate variable to include when predicting gas exchange</w:t>
      </w:r>
      <w:r w:rsidR="00353925">
        <w:rPr>
          <w:rFonts w:ascii="Times New Roman" w:hAnsi="Times New Roman" w:cs="Times New Roman"/>
          <w:lang w:eastAsia="ja-JP"/>
        </w:rPr>
        <w:t xml:space="preserve"> </w:t>
      </w:r>
      <w:r w:rsidRPr="00A46C09">
        <w:rPr>
          <w:rFonts w:ascii="Times New Roman" w:hAnsi="Times New Roman" w:cs="Times New Roman"/>
        </w:rPr>
        <w:t xml:space="preserve">and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et al. (2016)</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00057768" w:rsidRPr="00A46C09">
        <w:rPr>
          <w:rFonts w:ascii="Times New Roman" w:hAnsi="Times New Roman" w:cs="Times New Roman"/>
        </w:rPr>
        <w:t>report a 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w:t>
      </w:r>
      <w:r w:rsidR="00AE4CA2">
        <w:rPr>
          <w:rFonts w:ascii="Times New Roman" w:hAnsi="Times New Roman" w:cs="Times New Roman" w:hint="eastAsia"/>
          <w:lang w:eastAsia="ja-JP"/>
        </w:rPr>
        <w:t>versus</w:t>
      </w:r>
      <w:r w:rsidR="00AE4CA2" w:rsidRPr="00A46C09">
        <w:rPr>
          <w:rFonts w:ascii="Times New Roman" w:hAnsi="Times New Roman" w:cs="Times New Roman"/>
        </w:rPr>
        <w:t xml:space="preserve"> </w:t>
      </w:r>
      <w:r w:rsidRPr="00A46C09">
        <w:rPr>
          <w:rFonts w:ascii="Times New Roman" w:hAnsi="Times New Roman" w:cs="Times New Roman"/>
        </w:rPr>
        <w:t xml:space="preserve">stream slope relationship with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0.89. </w:t>
      </w:r>
      <w:r w:rsidR="00907ED9">
        <w:rPr>
          <w:rFonts w:ascii="Times New Roman" w:hAnsi="Times New Roman" w:cs="Times New Roman"/>
        </w:rPr>
        <w:t xml:space="preserve"> </w:t>
      </w:r>
      <w:r w:rsidRPr="00A46C09">
        <w:rPr>
          <w:rFonts w:ascii="Times New Roman" w:hAnsi="Times New Roman" w:cs="Times New Roman"/>
        </w:rPr>
        <w:t>Similarly</w:t>
      </w:r>
      <w:r w:rsidR="00E660E8">
        <w:rPr>
          <w:rFonts w:ascii="Times New Roman" w:hAnsi="Times New Roman" w:cs="Times New Roman"/>
        </w:rPr>
        <w:t>,</w:t>
      </w:r>
      <w:r w:rsidRPr="00A46C09">
        <w:rPr>
          <w:rFonts w:ascii="Times New Roman" w:hAnsi="Times New Roman" w:cs="Times New Roman"/>
        </w:rPr>
        <w:t xml:space="preserve"> in a later study</w:t>
      </w:r>
      <w:r w:rsidR="00E660E8">
        <w:rPr>
          <w:rFonts w:ascii="Times New Roman" w:hAnsi="Times New Roman" w:cs="Times New Roman"/>
        </w:rPr>
        <w:t>,</w:t>
      </w:r>
      <w:r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and Madinger (2018)</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 xml:space="preserve">include data from gas injections in small </w:t>
      </w:r>
      <w:r w:rsidR="00E660E8">
        <w:rPr>
          <w:rFonts w:ascii="Times New Roman" w:hAnsi="Times New Roman" w:cs="Times New Roman"/>
        </w:rPr>
        <w:t xml:space="preserve">headwater streams </w:t>
      </w:r>
      <w:r w:rsidR="00AE4CA2">
        <w:rPr>
          <w:rFonts w:ascii="Times New Roman" w:hAnsi="Times New Roman" w:cs="Times New Roman" w:hint="eastAsia"/>
          <w:lang w:eastAsia="ja-JP"/>
        </w:rPr>
        <w:t xml:space="preserve">to measure gas exchange </w:t>
      </w:r>
      <w:r w:rsidR="00E660E8">
        <w:rPr>
          <w:rFonts w:ascii="Times New Roman" w:hAnsi="Times New Roman" w:cs="Times New Roman"/>
        </w:rPr>
        <w:t>which produced</w:t>
      </w:r>
      <w:r w:rsidRPr="00A46C09">
        <w:rPr>
          <w:rFonts w:ascii="Times New Roman" w:hAnsi="Times New Roman" w:cs="Times New Roman"/>
        </w:rPr>
        <w:t xml:space="preserve">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0.68</w:t>
      </w:r>
      <w:r w:rsidR="00AE4CA2">
        <w:rPr>
          <w:rFonts w:ascii="Times New Roman" w:hAnsi="Times New Roman" w:cs="Times New Roman" w:hint="eastAsia"/>
          <w:lang w:eastAsia="ja-JP"/>
        </w:rPr>
        <w:t xml:space="preserve"> when </w:t>
      </w:r>
      <w:r w:rsidR="00AE4CA2">
        <w:rPr>
          <w:rFonts w:ascii="Times New Roman" w:hAnsi="Times New Roman" w:cs="Times New Roman"/>
          <w:lang w:eastAsia="ja-JP"/>
        </w:rPr>
        <w:t>related</w:t>
      </w:r>
      <w:r w:rsidR="00AE4CA2">
        <w:rPr>
          <w:rFonts w:ascii="Times New Roman" w:hAnsi="Times New Roman" w:cs="Times New Roman" w:hint="eastAsia"/>
          <w:lang w:eastAsia="ja-JP"/>
        </w:rPr>
        <w:t xml:space="preserve"> to slope</w:t>
      </w:r>
      <w:r w:rsidRPr="00A46C09">
        <w:rPr>
          <w:rFonts w:ascii="Times New Roman" w:hAnsi="Times New Roman" w:cs="Times New Roman"/>
        </w:rPr>
        <w:t xml:space="preserve">.  </w:t>
      </w:r>
      <w:r w:rsidR="00AE4CA2">
        <w:rPr>
          <w:rFonts w:ascii="Times New Roman" w:hAnsi="Times New Roman" w:cs="Times New Roman" w:hint="eastAsia"/>
          <w:lang w:eastAsia="ja-JP"/>
        </w:rPr>
        <w:t>Therefore,</w:t>
      </w:r>
      <w:r w:rsidRPr="00A46C09">
        <w:rPr>
          <w:rFonts w:ascii="Times New Roman" w:hAnsi="Times New Roman" w:cs="Times New Roman"/>
        </w:rPr>
        <w:t xml:space="preserve"> it</w:t>
      </w:r>
      <w:r w:rsidR="00057768" w:rsidRPr="00A46C09">
        <w:rPr>
          <w:rFonts w:ascii="Times New Roman" w:hAnsi="Times New Roman" w:cs="Times New Roman"/>
        </w:rPr>
        <w:t xml:space="preserve"> may be possible to </w:t>
      </w:r>
      <w:r w:rsidR="00AE4CA2">
        <w:rPr>
          <w:rFonts w:ascii="Times New Roman" w:hAnsi="Times New Roman" w:cs="Times New Roman" w:hint="eastAsia"/>
          <w:lang w:eastAsia="ja-JP"/>
        </w:rPr>
        <w:t xml:space="preserve">estimate </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from the slope of </w:t>
      </w:r>
      <w:r w:rsidR="00AE4CA2">
        <w:rPr>
          <w:rFonts w:ascii="Times New Roman" w:hAnsi="Times New Roman" w:cs="Times New Roman" w:hint="eastAsia"/>
          <w:lang w:eastAsia="ja-JP"/>
        </w:rPr>
        <w:t>a</w:t>
      </w:r>
      <w:r w:rsidR="00532362">
        <w:rPr>
          <w:rFonts w:ascii="Times New Roman" w:hAnsi="Times New Roman" w:cs="Times New Roman" w:hint="eastAsia"/>
          <w:lang w:eastAsia="ja-JP"/>
        </w:rPr>
        <w:t xml:space="preserve"> high gradient</w:t>
      </w:r>
      <w:r w:rsidR="00AE4CA2" w:rsidRPr="00A46C09">
        <w:rPr>
          <w:rFonts w:ascii="Times New Roman" w:hAnsi="Times New Roman" w:cs="Times New Roman"/>
        </w:rPr>
        <w:t xml:space="preserve"> </w:t>
      </w:r>
      <w:r w:rsidRPr="00A46C09">
        <w:rPr>
          <w:rFonts w:ascii="Times New Roman" w:hAnsi="Times New Roman" w:cs="Times New Roman"/>
        </w:rPr>
        <w:t xml:space="preserve">stream </w:t>
      </w:r>
      <w:r w:rsidR="00AE4CA2">
        <w:rPr>
          <w:rFonts w:ascii="Times New Roman" w:hAnsi="Times New Roman" w:cs="Times New Roman" w:hint="eastAsia"/>
          <w:lang w:eastAsia="ja-JP"/>
        </w:rPr>
        <w:t xml:space="preserve">for use </w:t>
      </w:r>
      <w:r w:rsidRPr="00A46C09">
        <w:rPr>
          <w:rFonts w:ascii="Times New Roman" w:hAnsi="Times New Roman" w:cs="Times New Roman"/>
        </w:rPr>
        <w:t>in the inverse model to estimate stream metabolism.</w:t>
      </w:r>
      <w:r w:rsidR="007157F4" w:rsidRPr="00A46C09">
        <w:rPr>
          <w:rFonts w:ascii="Times New Roman" w:hAnsi="Times New Roman" w:cs="Times New Roman"/>
        </w:rPr>
        <w:t xml:space="preserve"> </w:t>
      </w:r>
    </w:p>
    <w:p w14:paraId="1DC1DCB7" w14:textId="5C5CB133" w:rsidR="0084492E" w:rsidRPr="00A46C09" w:rsidRDefault="00907ED9" w:rsidP="0084492E">
      <w:pPr>
        <w:spacing w:line="480" w:lineRule="auto"/>
        <w:ind w:firstLine="720"/>
        <w:rPr>
          <w:rFonts w:ascii="Times New Roman" w:hAnsi="Times New Roman" w:cs="Times New Roman"/>
        </w:rPr>
      </w:pPr>
      <w:r>
        <w:rPr>
          <w:rFonts w:ascii="Times New Roman" w:hAnsi="Times New Roman" w:cs="Times New Roman"/>
        </w:rPr>
        <w:t>S</w:t>
      </w:r>
      <w:r w:rsidR="00DA72B8">
        <w:rPr>
          <w:rFonts w:ascii="Times New Roman" w:hAnsi="Times New Roman" w:cs="Times New Roman"/>
        </w:rPr>
        <w:t xml:space="preserve">tream metabolism is frequently controlled by the availability of nutrients and energy sources.  </w:t>
      </w:r>
      <w:r w:rsidR="007157F4" w:rsidRPr="00A46C09">
        <w:rPr>
          <w:rFonts w:ascii="Times New Roman" w:hAnsi="Times New Roman" w:cs="Times New Roman"/>
        </w:rPr>
        <w:t xml:space="preserve">Dissolved organic carbon (DOC) </w:t>
      </w:r>
      <w:r w:rsidR="00DA72B8">
        <w:rPr>
          <w:rFonts w:ascii="Times New Roman" w:hAnsi="Times New Roman" w:cs="Times New Roman"/>
        </w:rPr>
        <w:t xml:space="preserve">often </w:t>
      </w:r>
      <w:r w:rsidR="00C92F29">
        <w:rPr>
          <w:rFonts w:ascii="Times New Roman" w:hAnsi="Times New Roman" w:cs="Times New Roman"/>
        </w:rPr>
        <w:t xml:space="preserve">contains labile components which </w:t>
      </w:r>
      <w:r w:rsidR="00DA72B8">
        <w:rPr>
          <w:rFonts w:ascii="Times New Roman" w:hAnsi="Times New Roman" w:cs="Times New Roman"/>
        </w:rPr>
        <w:t xml:space="preserve">serve as an energy source </w:t>
      </w:r>
      <w:r w:rsidR="00C92F29">
        <w:rPr>
          <w:rFonts w:ascii="Times New Roman" w:hAnsi="Times New Roman" w:cs="Times New Roman"/>
        </w:rPr>
        <w:t xml:space="preserve">that </w:t>
      </w:r>
      <w:r w:rsidR="007157F4" w:rsidRPr="00A46C09">
        <w:rPr>
          <w:rFonts w:ascii="Times New Roman" w:hAnsi="Times New Roman" w:cs="Times New Roman"/>
        </w:rPr>
        <w:t xml:space="preserve">is readily metabolized by stream </w:t>
      </w:r>
      <w:r>
        <w:rPr>
          <w:rFonts w:ascii="Times New Roman" w:hAnsi="Times New Roman" w:cs="Times New Roman"/>
        </w:rPr>
        <w:t>heterotrophic</w:t>
      </w:r>
      <w:r w:rsidRPr="00A46C09">
        <w:rPr>
          <w:rFonts w:ascii="Times New Roman" w:hAnsi="Times New Roman" w:cs="Times New Roman"/>
        </w:rPr>
        <w:t xml:space="preserve"> </w:t>
      </w:r>
      <w:r w:rsidR="007157F4" w:rsidRPr="00A46C09">
        <w:rPr>
          <w:rFonts w:ascii="Times New Roman" w:hAnsi="Times New Roman" w:cs="Times New Roman"/>
        </w:rPr>
        <w:t xml:space="preserve">organisms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(Findlay et al. 1993)</w:t>
      </w:r>
      <w:r w:rsidR="007157F4" w:rsidRPr="00A46C09">
        <w:rPr>
          <w:rFonts w:ascii="Times New Roman" w:hAnsi="Times New Roman" w:cs="Times New Roman"/>
        </w:rPr>
        <w:fldChar w:fldCharType="end"/>
      </w:r>
      <w:r w:rsidR="00353925">
        <w:rPr>
          <w:rFonts w:ascii="Times New Roman" w:hAnsi="Times New Roman" w:cs="Times New Roman"/>
        </w:rPr>
        <w:t xml:space="preserve"> and i</w:t>
      </w:r>
      <w:r w:rsidR="00C92F29">
        <w:rPr>
          <w:rFonts w:ascii="Times New Roman" w:hAnsi="Times New Roman" w:cs="Times New Roman"/>
        </w:rPr>
        <w:t>ncrease</w:t>
      </w:r>
      <w:r w:rsidR="00353925">
        <w:rPr>
          <w:rFonts w:ascii="Times New Roman" w:hAnsi="Times New Roman" w:cs="Times New Roman"/>
        </w:rPr>
        <w:t>s</w:t>
      </w:r>
      <w:r w:rsidR="00C92F29">
        <w:rPr>
          <w:rFonts w:ascii="Times New Roman" w:hAnsi="Times New Roman" w:cs="Times New Roman"/>
        </w:rPr>
        <w:t xml:space="preserve"> in labile DOC</w:t>
      </w:r>
      <w:r w:rsidR="00353925">
        <w:rPr>
          <w:rFonts w:ascii="Times New Roman" w:hAnsi="Times New Roman" w:cs="Times New Roman"/>
        </w:rPr>
        <w:t xml:space="preserve"> may</w:t>
      </w:r>
      <w:r w:rsidR="00D837AE">
        <w:rPr>
          <w:rFonts w:ascii="Times New Roman" w:hAnsi="Times New Roman" w:cs="Times New Roman"/>
        </w:rPr>
        <w:t xml:space="preserve"> </w:t>
      </w:r>
      <w:r w:rsidR="00353925">
        <w:rPr>
          <w:rFonts w:ascii="Times New Roman" w:hAnsi="Times New Roman" w:cs="Times New Roman"/>
        </w:rPr>
        <w:t xml:space="preserve">stimulate </w:t>
      </w:r>
      <w:r w:rsidR="00D837AE" w:rsidRPr="00A46C09">
        <w:rPr>
          <w:rFonts w:ascii="Times New Roman" w:hAnsi="Times New Roman" w:cs="Times New Roman"/>
        </w:rPr>
        <w:t xml:space="preserve">ER </w:t>
      </w:r>
      <w:r w:rsidR="00D837AE" w:rsidRPr="00A46C09">
        <w:rPr>
          <w:rFonts w:ascii="Times New Roman" w:hAnsi="Times New Roman" w:cs="Times New Roman"/>
        </w:rPr>
        <w:fldChar w:fldCharType="begin"/>
      </w:r>
      <w:r w:rsidR="00D837AE" w:rsidRPr="00A46C09">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D837AE" w:rsidRPr="00A46C09">
        <w:rPr>
          <w:rFonts w:ascii="Times New Roman" w:hAnsi="Times New Roman" w:cs="Times New Roman"/>
        </w:rPr>
        <w:fldChar w:fldCharType="separate"/>
      </w:r>
      <w:r w:rsidR="00D837AE" w:rsidRPr="00A46C09">
        <w:rPr>
          <w:rFonts w:ascii="Times New Roman" w:hAnsi="Times New Roman" w:cs="Times New Roman"/>
        </w:rPr>
        <w:t>(Bernhardt and Likens 2002)</w:t>
      </w:r>
      <w:r w:rsidR="00D837AE" w:rsidRPr="00A46C09">
        <w:rPr>
          <w:rFonts w:ascii="Times New Roman" w:hAnsi="Times New Roman" w:cs="Times New Roman"/>
        </w:rPr>
        <w:fldChar w:fldCharType="end"/>
      </w:r>
      <w:r w:rsidR="00D837AE" w:rsidRPr="00A46C09">
        <w:rPr>
          <w:rFonts w:ascii="Times New Roman" w:hAnsi="Times New Roman" w:cs="Times New Roman"/>
        </w:rPr>
        <w:t xml:space="preserve">.  </w:t>
      </w:r>
      <w:r w:rsidR="004E1F3F">
        <w:rPr>
          <w:rFonts w:ascii="Times New Roman" w:hAnsi="Times New Roman" w:cs="Times New Roman"/>
        </w:rPr>
        <w:t>D</w:t>
      </w:r>
      <w:r w:rsidR="00353925">
        <w:rPr>
          <w:rFonts w:ascii="Times New Roman" w:hAnsi="Times New Roman" w:cs="Times New Roman"/>
        </w:rPr>
        <w:t>issolved organic carbon</w:t>
      </w:r>
      <w:r w:rsidR="004E1F3F">
        <w:rPr>
          <w:rFonts w:ascii="Times New Roman" w:hAnsi="Times New Roman" w:cs="Times New Roman"/>
        </w:rPr>
        <w:t xml:space="preserve"> is also associated with increases in GPP however it is implicated as a result of GPP through cellular leakage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(Robbins et al. 2017)</w:t>
      </w:r>
      <w:r w:rsidR="007157F4" w:rsidRPr="00A46C09">
        <w:rPr>
          <w:rFonts w:ascii="Times New Roman" w:hAnsi="Times New Roman" w:cs="Times New Roman"/>
        </w:rPr>
        <w:fldChar w:fldCharType="end"/>
      </w:r>
      <w:r w:rsidR="004E1F3F">
        <w:rPr>
          <w:rFonts w:ascii="Times New Roman" w:hAnsi="Times New Roman" w:cs="Times New Roman"/>
        </w:rPr>
        <w:t>.</w:t>
      </w:r>
      <w:r w:rsidR="007157F4" w:rsidRPr="00A46C09">
        <w:rPr>
          <w:rFonts w:ascii="Times New Roman" w:hAnsi="Times New Roman" w:cs="Times New Roman"/>
        </w:rPr>
        <w:t xml:space="preserve"> </w:t>
      </w:r>
      <w:r w:rsidR="00532362">
        <w:rPr>
          <w:rFonts w:ascii="Times New Roman" w:hAnsi="Times New Roman" w:cs="Times New Roman" w:hint="eastAsia"/>
          <w:lang w:eastAsia="ja-JP"/>
        </w:rPr>
        <w:t xml:space="preserve"> Inorganic</w:t>
      </w:r>
      <w:r w:rsidR="007157F4" w:rsidRPr="00A46C09">
        <w:rPr>
          <w:rFonts w:ascii="Times New Roman" w:hAnsi="Times New Roman" w:cs="Times New Roman"/>
        </w:rPr>
        <w:t xml:space="preserve"> nitrogen (N) </w:t>
      </w:r>
      <w:r w:rsidR="00532362" w:rsidRPr="00A46C09">
        <w:rPr>
          <w:rFonts w:ascii="Times New Roman" w:hAnsi="Times New Roman" w:cs="Times New Roman"/>
        </w:rPr>
        <w:t>as ammonium (NH</w:t>
      </w:r>
      <w:r w:rsidR="00532362" w:rsidRPr="00A46C09">
        <w:rPr>
          <w:rFonts w:ascii="Times New Roman" w:hAnsi="Times New Roman" w:cs="Times New Roman"/>
          <w:vertAlign w:val="subscript"/>
        </w:rPr>
        <w:t>4</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 xml:space="preserve"> or</w:t>
      </w:r>
      <w:r w:rsidR="00532362" w:rsidRPr="00A46C09">
        <w:rPr>
          <w:rFonts w:ascii="Times New Roman" w:hAnsi="Times New Roman" w:cs="Times New Roman"/>
        </w:rPr>
        <w:t xml:space="preserve"> nitrate (NO</w:t>
      </w:r>
      <w:r w:rsidR="00532362" w:rsidRPr="00A46C09">
        <w:rPr>
          <w:rFonts w:ascii="Times New Roman" w:hAnsi="Times New Roman" w:cs="Times New Roman"/>
          <w:vertAlign w:val="subscript"/>
        </w:rPr>
        <w:t>3</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w:t>
      </w:r>
      <w:r w:rsidR="00532362" w:rsidRPr="00A46C09">
        <w:rPr>
          <w:rFonts w:ascii="Times New Roman" w:hAnsi="Times New Roman" w:cs="Times New Roman"/>
        </w:rPr>
        <w:t xml:space="preserve"> </w:t>
      </w:r>
      <w:r w:rsidR="007157F4" w:rsidRPr="00A46C09">
        <w:rPr>
          <w:rFonts w:ascii="Times New Roman" w:hAnsi="Times New Roman" w:cs="Times New Roman"/>
        </w:rPr>
        <w:t xml:space="preserve">and </w:t>
      </w:r>
      <w:r w:rsidR="00532362">
        <w:rPr>
          <w:rFonts w:ascii="Times New Roman" w:hAnsi="Times New Roman" w:cs="Times New Roman" w:hint="eastAsia"/>
          <w:lang w:eastAsia="ja-JP"/>
        </w:rPr>
        <w:t xml:space="preserve">inorganic </w:t>
      </w:r>
      <w:r w:rsidR="007157F4" w:rsidRPr="00A46C09">
        <w:rPr>
          <w:rFonts w:ascii="Times New Roman" w:hAnsi="Times New Roman" w:cs="Times New Roman"/>
        </w:rPr>
        <w:t xml:space="preserve">phosphorus (P) </w:t>
      </w:r>
      <w:r w:rsidR="00532362">
        <w:rPr>
          <w:rFonts w:ascii="Times New Roman" w:hAnsi="Times New Roman" w:cs="Times New Roman" w:hint="eastAsia"/>
          <w:lang w:eastAsia="ja-JP"/>
        </w:rPr>
        <w:t xml:space="preserve">as </w:t>
      </w:r>
      <w:r w:rsidR="007157F4" w:rsidRPr="00A46C09">
        <w:rPr>
          <w:rFonts w:ascii="Times New Roman" w:hAnsi="Times New Roman" w:cs="Times New Roman"/>
        </w:rPr>
        <w:t>phosphate (PO</w:t>
      </w:r>
      <w:r w:rsidR="007157F4" w:rsidRPr="00A46C09">
        <w:rPr>
          <w:rFonts w:ascii="Times New Roman" w:hAnsi="Times New Roman" w:cs="Times New Roman"/>
          <w:vertAlign w:val="subscript"/>
        </w:rPr>
        <w:t>4</w:t>
      </w:r>
      <w:r w:rsidR="007157F4" w:rsidRPr="00A46C09">
        <w:rPr>
          <w:rFonts w:ascii="Times New Roman" w:hAnsi="Times New Roman" w:cs="Times New Roman"/>
          <w:vertAlign w:val="superscript"/>
        </w:rPr>
        <w:t>3-</w:t>
      </w:r>
      <w:r w:rsidR="007157F4" w:rsidRPr="00A46C09">
        <w:rPr>
          <w:rFonts w:ascii="Times New Roman" w:hAnsi="Times New Roman" w:cs="Times New Roman"/>
        </w:rPr>
        <w:t>)</w:t>
      </w:r>
      <w:r w:rsidR="00DF1091">
        <w:rPr>
          <w:rFonts w:ascii="Times New Roman" w:hAnsi="Times New Roman" w:cs="Times New Roman"/>
        </w:rPr>
        <w:t>,</w:t>
      </w:r>
      <w:r w:rsidR="007157F4" w:rsidRPr="00A46C09">
        <w:rPr>
          <w:rFonts w:ascii="Times New Roman" w:hAnsi="Times New Roman" w:cs="Times New Roman"/>
        </w:rPr>
        <w:t xml:space="preserve"> are also known to increase the metabolism of headwater microbes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(Benstead et al. 2009)</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via increases in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(Mulholland et al. 2001)</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ER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(Pascoal et al. 2005)</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and trout biomass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(Artigas et al. 2013)</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Light availability is the major stimulant of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(Warren et al. 2017)</w:t>
      </w:r>
      <w:r w:rsidR="007157F4" w:rsidRPr="00A46C09">
        <w:rPr>
          <w:rFonts w:ascii="Times New Roman" w:hAnsi="Times New Roman" w:cs="Times New Roman"/>
        </w:rPr>
        <w:fldChar w:fldCharType="end"/>
      </w:r>
      <w:r w:rsidR="00220CAC">
        <w:rPr>
          <w:rFonts w:ascii="Times New Roman" w:hAnsi="Times New Roman" w:cs="Times New Roman"/>
        </w:rPr>
        <w:t xml:space="preserve"> and</w:t>
      </w:r>
      <w:r w:rsidR="00F74786">
        <w:rPr>
          <w:rFonts w:ascii="Times New Roman" w:hAnsi="Times New Roman" w:cs="Times New Roman"/>
        </w:rPr>
        <w:t xml:space="preserve"> </w:t>
      </w:r>
      <w:r w:rsidR="005165CC">
        <w:rPr>
          <w:rFonts w:ascii="Times New Roman" w:hAnsi="Times New Roman" w:cs="Times New Roman"/>
        </w:rPr>
        <w:t>is also as</w:t>
      </w:r>
      <w:r w:rsidR="007157F4" w:rsidRPr="00A46C09">
        <w:rPr>
          <w:rFonts w:ascii="Times New Roman" w:hAnsi="Times New Roman" w:cs="Times New Roman"/>
        </w:rPr>
        <w:t>sociated with ER</w:t>
      </w:r>
      <w:r w:rsidR="005165CC">
        <w:rPr>
          <w:rFonts w:ascii="Times New Roman" w:hAnsi="Times New Roman" w:cs="Times New Roman"/>
        </w:rPr>
        <w:t xml:space="preserve"> </w:t>
      </w:r>
      <w:r w:rsidR="00F74786">
        <w:rPr>
          <w:rFonts w:ascii="Times New Roman" w:hAnsi="Times New Roman" w:cs="Times New Roman"/>
        </w:rPr>
        <w:t xml:space="preserve">due at least in part to photorespiration of autotrophs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(Parkhill and Gulliver 1999)</w:t>
      </w:r>
      <w:r w:rsidR="007157F4" w:rsidRPr="00A46C09">
        <w:rPr>
          <w:rFonts w:ascii="Times New Roman" w:hAnsi="Times New Roman" w:cs="Times New Roman"/>
        </w:rPr>
        <w:fldChar w:fldCharType="end"/>
      </w:r>
      <w:r w:rsidR="00F74786">
        <w:rPr>
          <w:rFonts w:ascii="Times New Roman" w:hAnsi="Times New Roman" w:cs="Times New Roman"/>
        </w:rPr>
        <w:t>.  T</w:t>
      </w:r>
      <w:r w:rsidR="007157F4" w:rsidRPr="00A46C09">
        <w:rPr>
          <w:rFonts w:ascii="Times New Roman" w:hAnsi="Times New Roman" w:cs="Times New Roman"/>
        </w:rPr>
        <w:t>rout</w:t>
      </w:r>
      <w:r w:rsidR="00F74786">
        <w:rPr>
          <w:rFonts w:ascii="Times New Roman" w:hAnsi="Times New Roman" w:cs="Times New Roman"/>
        </w:rPr>
        <w:t xml:space="preserve"> biomass is also linked to light availability probably as a result of multiple mechanisms</w:t>
      </w:r>
      <w:r w:rsidR="007157F4" w:rsidRPr="00A46C09">
        <w:rPr>
          <w:rFonts w:ascii="Times New Roman" w:hAnsi="Times New Roman" w:cs="Times New Roman"/>
        </w:rPr>
        <w:t xml:space="preserve"> </w:t>
      </w:r>
      <w:r w:rsidR="00532362">
        <w:rPr>
          <w:rFonts w:ascii="Times New Roman" w:hAnsi="Times New Roman" w:cs="Times New Roman" w:hint="eastAsia"/>
          <w:lang w:eastAsia="ja-JP"/>
        </w:rPr>
        <w:t>including</w:t>
      </w:r>
      <w:r w:rsidR="00220CAC">
        <w:rPr>
          <w:rFonts w:ascii="Times New Roman" w:hAnsi="Times New Roman" w:cs="Times New Roman"/>
          <w:lang w:eastAsia="ja-JP"/>
        </w:rPr>
        <w:t xml:space="preserve"> increased prey availability because of open canopies</w:t>
      </w:r>
      <w:r w:rsidR="00532362">
        <w:rPr>
          <w:rFonts w:ascii="Times New Roman" w:hAnsi="Times New Roman" w:cs="Times New Roman" w:hint="eastAsia"/>
          <w:lang w:eastAsia="ja-JP"/>
        </w:rPr>
        <w:t xml:space="preserve">, or </w:t>
      </w:r>
      <w:r w:rsidR="00220CAC">
        <w:rPr>
          <w:rFonts w:ascii="Times New Roman" w:hAnsi="Times New Roman" w:cs="Times New Roman"/>
          <w:lang w:eastAsia="ja-JP"/>
        </w:rPr>
        <w:t>trophic cascades</w:t>
      </w:r>
      <w:r w:rsidR="00532362">
        <w:rPr>
          <w:rFonts w:ascii="Times New Roman" w:hAnsi="Times New Roman" w:cs="Times New Roman" w:hint="eastAsia"/>
          <w:lang w:eastAsia="ja-JP"/>
        </w:rPr>
        <w:t xml:space="preserv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(Kaylor and Warren 2017a)</w:t>
      </w:r>
      <w:r w:rsidR="007157F4" w:rsidRPr="00A46C09">
        <w:rPr>
          <w:rFonts w:ascii="Times New Roman" w:hAnsi="Times New Roman" w:cs="Times New Roman"/>
        </w:rPr>
        <w:fldChar w:fldCharType="end"/>
      </w:r>
      <w:r w:rsidR="007157F4" w:rsidRPr="00A46C09">
        <w:rPr>
          <w:rFonts w:ascii="Times New Roman" w:hAnsi="Times New Roman" w:cs="Times New Roman"/>
        </w:rPr>
        <w:t>.</w:t>
      </w:r>
    </w:p>
    <w:p w14:paraId="65D1DC5A" w14:textId="6D29B4C5" w:rsidR="00B851C8" w:rsidRPr="00A46C09" w:rsidRDefault="00177584" w:rsidP="00D9229D">
      <w:pPr>
        <w:spacing w:line="480" w:lineRule="auto"/>
        <w:ind w:firstLine="720"/>
        <w:rPr>
          <w:rFonts w:ascii="Times New Roman" w:hAnsi="Times New Roman" w:cs="Times New Roman"/>
        </w:rPr>
      </w:pPr>
      <w:r w:rsidRPr="00A46C09">
        <w:rPr>
          <w:rFonts w:ascii="Times New Roman" w:hAnsi="Times New Roman" w:cs="Times New Roman"/>
        </w:rPr>
        <w:t>The presence of trout in a headwater stream may</w:t>
      </w:r>
      <w:r w:rsidR="00DA72B8">
        <w:rPr>
          <w:rFonts w:ascii="Times New Roman" w:hAnsi="Times New Roman" w:cs="Times New Roman"/>
        </w:rPr>
        <w:t xml:space="preserve"> also</w:t>
      </w:r>
      <w:r w:rsidRPr="00A46C09">
        <w:rPr>
          <w:rFonts w:ascii="Times New Roman" w:hAnsi="Times New Roman" w:cs="Times New Roman"/>
        </w:rPr>
        <w:t xml:space="preserve"> relate to overall stream metabolism.  </w:t>
      </w:r>
      <w:r w:rsidR="000F6778" w:rsidRPr="00A46C09">
        <w:rPr>
          <w:rFonts w:ascii="Times New Roman" w:hAnsi="Times New Roman" w:cs="Times New Roman"/>
        </w:rPr>
        <w:t>For example, t</w:t>
      </w:r>
      <w:r w:rsidRPr="00A46C09">
        <w:rPr>
          <w:rFonts w:ascii="Times New Roman" w:hAnsi="Times New Roman" w:cs="Times New Roman"/>
        </w:rPr>
        <w:t xml:space="preserve">he respiration of trout will be included directly in the stream </w:t>
      </w:r>
      <w:r w:rsidRPr="00A46C09">
        <w:rPr>
          <w:rFonts w:ascii="Times New Roman" w:hAnsi="Times New Roman" w:cs="Times New Roman"/>
        </w:rPr>
        <w:lastRenderedPageBreak/>
        <w:t xml:space="preserve">ER estimate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1972)</w:t>
      </w:r>
      <w:r w:rsidRPr="00A46C09">
        <w:rPr>
          <w:rFonts w:ascii="Times New Roman" w:hAnsi="Times New Roman" w:cs="Times New Roman"/>
        </w:rPr>
        <w:fldChar w:fldCharType="end"/>
      </w:r>
      <w:r w:rsidR="000F6778" w:rsidRPr="00A46C09">
        <w:rPr>
          <w:rFonts w:ascii="Times New Roman" w:hAnsi="Times New Roman" w:cs="Times New Roman"/>
        </w:rPr>
        <w:t xml:space="preserve">, so more trout </w:t>
      </w:r>
      <w:r w:rsidR="00220CAC">
        <w:rPr>
          <w:rFonts w:ascii="Times New Roman" w:hAnsi="Times New Roman" w:cs="Times New Roman"/>
        </w:rPr>
        <w:t>may</w:t>
      </w:r>
      <w:r w:rsidR="000F6778" w:rsidRPr="00A46C09">
        <w:rPr>
          <w:rFonts w:ascii="Times New Roman" w:hAnsi="Times New Roman" w:cs="Times New Roman"/>
        </w:rPr>
        <w:t xml:space="preserve"> be related to higher ER.  Presence of trout could also</w:t>
      </w:r>
      <w:r w:rsidRPr="00A46C09">
        <w:rPr>
          <w:rFonts w:ascii="Times New Roman" w:hAnsi="Times New Roman" w:cs="Times New Roman"/>
        </w:rPr>
        <w:t xml:space="preserve"> affect GPP </w:t>
      </w:r>
      <w:r w:rsidR="007A092B" w:rsidRPr="00A46C09">
        <w:rPr>
          <w:rFonts w:ascii="Times New Roman" w:hAnsi="Times New Roman" w:cs="Times New Roman"/>
        </w:rPr>
        <w:t xml:space="preserve">via </w:t>
      </w:r>
      <w:r w:rsidRPr="00A46C09">
        <w:rPr>
          <w:rFonts w:ascii="Times New Roman" w:hAnsi="Times New Roman" w:cs="Times New Roman"/>
        </w:rPr>
        <w:t xml:space="preserve">a trophic cascade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(Young et al. 2008)</w:t>
      </w:r>
      <w:r w:rsidRPr="00A46C09">
        <w:rPr>
          <w:rFonts w:ascii="Times New Roman" w:hAnsi="Times New Roman" w:cs="Times New Roman"/>
        </w:rPr>
        <w:fldChar w:fldCharType="end"/>
      </w:r>
      <w:r w:rsidR="00532362">
        <w:rPr>
          <w:rFonts w:ascii="Times New Roman" w:hAnsi="Times New Roman" w:cs="Times New Roman" w:hint="eastAsia"/>
          <w:lang w:eastAsia="ja-JP"/>
        </w:rPr>
        <w:t xml:space="preserve">, which </w:t>
      </w:r>
      <w:r w:rsidRPr="00A46C09">
        <w:rPr>
          <w:rFonts w:ascii="Times New Roman" w:hAnsi="Times New Roman" w:cs="Times New Roman"/>
        </w:rPr>
        <w:t xml:space="preserve">occurs when a change in the presence or activity of organisms at a </w:t>
      </w:r>
      <w:r w:rsidR="000F6778" w:rsidRPr="00A46C09">
        <w:rPr>
          <w:rFonts w:ascii="Times New Roman" w:hAnsi="Times New Roman" w:cs="Times New Roman"/>
        </w:rPr>
        <w:t xml:space="preserve">higher </w:t>
      </w:r>
      <w:r w:rsidRPr="00A46C09">
        <w:rPr>
          <w:rFonts w:ascii="Times New Roman" w:hAnsi="Times New Roman" w:cs="Times New Roman"/>
        </w:rPr>
        <w:t xml:space="preserve">trophic level affects the organisms of </w:t>
      </w:r>
      <w:r w:rsidR="00532362">
        <w:rPr>
          <w:rFonts w:ascii="Times New Roman" w:hAnsi="Times New Roman" w:cs="Times New Roman" w:hint="eastAsia"/>
          <w:lang w:eastAsia="ja-JP"/>
        </w:rPr>
        <w:t xml:space="preserve">lower </w:t>
      </w:r>
      <w:r w:rsidRPr="00A46C09">
        <w:rPr>
          <w:rFonts w:ascii="Times New Roman" w:hAnsi="Times New Roman" w:cs="Times New Roman"/>
        </w:rPr>
        <w:t xml:space="preserve">trophic levels through indirect pathways.  In the case of trout for example, </w:t>
      </w:r>
      <w:r w:rsidR="00D3753D">
        <w:rPr>
          <w:rFonts w:ascii="Times New Roman" w:hAnsi="Times New Roman" w:cs="Times New Roman" w:hint="eastAsia"/>
          <w:lang w:eastAsia="ja-JP"/>
        </w:rPr>
        <w:t xml:space="preserve">if </w:t>
      </w:r>
      <w:r w:rsidRPr="00A46C09">
        <w:rPr>
          <w:rFonts w:ascii="Times New Roman" w:hAnsi="Times New Roman" w:cs="Times New Roman"/>
        </w:rPr>
        <w:t xml:space="preserve">more fish consume more invertebrates which in </w:t>
      </w:r>
      <w:r w:rsidRPr="00A96D26">
        <w:rPr>
          <w:rFonts w:ascii="Times New Roman" w:hAnsi="Times New Roman" w:cs="Times New Roman"/>
        </w:rPr>
        <w:t>turn consume le</w:t>
      </w:r>
      <w:r w:rsidRPr="005B2BF3">
        <w:rPr>
          <w:rFonts w:ascii="Times New Roman" w:hAnsi="Times New Roman" w:cs="Times New Roman"/>
        </w:rPr>
        <w:t>ss algae</w:t>
      </w:r>
      <w:r w:rsidR="000F6778" w:rsidRPr="005B2BF3">
        <w:rPr>
          <w:rFonts w:ascii="Times New Roman" w:hAnsi="Times New Roman" w:cs="Times New Roman"/>
        </w:rPr>
        <w:t>,</w:t>
      </w:r>
      <w:r w:rsidRPr="005B2BF3">
        <w:rPr>
          <w:rFonts w:ascii="Times New Roman" w:hAnsi="Times New Roman" w:cs="Times New Roman"/>
        </w:rPr>
        <w:t xml:space="preserve"> </w:t>
      </w:r>
      <w:r w:rsidR="00D3753D" w:rsidRPr="005B2BF3">
        <w:rPr>
          <w:rFonts w:ascii="Times New Roman" w:hAnsi="Times New Roman" w:cs="Times New Roman" w:hint="eastAsia"/>
          <w:lang w:eastAsia="ja-JP"/>
        </w:rPr>
        <w:t xml:space="preserve">this could cause </w:t>
      </w:r>
      <w:r w:rsidR="000F6778" w:rsidRPr="005B2BF3">
        <w:rPr>
          <w:rFonts w:ascii="Times New Roman" w:hAnsi="Times New Roman" w:cs="Times New Roman"/>
        </w:rPr>
        <w:t xml:space="preserve">higher rates of </w:t>
      </w:r>
      <w:r w:rsidRPr="005B2BF3">
        <w:rPr>
          <w:rFonts w:ascii="Times New Roman" w:hAnsi="Times New Roman" w:cs="Times New Roman"/>
        </w:rPr>
        <w:t>GPP.</w:t>
      </w:r>
      <w:r w:rsidR="00464A80" w:rsidRPr="00C93804">
        <w:rPr>
          <w:rFonts w:ascii="Times New Roman" w:hAnsi="Times New Roman" w:cs="Times New Roman"/>
        </w:rPr>
        <w:t xml:space="preserve">  </w:t>
      </w:r>
      <w:r w:rsidR="00C8750E" w:rsidRPr="005B2BF3">
        <w:rPr>
          <w:rFonts w:ascii="Times New Roman" w:hAnsi="Times New Roman" w:cs="Times New Roman"/>
        </w:rPr>
        <w:t xml:space="preserve">It also remains a possibility that trout </w:t>
      </w:r>
      <w:r w:rsidR="00C8750E" w:rsidRPr="00444D44">
        <w:rPr>
          <w:rFonts w:ascii="Times New Roman" w:hAnsi="Times New Roman" w:cs="Times New Roman"/>
        </w:rPr>
        <w:t>productivity</w:t>
      </w:r>
      <w:r w:rsidR="00C8750E" w:rsidRPr="00A96D26">
        <w:rPr>
          <w:rFonts w:ascii="Times New Roman" w:hAnsi="Times New Roman" w:cs="Times New Roman"/>
        </w:rPr>
        <w:t xml:space="preserve"> </w:t>
      </w:r>
      <w:r w:rsidR="0039132C" w:rsidRPr="005B2BF3">
        <w:rPr>
          <w:rFonts w:ascii="Times New Roman" w:hAnsi="Times New Roman" w:cs="Times New Roman"/>
        </w:rPr>
        <w:t>is simply linked to environmental factors such as light or nutrients that also influence whole</w:t>
      </w:r>
      <w:r w:rsidR="0039132C">
        <w:rPr>
          <w:rFonts w:ascii="Times New Roman" w:hAnsi="Times New Roman" w:cs="Times New Roman"/>
        </w:rPr>
        <w:t xml:space="preserve"> stream metabolism.  In other words, productive streams are more productive at all trophic levels.  To that end, t</w:t>
      </w:r>
      <w:r w:rsidR="0039132C" w:rsidRPr="00A46C09">
        <w:rPr>
          <w:rFonts w:ascii="Times New Roman" w:hAnsi="Times New Roman" w:cs="Times New Roman"/>
        </w:rPr>
        <w:t xml:space="preserve">here </w:t>
      </w:r>
      <w:r w:rsidR="00D12D3E" w:rsidRPr="00A46C09">
        <w:rPr>
          <w:rFonts w:ascii="Times New Roman" w:hAnsi="Times New Roman" w:cs="Times New Roman"/>
        </w:rPr>
        <w:t xml:space="preserve">appears to be a lack of </w:t>
      </w:r>
      <w:r w:rsidR="00FB1EC1">
        <w:rPr>
          <w:rFonts w:ascii="Times New Roman" w:hAnsi="Times New Roman" w:cs="Times New Roman"/>
        </w:rPr>
        <w:t>research</w:t>
      </w:r>
      <w:r w:rsidR="00FB1EC1" w:rsidRPr="00A46C09">
        <w:rPr>
          <w:rFonts w:ascii="Times New Roman" w:hAnsi="Times New Roman" w:cs="Times New Roman"/>
        </w:rPr>
        <w:t xml:space="preserve"> </w:t>
      </w:r>
      <w:r w:rsidR="00D12D3E" w:rsidRPr="00A46C09">
        <w:rPr>
          <w:rFonts w:ascii="Times New Roman" w:hAnsi="Times New Roman" w:cs="Times New Roman"/>
        </w:rPr>
        <w:t xml:space="preserve">directly investigating the relationship of whole stream metabolism to higher trophic levels </w:t>
      </w:r>
      <w:r w:rsidR="00D12D3E" w:rsidRPr="00A46C09">
        <w:rPr>
          <w:rFonts w:ascii="Times New Roman" w:hAnsi="Times New Roman" w:cs="Times New Roman"/>
        </w:rPr>
        <w:fldChar w:fldCharType="begin"/>
      </w:r>
      <w:r w:rsidR="00D12D3E" w:rsidRPr="00A46C09">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D12D3E" w:rsidRPr="00A46C09">
        <w:rPr>
          <w:rFonts w:ascii="Times New Roman" w:hAnsi="Times New Roman" w:cs="Times New Roman"/>
        </w:rPr>
        <w:fldChar w:fldCharType="separate"/>
      </w:r>
      <w:r w:rsidR="00D12D3E" w:rsidRPr="00A46C09">
        <w:rPr>
          <w:rFonts w:ascii="Times New Roman" w:hAnsi="Times New Roman" w:cs="Times New Roman"/>
        </w:rPr>
        <w:t>(Marcarelli et al. 2011)</w:t>
      </w:r>
      <w:r w:rsidR="00D12D3E" w:rsidRPr="00A46C09">
        <w:rPr>
          <w:rFonts w:ascii="Times New Roman" w:hAnsi="Times New Roman" w:cs="Times New Roman"/>
        </w:rPr>
        <w:fldChar w:fldCharType="end"/>
      </w:r>
      <w:r w:rsidR="00FB1EC1">
        <w:rPr>
          <w:rFonts w:ascii="Times New Roman" w:hAnsi="Times New Roman" w:cs="Times New Roman"/>
        </w:rPr>
        <w:t>,</w:t>
      </w:r>
      <w:r w:rsidR="00D12D3E" w:rsidRPr="00A46C09">
        <w:rPr>
          <w:rFonts w:ascii="Times New Roman" w:hAnsi="Times New Roman" w:cs="Times New Roman"/>
        </w:rPr>
        <w:t xml:space="preserve"> and if </w:t>
      </w:r>
      <w:r w:rsidR="00FB1EC1">
        <w:rPr>
          <w:rFonts w:ascii="Times New Roman" w:hAnsi="Times New Roman" w:cs="Times New Roman"/>
        </w:rPr>
        <w:t xml:space="preserve">a study </w:t>
      </w:r>
      <w:r w:rsidR="00D3753D">
        <w:rPr>
          <w:rFonts w:ascii="Times New Roman" w:hAnsi="Times New Roman" w:cs="Times New Roman" w:hint="eastAsia"/>
          <w:lang w:eastAsia="ja-JP"/>
        </w:rPr>
        <w:t>could</w:t>
      </w:r>
      <w:r w:rsidR="00D3753D">
        <w:rPr>
          <w:rFonts w:ascii="Times New Roman" w:hAnsi="Times New Roman" w:cs="Times New Roman"/>
        </w:rPr>
        <w:t xml:space="preserve"> </w:t>
      </w:r>
      <w:r w:rsidR="00FB1EC1">
        <w:rPr>
          <w:rFonts w:ascii="Times New Roman" w:hAnsi="Times New Roman" w:cs="Times New Roman"/>
        </w:rPr>
        <w:t xml:space="preserve">show they are linked, </w:t>
      </w:r>
      <w:r w:rsidR="00D12D3E" w:rsidRPr="00A46C09">
        <w:rPr>
          <w:rFonts w:ascii="Times New Roman" w:hAnsi="Times New Roman" w:cs="Times New Roman"/>
        </w:rPr>
        <w:t xml:space="preserve">there may be management implications.  </w:t>
      </w:r>
      <w:r w:rsidR="00FB1EC1">
        <w:rPr>
          <w:rFonts w:ascii="Times New Roman" w:hAnsi="Times New Roman" w:cs="Times New Roman"/>
        </w:rPr>
        <w:t>For example, knowing f</w:t>
      </w:r>
      <w:r w:rsidR="00605ADA" w:rsidRPr="00A46C09">
        <w:rPr>
          <w:rFonts w:ascii="Times New Roman" w:hAnsi="Times New Roman" w:cs="Times New Roman"/>
        </w:rPr>
        <w:t xml:space="preserve">ish population </w:t>
      </w:r>
      <w:r w:rsidR="00FB1EC1">
        <w:rPr>
          <w:rFonts w:ascii="Times New Roman" w:hAnsi="Times New Roman" w:cs="Times New Roman"/>
        </w:rPr>
        <w:t xml:space="preserve">numbers </w:t>
      </w:r>
      <w:r w:rsidR="00605ADA" w:rsidRPr="00A46C09">
        <w:rPr>
          <w:rFonts w:ascii="Times New Roman" w:hAnsi="Times New Roman" w:cs="Times New Roman"/>
        </w:rPr>
        <w:t>is important for management</w:t>
      </w:r>
      <w:r w:rsidR="00FB1EC1">
        <w:rPr>
          <w:rFonts w:ascii="Times New Roman" w:hAnsi="Times New Roman" w:cs="Times New Roman"/>
        </w:rPr>
        <w:t>,</w:t>
      </w:r>
      <w:r w:rsidR="00605ADA" w:rsidRPr="00A46C09">
        <w:rPr>
          <w:rFonts w:ascii="Times New Roman" w:hAnsi="Times New Roman" w:cs="Times New Roman"/>
        </w:rPr>
        <w:t xml:space="preserve"> but </w:t>
      </w:r>
      <w:r w:rsidR="00FB1EC1">
        <w:rPr>
          <w:rFonts w:ascii="Times New Roman" w:hAnsi="Times New Roman" w:cs="Times New Roman"/>
        </w:rPr>
        <w:t xml:space="preserve">measuring population size </w:t>
      </w:r>
      <w:r w:rsidR="00605ADA" w:rsidRPr="00A46C09">
        <w:rPr>
          <w:rFonts w:ascii="Times New Roman" w:hAnsi="Times New Roman" w:cs="Times New Roman"/>
        </w:rPr>
        <w:t xml:space="preserve">is also resource intensive </w:t>
      </w:r>
      <w:r w:rsidR="00605ADA" w:rsidRPr="00A46C09">
        <w:rPr>
          <w:rFonts w:ascii="Times New Roman" w:hAnsi="Times New Roman" w:cs="Times New Roman"/>
        </w:rPr>
        <w:fldChar w:fldCharType="begin"/>
      </w:r>
      <w:r w:rsidR="00605ADA" w:rsidRPr="00A46C09">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00605ADA" w:rsidRPr="00A46C09">
        <w:rPr>
          <w:rFonts w:ascii="Times New Roman" w:hAnsi="Times New Roman" w:cs="Times New Roman"/>
        </w:rPr>
        <w:fldChar w:fldCharType="separate"/>
      </w:r>
      <w:r w:rsidR="00605ADA" w:rsidRPr="00A46C09">
        <w:rPr>
          <w:rFonts w:ascii="Times New Roman" w:hAnsi="Times New Roman" w:cs="Times New Roman"/>
        </w:rPr>
        <w:t>(Quist et al. 2009)</w:t>
      </w:r>
      <w:r w:rsidR="00605ADA" w:rsidRPr="00A46C09">
        <w:rPr>
          <w:rFonts w:ascii="Times New Roman" w:hAnsi="Times New Roman" w:cs="Times New Roman"/>
        </w:rPr>
        <w:fldChar w:fldCharType="end"/>
      </w:r>
      <w:r w:rsidR="00D9229D" w:rsidRPr="00A46C09">
        <w:rPr>
          <w:rFonts w:ascii="Times New Roman" w:hAnsi="Times New Roman" w:cs="Times New Roman"/>
        </w:rPr>
        <w:t xml:space="preserve">.  If a relationship between stream metabolism and fish </w:t>
      </w:r>
      <w:r w:rsidR="00D3753D">
        <w:rPr>
          <w:rFonts w:ascii="Times New Roman" w:hAnsi="Times New Roman" w:cs="Times New Roman" w:hint="eastAsia"/>
          <w:lang w:eastAsia="ja-JP"/>
        </w:rPr>
        <w:t>could</w:t>
      </w:r>
      <w:r w:rsidR="00D3753D" w:rsidRPr="00A46C09">
        <w:rPr>
          <w:rFonts w:ascii="Times New Roman" w:hAnsi="Times New Roman" w:cs="Times New Roman"/>
        </w:rPr>
        <w:t xml:space="preserve"> </w:t>
      </w:r>
      <w:r w:rsidR="00D9229D" w:rsidRPr="00A46C09">
        <w:rPr>
          <w:rFonts w:ascii="Times New Roman" w:hAnsi="Times New Roman" w:cs="Times New Roman"/>
        </w:rPr>
        <w:t xml:space="preserve">be established, the need for time consuming fish population estimates </w:t>
      </w:r>
      <w:r w:rsidR="00F44344">
        <w:rPr>
          <w:rFonts w:ascii="Times New Roman" w:hAnsi="Times New Roman" w:cs="Times New Roman"/>
        </w:rPr>
        <w:t>could</w:t>
      </w:r>
      <w:r w:rsidR="00F44344" w:rsidRPr="00A46C09">
        <w:rPr>
          <w:rFonts w:ascii="Times New Roman" w:hAnsi="Times New Roman" w:cs="Times New Roman"/>
        </w:rPr>
        <w:t xml:space="preserve"> </w:t>
      </w:r>
      <w:r w:rsidR="00D9229D" w:rsidRPr="00A46C09">
        <w:rPr>
          <w:rFonts w:ascii="Times New Roman" w:hAnsi="Times New Roman" w:cs="Times New Roman"/>
        </w:rPr>
        <w:t>be reduced.</w:t>
      </w:r>
    </w:p>
    <w:p w14:paraId="3B8EB841" w14:textId="13CC7803" w:rsidR="002B6F18" w:rsidRPr="00A46C09" w:rsidRDefault="002B6F18" w:rsidP="004F0AF4">
      <w:pPr>
        <w:spacing w:line="480" w:lineRule="auto"/>
        <w:ind w:firstLine="720"/>
        <w:rPr>
          <w:rFonts w:ascii="Times New Roman" w:hAnsi="Times New Roman" w:cs="Times New Roman"/>
        </w:rPr>
      </w:pPr>
      <w:r w:rsidRPr="00A46C09">
        <w:rPr>
          <w:rFonts w:ascii="Times New Roman" w:hAnsi="Times New Roman" w:cs="Times New Roman"/>
        </w:rPr>
        <w:t xml:space="preserve">The </w:t>
      </w:r>
      <w:r w:rsidR="000F6778" w:rsidRPr="00A46C09">
        <w:rPr>
          <w:rFonts w:ascii="Times New Roman" w:hAnsi="Times New Roman" w:cs="Times New Roman"/>
        </w:rPr>
        <w:t xml:space="preserve">ultimate </w:t>
      </w:r>
      <w:r w:rsidRPr="00A46C09">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0ABC225A" w14:textId="152482B6"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1</w:t>
      </w:r>
      <w:r w:rsidRPr="00A46C09">
        <w:rPr>
          <w:rFonts w:ascii="Times New Roman" w:hAnsi="Times New Roman" w:cs="Times New Roman"/>
        </w:rPr>
        <w:t>: GPP will have a positive relationship with stream nutrients.</w:t>
      </w:r>
    </w:p>
    <w:p w14:paraId="6E7E94A9" w14:textId="34B74BA5"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2</w:t>
      </w:r>
      <w:r w:rsidRPr="00A46C09">
        <w:rPr>
          <w:rFonts w:ascii="Times New Roman" w:hAnsi="Times New Roman" w:cs="Times New Roman"/>
        </w:rPr>
        <w:t>: ER will have a positive relationship with stream nutrients.</w:t>
      </w:r>
    </w:p>
    <w:p w14:paraId="711F42FB" w14:textId="722B61BD" w:rsidR="00DA7933" w:rsidRPr="00A46C09" w:rsidRDefault="00DA7933" w:rsidP="004F0AF4">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3</w:t>
      </w:r>
      <w:r w:rsidRPr="00A46C09">
        <w:rPr>
          <w:rFonts w:ascii="Times New Roman" w:hAnsi="Times New Roman" w:cs="Times New Roman"/>
        </w:rPr>
        <w:t>: Trout biomass will have a positive relationship with stream nutrients.</w:t>
      </w:r>
    </w:p>
    <w:p w14:paraId="6D3F7632" w14:textId="521EA057"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4</w:t>
      </w:r>
      <w:r w:rsidRPr="00A46C09">
        <w:rPr>
          <w:rFonts w:ascii="Times New Roman" w:hAnsi="Times New Roman" w:cs="Times New Roman"/>
        </w:rPr>
        <w:t xml:space="preserve"> Trout biomass will have a positive relationship with GPP.</w:t>
      </w:r>
    </w:p>
    <w:p w14:paraId="36A63B2D" w14:textId="016A7F8E"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lastRenderedPageBreak/>
        <w:t>H</w:t>
      </w:r>
      <w:r w:rsidRPr="00A46C09">
        <w:rPr>
          <w:rFonts w:ascii="Times New Roman" w:hAnsi="Times New Roman" w:cs="Times New Roman"/>
          <w:vertAlign w:val="subscript"/>
        </w:rPr>
        <w:t>a</w:t>
      </w:r>
      <w:r w:rsidR="00617A74">
        <w:rPr>
          <w:rFonts w:ascii="Times New Roman" w:hAnsi="Times New Roman" w:cs="Times New Roman"/>
          <w:vertAlign w:val="subscript"/>
        </w:rPr>
        <w:t>5</w:t>
      </w:r>
      <w:r w:rsidRPr="00A46C09">
        <w:rPr>
          <w:rFonts w:ascii="Times New Roman" w:hAnsi="Times New Roman" w:cs="Times New Roman"/>
        </w:rPr>
        <w:t>: Trout biomass will have a positive relationship with ER.</w:t>
      </w:r>
    </w:p>
    <w:p w14:paraId="23301335" w14:textId="21E273E7" w:rsidR="002B6F18" w:rsidRPr="00A46C09" w:rsidRDefault="002B6F18" w:rsidP="00E97C61">
      <w:pPr>
        <w:spacing w:line="480" w:lineRule="auto"/>
        <w:jc w:val="center"/>
        <w:outlineLvl w:val="0"/>
        <w:rPr>
          <w:rFonts w:ascii="Times New Roman" w:eastAsia="STHupo" w:hAnsi="Times New Roman" w:cs="Times New Roman"/>
          <w:b/>
        </w:rPr>
      </w:pPr>
    </w:p>
    <w:p w14:paraId="6C979C8B" w14:textId="0D5F8C10" w:rsidR="004D35D1" w:rsidRPr="00A46C09" w:rsidRDefault="007C668A" w:rsidP="00A96D26">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Methods</w:t>
      </w:r>
    </w:p>
    <w:p w14:paraId="4B9424A1" w14:textId="7408CCB2" w:rsidR="00D95846" w:rsidRPr="00A46C09" w:rsidRDefault="00B13473" w:rsidP="00A96D26">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 xml:space="preserve">Study </w:t>
      </w:r>
      <w:r w:rsidR="00E56E9D" w:rsidRPr="00A46C09">
        <w:rPr>
          <w:rFonts w:ascii="Times New Roman" w:eastAsia="STHupo" w:hAnsi="Times New Roman" w:cs="Times New Roman"/>
          <w:u w:val="single"/>
        </w:rPr>
        <w:t>Design</w:t>
      </w:r>
    </w:p>
    <w:p w14:paraId="1C459F25" w14:textId="5AB0E3AE" w:rsidR="00186671" w:rsidRDefault="000F6778" w:rsidP="00444D44">
      <w:pPr>
        <w:spacing w:line="480" w:lineRule="auto"/>
        <w:ind w:firstLine="720"/>
        <w:outlineLvl w:val="0"/>
        <w:rPr>
          <w:noProof/>
        </w:rPr>
      </w:pPr>
      <w:r w:rsidRPr="00A46C09">
        <w:rPr>
          <w:rFonts w:ascii="Times New Roman" w:eastAsia="STHupo" w:hAnsi="Times New Roman" w:cs="Times New Roman"/>
        </w:rPr>
        <w:t xml:space="preserve">I selected </w:t>
      </w:r>
      <w:r w:rsidR="003A1CD7" w:rsidRPr="00A46C09">
        <w:rPr>
          <w:rFonts w:ascii="Times New Roman" w:eastAsia="STHupo" w:hAnsi="Times New Roman" w:cs="Times New Roman"/>
        </w:rPr>
        <w:t xml:space="preserve">ten study sites </w:t>
      </w:r>
      <w:r w:rsidR="00BA537B" w:rsidRPr="00A46C09">
        <w:rPr>
          <w:rFonts w:ascii="Times New Roman" w:eastAsia="STHupo" w:hAnsi="Times New Roman" w:cs="Times New Roman"/>
        </w:rPr>
        <w:t>on fi</w:t>
      </w:r>
      <w:r w:rsidR="007C668A" w:rsidRPr="00A46C09">
        <w:rPr>
          <w:rFonts w:ascii="Times New Roman" w:eastAsia="STHupo" w:hAnsi="Times New Roman" w:cs="Times New Roman"/>
        </w:rPr>
        <w:t xml:space="preserve">rst </w:t>
      </w:r>
      <w:r w:rsidR="00775ED5" w:rsidRPr="00A46C09">
        <w:rPr>
          <w:rFonts w:ascii="Times New Roman" w:eastAsia="STHupo" w:hAnsi="Times New Roman" w:cs="Times New Roman"/>
        </w:rPr>
        <w:t>through 3</w:t>
      </w:r>
      <w:r w:rsidR="00775ED5" w:rsidRPr="00A46C09">
        <w:rPr>
          <w:rFonts w:ascii="Times New Roman" w:eastAsia="STHupo" w:hAnsi="Times New Roman" w:cs="Times New Roman"/>
          <w:vertAlign w:val="superscript"/>
        </w:rPr>
        <w:t>rd</w:t>
      </w:r>
      <w:r w:rsidR="00775ED5" w:rsidRPr="00A46C09">
        <w:rPr>
          <w:rFonts w:ascii="Times New Roman" w:eastAsia="STHupo" w:hAnsi="Times New Roman" w:cs="Times New Roman"/>
        </w:rPr>
        <w:t xml:space="preserve"> </w:t>
      </w:r>
      <w:r w:rsidR="007C668A" w:rsidRPr="00A46C09">
        <w:rPr>
          <w:rFonts w:ascii="Times New Roman" w:eastAsia="STHupo" w:hAnsi="Times New Roman" w:cs="Times New Roman"/>
        </w:rPr>
        <w:t>order headwater streams</w:t>
      </w:r>
      <w:r w:rsidR="00BA537B" w:rsidRPr="00A46C09">
        <w:rPr>
          <w:rFonts w:ascii="Times New Roman" w:eastAsia="STHupo" w:hAnsi="Times New Roman" w:cs="Times New Roman"/>
        </w:rPr>
        <w:t xml:space="preserve"> in the</w:t>
      </w:r>
      <w:r w:rsidR="00E93BC6" w:rsidRPr="00A46C09">
        <w:rPr>
          <w:rFonts w:ascii="Times New Roman" w:eastAsia="STHupo" w:hAnsi="Times New Roman" w:cs="Times New Roman"/>
        </w:rPr>
        <w:t xml:space="preserve"> Taneum (n=2)</w:t>
      </w:r>
      <w:r w:rsidR="00E93BC6" w:rsidRPr="00A46C09">
        <w:rPr>
          <w:rStyle w:val="CommentReference"/>
          <w:rFonts w:ascii="Times New Roman" w:hAnsi="Times New Roman" w:cs="Times New Roman"/>
        </w:rPr>
        <w:t>,</w:t>
      </w:r>
      <w:r w:rsidR="00E93BC6" w:rsidRPr="00A46C09">
        <w:rPr>
          <w:rFonts w:ascii="Times New Roman" w:eastAsia="STHupo" w:hAnsi="Times New Roman" w:cs="Times New Roman"/>
        </w:rPr>
        <w:t xml:space="preserve"> </w:t>
      </w:r>
      <w:r w:rsidR="005D0EB3" w:rsidRPr="00A46C09">
        <w:rPr>
          <w:rFonts w:ascii="Times New Roman" w:eastAsia="STHupo" w:hAnsi="Times New Roman" w:cs="Times New Roman"/>
        </w:rPr>
        <w:t>Swauk (n=5)</w:t>
      </w:r>
      <w:r w:rsidR="005D0EB3">
        <w:rPr>
          <w:rFonts w:ascii="Times New Roman" w:eastAsia="STHupo" w:hAnsi="Times New Roman" w:cs="Times New Roman"/>
        </w:rPr>
        <w:t>,</w:t>
      </w:r>
      <w:r w:rsidR="005D0EB3" w:rsidRPr="00A46C09">
        <w:rPr>
          <w:rFonts w:ascii="Times New Roman" w:eastAsia="STHupo" w:hAnsi="Times New Roman" w:cs="Times New Roman"/>
        </w:rPr>
        <w:t xml:space="preserve"> and </w:t>
      </w:r>
      <w:r w:rsidR="00E93BC6" w:rsidRPr="00A46C09">
        <w:rPr>
          <w:rFonts w:ascii="Times New Roman" w:eastAsia="STHupo" w:hAnsi="Times New Roman" w:cs="Times New Roman"/>
        </w:rPr>
        <w:t>Teanaway (n=3)</w:t>
      </w:r>
      <w:r w:rsidR="005D0EB3">
        <w:rPr>
          <w:rFonts w:ascii="Times New Roman" w:eastAsia="STHupo" w:hAnsi="Times New Roman" w:cs="Times New Roman"/>
        </w:rPr>
        <w:t xml:space="preserve"> </w:t>
      </w:r>
      <w:r w:rsidR="00E93BC6" w:rsidRPr="00A46C09">
        <w:rPr>
          <w:rFonts w:ascii="Times New Roman" w:eastAsia="STHupo" w:hAnsi="Times New Roman" w:cs="Times New Roman"/>
        </w:rPr>
        <w:t>catchments</w:t>
      </w:r>
      <w:r w:rsidR="00730956" w:rsidRPr="00A46C09">
        <w:rPr>
          <w:rFonts w:ascii="Times New Roman" w:eastAsia="STHupo" w:hAnsi="Times New Roman" w:cs="Times New Roman"/>
        </w:rPr>
        <w:t xml:space="preserve"> in Kittitas County, WA</w:t>
      </w:r>
      <w:r w:rsidR="00617E5E" w:rsidRPr="00A46C09">
        <w:rPr>
          <w:rFonts w:ascii="Times New Roman" w:eastAsia="STHupo" w:hAnsi="Times New Roman" w:cs="Times New Roman"/>
        </w:rPr>
        <w:t xml:space="preserve">.  </w:t>
      </w:r>
      <w:r w:rsidR="00B011BF" w:rsidRPr="00A46C09">
        <w:rPr>
          <w:rFonts w:ascii="Times New Roman" w:eastAsia="STHupo" w:hAnsi="Times New Roman" w:cs="Times New Roman"/>
        </w:rPr>
        <w:t>These sites</w:t>
      </w:r>
      <w:r w:rsidR="003A1CD7" w:rsidRPr="00A46C09">
        <w:rPr>
          <w:rFonts w:ascii="Times New Roman" w:eastAsia="STHupo" w:hAnsi="Times New Roman" w:cs="Times New Roman"/>
        </w:rPr>
        <w:t>,</w:t>
      </w:r>
      <w:r w:rsidR="00B011BF" w:rsidRPr="00A46C09">
        <w:rPr>
          <w:rFonts w:ascii="Times New Roman" w:eastAsia="STHupo" w:hAnsi="Times New Roman" w:cs="Times New Roman"/>
        </w:rPr>
        <w:t xml:space="preserve"> </w:t>
      </w:r>
      <w:r w:rsidR="00854009" w:rsidRPr="00A46C09">
        <w:rPr>
          <w:rFonts w:ascii="Times New Roman" w:eastAsia="STHupo" w:hAnsi="Times New Roman" w:cs="Times New Roman"/>
        </w:rPr>
        <w:t xml:space="preserve">on the east slope of the Cascade Mountains </w:t>
      </w:r>
      <w:r w:rsidR="003A1CD7" w:rsidRPr="00A46C09">
        <w:rPr>
          <w:rFonts w:ascii="Times New Roman" w:eastAsia="STHupo" w:hAnsi="Times New Roman" w:cs="Times New Roman"/>
        </w:rPr>
        <w:t xml:space="preserve">in the Yakima River Basin, have </w:t>
      </w:r>
      <w:r w:rsidR="00854009" w:rsidRPr="00A46C09">
        <w:rPr>
          <w:rFonts w:ascii="Times New Roman" w:eastAsia="STHupo" w:hAnsi="Times New Roman" w:cs="Times New Roman"/>
        </w:rPr>
        <w:t>a hydrograph mainly driven by snowmelt</w:t>
      </w:r>
      <w:r w:rsidR="007754A6">
        <w:rPr>
          <w:rFonts w:ascii="Times New Roman" w:eastAsia="STHupo" w:hAnsi="Times New Roman" w:cs="Times New Roman"/>
        </w:rPr>
        <w:t>,</w:t>
      </w:r>
      <w:r w:rsidR="003A1CD7" w:rsidRPr="00A46C09">
        <w:rPr>
          <w:rFonts w:ascii="Times New Roman" w:eastAsia="STHupo" w:hAnsi="Times New Roman" w:cs="Times New Roman"/>
        </w:rPr>
        <w:t xml:space="preserve"> with peak runoff</w:t>
      </w:r>
      <w:r w:rsidR="00CB0F7A" w:rsidRPr="00A46C09">
        <w:rPr>
          <w:rFonts w:ascii="Times New Roman" w:eastAsia="STHupo" w:hAnsi="Times New Roman" w:cs="Times New Roman"/>
        </w:rPr>
        <w:t xml:space="preserve"> in May </w:t>
      </w:r>
      <w:r w:rsidR="003A1CD7" w:rsidRPr="00A46C09">
        <w:rPr>
          <w:rFonts w:ascii="Times New Roman" w:eastAsia="STHupo" w:hAnsi="Times New Roman" w:cs="Times New Roman"/>
        </w:rPr>
        <w:t>and baseflo</w:t>
      </w:r>
      <w:r w:rsidR="00CB0F7A" w:rsidRPr="00A46C09">
        <w:rPr>
          <w:rFonts w:ascii="Times New Roman" w:eastAsia="STHupo" w:hAnsi="Times New Roman" w:cs="Times New Roman"/>
        </w:rPr>
        <w:t xml:space="preserve">w at the end </w:t>
      </w:r>
      <w:r w:rsidR="00186671" w:rsidRPr="00A46C09">
        <w:rPr>
          <w:rFonts w:ascii="Times New Roman" w:eastAsia="STHupo" w:hAnsi="Times New Roman" w:cs="Times New Roman"/>
        </w:rPr>
        <w:t xml:space="preserve">of July to beginning of October </w:t>
      </w:r>
      <w:r w:rsidR="00186671" w:rsidRPr="00A46C09">
        <w:rPr>
          <w:rFonts w:ascii="Times New Roman" w:eastAsia="STHupo" w:hAnsi="Times New Roman" w:cs="Times New Roman"/>
        </w:rPr>
        <w:fldChar w:fldCharType="begin"/>
      </w:r>
      <w:r w:rsidR="00186671" w:rsidRPr="00A46C09">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186671" w:rsidRPr="00A46C09">
        <w:rPr>
          <w:rFonts w:ascii="Times New Roman" w:eastAsia="STHupo" w:hAnsi="Times New Roman" w:cs="Times New Roman"/>
        </w:rPr>
        <w:fldChar w:fldCharType="separate"/>
      </w:r>
      <w:r w:rsidR="00186671" w:rsidRPr="00A46C09">
        <w:rPr>
          <w:rFonts w:ascii="Times New Roman" w:hAnsi="Times New Roman" w:cs="Times New Roman"/>
        </w:rPr>
        <w:t>(US Bureau of Reclamation 2019)</w:t>
      </w:r>
      <w:r w:rsidR="00186671" w:rsidRPr="00A46C09">
        <w:rPr>
          <w:rFonts w:ascii="Times New Roman" w:eastAsia="STHupo" w:hAnsi="Times New Roman" w:cs="Times New Roman"/>
        </w:rPr>
        <w:fldChar w:fldCharType="end"/>
      </w:r>
      <w:r w:rsidR="00186671" w:rsidRPr="00A46C09">
        <w:rPr>
          <w:rFonts w:ascii="Times New Roman" w:eastAsia="STHupo" w:hAnsi="Times New Roman" w:cs="Times New Roman"/>
        </w:rPr>
        <w:t>.  The 2 sites in Taneum were on First, and Frost creeks; the 5 sites in Swauk were on Hurley, Hovey, Blue, Swauk, and Iron creeks; and the 3 sites in Teanaway were on Jack, Miller, and Standup creeks and (</w:t>
      </w:r>
      <w:r w:rsidR="00186671" w:rsidRPr="00A46C09">
        <w:rPr>
          <w:rFonts w:ascii="Times New Roman" w:eastAsia="STHupo" w:hAnsi="Times New Roman" w:cs="Times New Roman"/>
        </w:rPr>
        <w:fldChar w:fldCharType="begin"/>
      </w:r>
      <w:r w:rsidR="00186671" w:rsidRPr="00A46C09">
        <w:rPr>
          <w:rFonts w:ascii="Times New Roman" w:eastAsia="STHupo" w:hAnsi="Times New Roman" w:cs="Times New Roman"/>
        </w:rPr>
        <w:instrText xml:space="preserve"> REF _Ref536446226 \h  \* MERGEFORMAT </w:instrText>
      </w:r>
      <w:r w:rsidR="00186671" w:rsidRPr="00A46C09">
        <w:rPr>
          <w:rFonts w:ascii="Times New Roman" w:eastAsia="STHupo" w:hAnsi="Times New Roman" w:cs="Times New Roman"/>
        </w:rPr>
      </w:r>
      <w:r w:rsidR="00186671" w:rsidRPr="00A46C09">
        <w:rPr>
          <w:rFonts w:ascii="Times New Roman" w:eastAsia="STHupo" w:hAnsi="Times New Roman" w:cs="Times New Roman"/>
        </w:rPr>
        <w:fldChar w:fldCharType="separate"/>
      </w:r>
      <w:r w:rsidR="00186671" w:rsidRPr="00A46C09">
        <w:rPr>
          <w:rFonts w:ascii="Times New Roman" w:hAnsi="Times New Roman" w:cs="Times New Roman"/>
        </w:rPr>
        <w:t xml:space="preserve">Figure </w:t>
      </w:r>
      <w:r w:rsidR="00186671">
        <w:rPr>
          <w:rFonts w:ascii="Times New Roman" w:hAnsi="Times New Roman" w:cs="Times New Roman"/>
          <w:noProof/>
        </w:rPr>
        <w:t>1</w:t>
      </w:r>
      <w:r w:rsidR="00186671" w:rsidRPr="00A46C09">
        <w:rPr>
          <w:rFonts w:ascii="Times New Roman" w:eastAsia="STHupo" w:hAnsi="Times New Roman" w:cs="Times New Roman"/>
        </w:rPr>
        <w:fldChar w:fldCharType="end"/>
      </w:r>
      <w:r w:rsidR="00186671" w:rsidRPr="00A46C09">
        <w:rPr>
          <w:rFonts w:ascii="Times New Roman" w:eastAsia="STHupo" w:hAnsi="Times New Roman" w:cs="Times New Roman"/>
        </w:rPr>
        <w:t>.).</w:t>
      </w:r>
    </w:p>
    <w:p w14:paraId="3407F957" w14:textId="77777777" w:rsidR="00186671" w:rsidRDefault="00186671" w:rsidP="00444D44">
      <w:pPr>
        <w:keepNext/>
        <w:jc w:val="center"/>
        <w:rPr>
          <w:noProof/>
        </w:rPr>
      </w:pPr>
      <w:r w:rsidRPr="00186671">
        <w:rPr>
          <w:noProof/>
          <w:lang w:eastAsia="ja-JP"/>
        </w:rPr>
        <w:lastRenderedPageBreak/>
        <w:drawing>
          <wp:inline distT="0" distB="0" distL="0" distR="0" wp14:anchorId="58FABA6A" wp14:editId="01617EA5">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8"/>
                    <a:stretch>
                      <a:fillRect/>
                    </a:stretch>
                  </pic:blipFill>
                  <pic:spPr>
                    <a:xfrm>
                      <a:off x="0" y="0"/>
                      <a:ext cx="4949213" cy="5070560"/>
                    </a:xfrm>
                    <a:prstGeom prst="rect">
                      <a:avLst/>
                    </a:prstGeom>
                  </pic:spPr>
                </pic:pic>
              </a:graphicData>
            </a:graphic>
          </wp:inline>
        </w:drawing>
      </w:r>
    </w:p>
    <w:p w14:paraId="66EA6AB5" w14:textId="77777777" w:rsidR="00186671" w:rsidRPr="00A46C09" w:rsidRDefault="00186671" w:rsidP="00A96D26">
      <w:pPr>
        <w:pStyle w:val="Caption"/>
        <w:rPr>
          <w:rFonts w:ascii="Times New Roman" w:eastAsia="STHupo" w:hAnsi="Times New Roman" w:cs="Times New Roman"/>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Map showing Taneum, Swauk, and Teanaway, catchments with respective</w:t>
      </w:r>
      <w:r>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study</w:t>
      </w:r>
      <w:r>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sites.</w:t>
      </w:r>
    </w:p>
    <w:p w14:paraId="3AC76EC8" w14:textId="1B783AAA" w:rsidR="00B47C94" w:rsidRPr="00A46C09" w:rsidRDefault="00186671" w:rsidP="00444D44">
      <w:pPr>
        <w:keepNext/>
        <w:spacing w:line="480" w:lineRule="auto"/>
        <w:rPr>
          <w:rFonts w:ascii="Times New Roman" w:eastAsia="STHupo" w:hAnsi="Times New Roman" w:cs="Times New Roman"/>
        </w:rPr>
      </w:pPr>
      <w:r>
        <w:rPr>
          <w:noProof/>
        </w:rPr>
        <w:tab/>
      </w:r>
      <w:r w:rsidR="00F75B0B" w:rsidRPr="00A46C09">
        <w:rPr>
          <w:rFonts w:ascii="Times New Roman" w:eastAsia="STHupo" w:hAnsi="Times New Roman" w:cs="Times New Roman"/>
        </w:rPr>
        <w:t xml:space="preserve">I sampled these sites 3 </w:t>
      </w:r>
      <w:r w:rsidR="002A30AE" w:rsidRPr="00A46C09">
        <w:rPr>
          <w:rFonts w:ascii="Times New Roman" w:eastAsia="STHupo" w:hAnsi="Times New Roman" w:cs="Times New Roman"/>
        </w:rPr>
        <w:t xml:space="preserve">times between 2017 and 2018 to </w:t>
      </w:r>
      <w:r w:rsidR="00F75B0B" w:rsidRPr="00A46C09">
        <w:rPr>
          <w:rFonts w:ascii="Times New Roman" w:eastAsia="STHupo" w:hAnsi="Times New Roman" w:cs="Times New Roman"/>
        </w:rPr>
        <w:t xml:space="preserve">capture seasonal </w:t>
      </w:r>
      <w:r w:rsidR="002A30AE" w:rsidRPr="00A46C09">
        <w:rPr>
          <w:rFonts w:ascii="Times New Roman" w:eastAsia="STHupo" w:hAnsi="Times New Roman" w:cs="Times New Roman"/>
        </w:rPr>
        <w:t xml:space="preserve">variation in stream conditions.  </w:t>
      </w:r>
      <w:r w:rsidR="00F75B0B" w:rsidRPr="00A46C09">
        <w:rPr>
          <w:rFonts w:ascii="Times New Roman" w:eastAsia="STHupo" w:hAnsi="Times New Roman" w:cs="Times New Roman"/>
        </w:rPr>
        <w:t xml:space="preserve">The first sampling period was in the summer of 2017 from </w:t>
      </w:r>
      <w:r w:rsidR="00AC0477" w:rsidRPr="00A46C09">
        <w:rPr>
          <w:rFonts w:ascii="Times New Roman" w:eastAsia="STHupo" w:hAnsi="Times New Roman" w:cs="Times New Roman"/>
        </w:rPr>
        <w:t xml:space="preserve">19 </w:t>
      </w:r>
      <w:r w:rsidR="00F75B0B" w:rsidRPr="00A46C09">
        <w:rPr>
          <w:rFonts w:ascii="Times New Roman" w:eastAsia="STHupo" w:hAnsi="Times New Roman" w:cs="Times New Roman"/>
        </w:rPr>
        <w:t xml:space="preserve">July to </w:t>
      </w:r>
      <w:r w:rsidR="00AC0477" w:rsidRPr="00A46C09">
        <w:rPr>
          <w:rFonts w:ascii="Times New Roman" w:eastAsia="STHupo" w:hAnsi="Times New Roman" w:cs="Times New Roman"/>
        </w:rPr>
        <w:t xml:space="preserve">15 </w:t>
      </w:r>
      <w:r w:rsidR="00F75B0B" w:rsidRPr="00A46C09">
        <w:rPr>
          <w:rFonts w:ascii="Times New Roman" w:eastAsia="STHupo" w:hAnsi="Times New Roman" w:cs="Times New Roman"/>
        </w:rPr>
        <w:t xml:space="preserve">August, the second sampling period was in the fall of 2017 from </w:t>
      </w:r>
      <w:r w:rsidR="00AC0477" w:rsidRPr="00A46C09">
        <w:rPr>
          <w:rFonts w:ascii="Times New Roman" w:eastAsia="STHupo" w:hAnsi="Times New Roman" w:cs="Times New Roman"/>
        </w:rPr>
        <w:t xml:space="preserve">5 </w:t>
      </w:r>
      <w:r w:rsidR="00F75B0B" w:rsidRPr="00A46C09">
        <w:rPr>
          <w:rFonts w:ascii="Times New Roman" w:eastAsia="STHupo" w:hAnsi="Times New Roman" w:cs="Times New Roman"/>
        </w:rPr>
        <w:t xml:space="preserve">November to </w:t>
      </w:r>
      <w:r w:rsidR="00AC0477" w:rsidRPr="00A46C09">
        <w:rPr>
          <w:rFonts w:ascii="Times New Roman" w:eastAsia="STHupo" w:hAnsi="Times New Roman" w:cs="Times New Roman"/>
        </w:rPr>
        <w:t xml:space="preserve">16 </w:t>
      </w:r>
      <w:r w:rsidR="00F75B0B" w:rsidRPr="00A46C09">
        <w:rPr>
          <w:rFonts w:ascii="Times New Roman" w:eastAsia="STHupo" w:hAnsi="Times New Roman" w:cs="Times New Roman"/>
        </w:rPr>
        <w:t xml:space="preserve">November, and the final sampling was in the summer of 2018 from </w:t>
      </w:r>
      <w:r w:rsidR="00AC0477" w:rsidRPr="00A46C09">
        <w:rPr>
          <w:rFonts w:ascii="Times New Roman" w:eastAsia="STHupo" w:hAnsi="Times New Roman" w:cs="Times New Roman"/>
        </w:rPr>
        <w:t xml:space="preserve">26 </w:t>
      </w:r>
      <w:r w:rsidR="00F75B0B" w:rsidRPr="00A46C09">
        <w:rPr>
          <w:rFonts w:ascii="Times New Roman" w:eastAsia="STHupo" w:hAnsi="Times New Roman" w:cs="Times New Roman"/>
        </w:rPr>
        <w:t>Jun</w:t>
      </w:r>
      <w:r w:rsidR="00AC0477" w:rsidRPr="00A46C09">
        <w:rPr>
          <w:rFonts w:ascii="Times New Roman" w:eastAsia="STHupo" w:hAnsi="Times New Roman" w:cs="Times New Roman"/>
        </w:rPr>
        <w:t xml:space="preserve"> </w:t>
      </w:r>
      <w:r w:rsidR="00F75B0B" w:rsidRPr="00A46C09">
        <w:rPr>
          <w:rFonts w:ascii="Times New Roman" w:eastAsia="STHupo" w:hAnsi="Times New Roman" w:cs="Times New Roman"/>
        </w:rPr>
        <w:t xml:space="preserve">to </w:t>
      </w:r>
      <w:r w:rsidR="00AC0477" w:rsidRPr="00A46C09">
        <w:rPr>
          <w:rFonts w:ascii="Times New Roman" w:eastAsia="STHupo" w:hAnsi="Times New Roman" w:cs="Times New Roman"/>
        </w:rPr>
        <w:t xml:space="preserve">15 </w:t>
      </w:r>
      <w:r w:rsidR="00F75B0B" w:rsidRPr="00A46C09">
        <w:rPr>
          <w:rFonts w:ascii="Times New Roman" w:eastAsia="STHupo" w:hAnsi="Times New Roman" w:cs="Times New Roman"/>
        </w:rPr>
        <w:t xml:space="preserve">July.  </w:t>
      </w:r>
      <w:r w:rsidR="00854009" w:rsidRPr="00A46C09">
        <w:rPr>
          <w:rFonts w:ascii="Times New Roman" w:eastAsia="STHupo" w:hAnsi="Times New Roman" w:cs="Times New Roman"/>
        </w:rPr>
        <w:t xml:space="preserve">At each </w:t>
      </w:r>
      <w:r w:rsidR="0059722F" w:rsidRPr="00A46C09">
        <w:rPr>
          <w:rFonts w:ascii="Times New Roman" w:eastAsia="STHupo" w:hAnsi="Times New Roman" w:cs="Times New Roman"/>
        </w:rPr>
        <w:t>study site</w:t>
      </w:r>
      <w:r w:rsidR="003030F2" w:rsidRPr="00A46C09">
        <w:rPr>
          <w:rFonts w:ascii="Times New Roman" w:eastAsia="STHupo" w:hAnsi="Times New Roman" w:cs="Times New Roman"/>
        </w:rPr>
        <w:t>,</w:t>
      </w:r>
      <w:r w:rsidR="007900BA" w:rsidRPr="00A46C09">
        <w:rPr>
          <w:rFonts w:ascii="Times New Roman" w:eastAsia="STHupo" w:hAnsi="Times New Roman" w:cs="Times New Roman"/>
        </w:rPr>
        <w:t xml:space="preserve"> I</w:t>
      </w:r>
      <w:r w:rsidR="00854009" w:rsidRPr="00A46C09">
        <w:rPr>
          <w:rFonts w:ascii="Times New Roman" w:eastAsia="STHupo" w:hAnsi="Times New Roman" w:cs="Times New Roman"/>
        </w:rPr>
        <w:t xml:space="preserve"> collected</w:t>
      </w:r>
      <w:r w:rsidR="00BC0F95" w:rsidRPr="00A46C09">
        <w:rPr>
          <w:rFonts w:ascii="Times New Roman" w:eastAsia="STHupo" w:hAnsi="Times New Roman" w:cs="Times New Roman"/>
        </w:rPr>
        <w:t xml:space="preserve"> site description data </w:t>
      </w:r>
      <w:r w:rsidR="0059722F" w:rsidRPr="00A46C09">
        <w:rPr>
          <w:rFonts w:ascii="Times New Roman" w:eastAsia="STHupo" w:hAnsi="Times New Roman" w:cs="Times New Roman"/>
        </w:rPr>
        <w:t xml:space="preserve">once.  These descriptors included </w:t>
      </w:r>
      <w:r w:rsidR="00AB40E2" w:rsidRPr="00A46C09">
        <w:rPr>
          <w:rFonts w:ascii="Times New Roman" w:eastAsia="STHupo" w:hAnsi="Times New Roman" w:cs="Times New Roman"/>
        </w:rPr>
        <w:t xml:space="preserve">GPS coordinates (MotionX-GPS version 24.1, Fullpower Technologies on Apple iPhone 5), stream aspect (Lensatic compass, Engineer), elevation (Google Earth), </w:t>
      </w:r>
      <w:r w:rsidR="00D3753D">
        <w:rPr>
          <w:rFonts w:ascii="Times New Roman" w:hAnsi="Times New Roman" w:cs="Times New Roman" w:hint="eastAsia"/>
          <w:lang w:eastAsia="ja-JP"/>
        </w:rPr>
        <w:t xml:space="preserve">and </w:t>
      </w:r>
      <w:r w:rsidR="00AB40E2" w:rsidRPr="00A46C09">
        <w:rPr>
          <w:rFonts w:ascii="Times New Roman" w:eastAsia="STHupo" w:hAnsi="Times New Roman" w:cs="Times New Roman"/>
        </w:rPr>
        <w:t>stream slope (Suunto PM-5 Clinometer</w:t>
      </w:r>
      <w:r w:rsidR="00D3753D" w:rsidRPr="00A46C09">
        <w:rPr>
          <w:rFonts w:ascii="Times New Roman" w:eastAsia="STHupo" w:hAnsi="Times New Roman" w:cs="Times New Roman"/>
        </w:rPr>
        <w:t>)</w:t>
      </w:r>
      <w:r w:rsidR="00D3753D">
        <w:rPr>
          <w:rFonts w:ascii="Times New Roman" w:hAnsi="Times New Roman" w:cs="Times New Roman" w:hint="eastAsia"/>
          <w:lang w:eastAsia="ja-JP"/>
        </w:rPr>
        <w:t>.</w:t>
      </w:r>
      <w:r w:rsidR="00D3753D" w:rsidRPr="00A46C09">
        <w:rPr>
          <w:rFonts w:ascii="Times New Roman" w:eastAsia="STHupo" w:hAnsi="Times New Roman" w:cs="Times New Roman"/>
        </w:rPr>
        <w:t xml:space="preserve"> </w:t>
      </w:r>
      <w:r w:rsidR="00D3753D">
        <w:rPr>
          <w:rFonts w:ascii="Times New Roman" w:hAnsi="Times New Roman" w:cs="Times New Roman" w:hint="eastAsia"/>
          <w:lang w:eastAsia="ja-JP"/>
        </w:rPr>
        <w:t xml:space="preserve"> </w:t>
      </w:r>
      <w:r w:rsidR="00854009" w:rsidRPr="00A46C09">
        <w:rPr>
          <w:rFonts w:ascii="Times New Roman" w:eastAsia="STHupo" w:hAnsi="Times New Roman" w:cs="Times New Roman"/>
        </w:rPr>
        <w:t xml:space="preserve">I </w:t>
      </w:r>
      <w:r w:rsidR="0059722F" w:rsidRPr="00A46C09">
        <w:rPr>
          <w:rFonts w:ascii="Times New Roman" w:eastAsia="STHupo" w:hAnsi="Times New Roman" w:cs="Times New Roman"/>
        </w:rPr>
        <w:t xml:space="preserve">also </w:t>
      </w:r>
      <w:r w:rsidR="00854009" w:rsidRPr="00A46C09">
        <w:rPr>
          <w:rFonts w:ascii="Times New Roman" w:eastAsia="STHupo" w:hAnsi="Times New Roman" w:cs="Times New Roman"/>
        </w:rPr>
        <w:t xml:space="preserve">conducted </w:t>
      </w:r>
      <w:r w:rsidR="00AB40E2" w:rsidRPr="00A46C09">
        <w:rPr>
          <w:rFonts w:ascii="Times New Roman" w:eastAsia="STHupo" w:hAnsi="Times New Roman" w:cs="Times New Roman"/>
        </w:rPr>
        <w:t>a</w:t>
      </w:r>
      <w:r w:rsidR="0059722F" w:rsidRPr="00A46C09">
        <w:rPr>
          <w:rFonts w:ascii="Times New Roman" w:eastAsia="STHupo" w:hAnsi="Times New Roman" w:cs="Times New Roman"/>
        </w:rPr>
        <w:t xml:space="preserve"> </w:t>
      </w:r>
      <w:r w:rsidR="00854009" w:rsidRPr="00A46C09">
        <w:rPr>
          <w:rFonts w:ascii="Times New Roman" w:eastAsia="STHupo" w:hAnsi="Times New Roman" w:cs="Times New Roman"/>
        </w:rPr>
        <w:t>Wolman Pebble Count</w:t>
      </w:r>
      <w:r w:rsidR="00C2612B" w:rsidRPr="00A46C09">
        <w:rPr>
          <w:rFonts w:ascii="Times New Roman" w:eastAsia="STHupo" w:hAnsi="Times New Roman" w:cs="Times New Roman"/>
        </w:rPr>
        <w:t xml:space="preserve"> </w:t>
      </w:r>
      <w:r w:rsidR="00C2612B" w:rsidRPr="00A46C09">
        <w:rPr>
          <w:rFonts w:ascii="Times New Roman" w:eastAsia="STHupo" w:hAnsi="Times New Roman" w:cs="Times New Roman"/>
        </w:rPr>
        <w:fldChar w:fldCharType="begin"/>
      </w:r>
      <w:r w:rsidR="00C2612B" w:rsidRPr="00A46C09">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sidRPr="00A46C09">
        <w:rPr>
          <w:rFonts w:ascii="Times New Roman" w:eastAsia="STHupo" w:hAnsi="Times New Roman" w:cs="Times New Roman"/>
        </w:rPr>
        <w:fldChar w:fldCharType="separate"/>
      </w:r>
      <w:r w:rsidR="00C2612B" w:rsidRPr="00A46C09">
        <w:rPr>
          <w:rFonts w:ascii="Times New Roman" w:hAnsi="Times New Roman" w:cs="Times New Roman"/>
        </w:rPr>
        <w:t>(Wolman 1954)</w:t>
      </w:r>
      <w:r w:rsidR="00C2612B" w:rsidRPr="00A46C09">
        <w:rPr>
          <w:rFonts w:ascii="Times New Roman" w:eastAsia="STHupo" w:hAnsi="Times New Roman" w:cs="Times New Roman"/>
        </w:rPr>
        <w:fldChar w:fldCharType="end"/>
      </w:r>
      <w:r w:rsidR="00C2612B" w:rsidRPr="00A46C09">
        <w:rPr>
          <w:rFonts w:ascii="Times New Roman" w:eastAsia="STHupo" w:hAnsi="Times New Roman" w:cs="Times New Roman"/>
        </w:rPr>
        <w:t xml:space="preserve"> </w:t>
      </w:r>
      <w:r w:rsidR="00854009" w:rsidRPr="00A46C09">
        <w:rPr>
          <w:rFonts w:ascii="Times New Roman" w:eastAsia="STHupo" w:hAnsi="Times New Roman" w:cs="Times New Roman"/>
        </w:rPr>
        <w:lastRenderedPageBreak/>
        <w:t>with 50 pebbles per stream</w:t>
      </w:r>
      <w:r w:rsidR="00985B07" w:rsidRPr="00A46C09">
        <w:rPr>
          <w:rFonts w:ascii="Times New Roman" w:eastAsia="STHupo" w:hAnsi="Times New Roman" w:cs="Times New Roman"/>
        </w:rPr>
        <w:t xml:space="preserve"> </w:t>
      </w:r>
      <w:r w:rsidR="00751E96" w:rsidRPr="00A46C09">
        <w:rPr>
          <w:rFonts w:ascii="Times New Roman" w:eastAsia="STHupo" w:hAnsi="Times New Roman" w:cs="Times New Roman"/>
        </w:rPr>
        <w:t>(</w:t>
      </w:r>
      <w:r w:rsidR="00751E96" w:rsidRPr="00A46C09">
        <w:rPr>
          <w:rFonts w:ascii="Times New Roman" w:eastAsia="STHupo" w:hAnsi="Times New Roman" w:cs="Times New Roman"/>
        </w:rPr>
        <w:fldChar w:fldCharType="begin"/>
      </w:r>
      <w:r w:rsidR="00751E96" w:rsidRPr="00A46C09">
        <w:rPr>
          <w:rFonts w:ascii="Times New Roman" w:eastAsia="STHupo" w:hAnsi="Times New Roman" w:cs="Times New Roman"/>
        </w:rPr>
        <w:instrText xml:space="preserve"> REF _Ref5791022 \h </w:instrText>
      </w:r>
      <w:r w:rsidR="00A46C09">
        <w:rPr>
          <w:rFonts w:ascii="Times New Roman" w:eastAsia="STHupo" w:hAnsi="Times New Roman" w:cs="Times New Roman"/>
        </w:rPr>
        <w:instrText xml:space="preserve"> \* MERGEFORMAT </w:instrText>
      </w:r>
      <w:r w:rsidR="00751E96" w:rsidRPr="00A46C09">
        <w:rPr>
          <w:rFonts w:ascii="Times New Roman" w:eastAsia="STHupo" w:hAnsi="Times New Roman" w:cs="Times New Roman"/>
        </w:rPr>
      </w:r>
      <w:r w:rsidR="00751E96"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Table </w:t>
      </w:r>
      <w:r w:rsidR="00D405A3">
        <w:rPr>
          <w:rFonts w:ascii="Times New Roman" w:hAnsi="Times New Roman" w:cs="Times New Roman"/>
          <w:noProof/>
        </w:rPr>
        <w:t>1</w:t>
      </w:r>
      <w:r w:rsidR="00751E96" w:rsidRPr="00A46C09">
        <w:rPr>
          <w:rFonts w:ascii="Times New Roman" w:eastAsia="STHupo" w:hAnsi="Times New Roman" w:cs="Times New Roman"/>
        </w:rPr>
        <w:fldChar w:fldCharType="end"/>
      </w:r>
      <w:r w:rsidR="00751E96" w:rsidRPr="00A46C09">
        <w:rPr>
          <w:rFonts w:ascii="Times New Roman" w:eastAsia="STHupo" w:hAnsi="Times New Roman" w:cs="Times New Roman"/>
        </w:rPr>
        <w:t>)</w:t>
      </w:r>
      <w:r w:rsidR="00985B07" w:rsidRPr="00A46C09">
        <w:rPr>
          <w:rFonts w:ascii="Times New Roman" w:eastAsia="STHupo" w:hAnsi="Times New Roman" w:cs="Times New Roman"/>
        </w:rPr>
        <w:t>.</w:t>
      </w:r>
      <w:r w:rsidR="00F74786">
        <w:rPr>
          <w:rFonts w:ascii="Times New Roman" w:eastAsia="STHupo" w:hAnsi="Times New Roman" w:cs="Times New Roman"/>
        </w:rPr>
        <w:t xml:space="preserve">  Despite an intervening spring snowmelt, the pebble</w:t>
      </w:r>
      <w:r w:rsidR="007641D6">
        <w:rPr>
          <w:rFonts w:ascii="Times New Roman" w:eastAsia="STHupo" w:hAnsi="Times New Roman" w:cs="Times New Roman"/>
        </w:rPr>
        <w:t xml:space="preserve"> count was conducted </w:t>
      </w:r>
      <w:r w:rsidR="00D3753D">
        <w:rPr>
          <w:rFonts w:ascii="Times New Roman" w:hAnsi="Times New Roman" w:cs="Times New Roman" w:hint="eastAsia"/>
          <w:lang w:eastAsia="ja-JP"/>
        </w:rPr>
        <w:t xml:space="preserve">just </w:t>
      </w:r>
      <w:r w:rsidR="007641D6">
        <w:rPr>
          <w:rFonts w:ascii="Times New Roman" w:eastAsia="STHupo" w:hAnsi="Times New Roman" w:cs="Times New Roman"/>
        </w:rPr>
        <w:t>one time</w:t>
      </w:r>
    </w:p>
    <w:p w14:paraId="4D8ECB17" w14:textId="4CEAE3FE" w:rsidR="00751E96" w:rsidRPr="00A46C09" w:rsidRDefault="00751E96" w:rsidP="00A96D26">
      <w:pPr>
        <w:pStyle w:val="Caption"/>
        <w:keepNext/>
        <w:rPr>
          <w:rFonts w:ascii="Times New Roman" w:hAnsi="Times New Roman" w:cs="Times New Roman"/>
          <w:b w:val="0"/>
          <w:color w:val="auto"/>
          <w:sz w:val="24"/>
          <w:szCs w:val="24"/>
        </w:rPr>
      </w:pPr>
      <w:bookmarkStart w:id="0" w:name="_Ref5791022"/>
      <w:bookmarkStart w:id="1" w:name="_Ref8303890"/>
      <w:r w:rsidRPr="00A46C09">
        <w:rPr>
          <w:rFonts w:ascii="Times New Roman" w:hAnsi="Times New Roman" w:cs="Times New Roman"/>
          <w:color w:val="auto"/>
          <w:sz w:val="24"/>
          <w:szCs w:val="24"/>
        </w:rPr>
        <w:t xml:space="preserve">Table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Table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bookmarkEnd w:id="0"/>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Site </w:t>
      </w:r>
      <w:r w:rsidR="0059722F" w:rsidRPr="00A46C09">
        <w:rPr>
          <w:rFonts w:ascii="Times New Roman" w:hAnsi="Times New Roman" w:cs="Times New Roman"/>
          <w:b w:val="0"/>
          <w:color w:val="auto"/>
          <w:sz w:val="24"/>
          <w:szCs w:val="24"/>
        </w:rPr>
        <w:t>characteristics</w:t>
      </w:r>
      <w:r w:rsidRPr="00A46C09">
        <w:rPr>
          <w:rFonts w:ascii="Times New Roman" w:hAnsi="Times New Roman" w:cs="Times New Roman"/>
          <w:b w:val="0"/>
          <w:color w:val="auto"/>
          <w:sz w:val="24"/>
          <w:szCs w:val="24"/>
        </w:rPr>
        <w:t>.</w:t>
      </w:r>
      <w:bookmarkEnd w:id="1"/>
    </w:p>
    <w:p w14:paraId="0FF1877B" w14:textId="75A1948D" w:rsidR="00C65A5C" w:rsidRPr="00A46C09" w:rsidRDefault="007641D6" w:rsidP="005B2BF3">
      <w:pPr>
        <w:spacing w:line="480" w:lineRule="auto"/>
        <w:jc w:val="center"/>
        <w:rPr>
          <w:rFonts w:ascii="Times New Roman" w:eastAsia="STHupo" w:hAnsi="Times New Roman" w:cs="Times New Roman"/>
        </w:rPr>
      </w:pPr>
      <w:r>
        <w:rPr>
          <w:noProof/>
          <w:lang w:eastAsia="ja-JP"/>
        </w:rPr>
        <w:drawing>
          <wp:inline distT="0" distB="0" distL="0" distR="0" wp14:anchorId="36F04ACF" wp14:editId="3B72B4D3">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1F2B5F" w14:textId="160D6854" w:rsidR="002E1EFE" w:rsidRPr="00A46C09" w:rsidRDefault="00AA10C1" w:rsidP="005B2BF3">
      <w:pPr>
        <w:spacing w:line="480" w:lineRule="auto"/>
        <w:rPr>
          <w:rFonts w:ascii="Times New Roman" w:eastAsia="STHupo" w:hAnsi="Times New Roman" w:cs="Times New Roman"/>
        </w:rPr>
      </w:pPr>
      <w:r w:rsidRPr="00A46C09">
        <w:rPr>
          <w:rFonts w:ascii="Times New Roman" w:eastAsia="STHupo" w:hAnsi="Times New Roman" w:cs="Times New Roman"/>
        </w:rPr>
        <w:tab/>
      </w:r>
      <w:r w:rsidR="003C049C" w:rsidRPr="00A46C09">
        <w:rPr>
          <w:rFonts w:ascii="Times New Roman" w:eastAsia="STHupo" w:hAnsi="Times New Roman" w:cs="Times New Roman"/>
        </w:rPr>
        <w:t>For each s</w:t>
      </w:r>
      <w:r w:rsidR="0062256C" w:rsidRPr="00A46C09">
        <w:rPr>
          <w:rFonts w:ascii="Times New Roman" w:eastAsia="STHupo" w:hAnsi="Times New Roman" w:cs="Times New Roman"/>
        </w:rPr>
        <w:t xml:space="preserve">ampling period </w:t>
      </w:r>
      <w:r w:rsidR="008A374A" w:rsidRPr="00A46C09">
        <w:rPr>
          <w:rFonts w:ascii="Times New Roman" w:eastAsia="STHupo" w:hAnsi="Times New Roman" w:cs="Times New Roman"/>
        </w:rPr>
        <w:t xml:space="preserve">(n=3) </w:t>
      </w:r>
      <w:r w:rsidR="0062256C" w:rsidRPr="00A46C09">
        <w:rPr>
          <w:rFonts w:ascii="Times New Roman" w:eastAsia="STHupo" w:hAnsi="Times New Roman" w:cs="Times New Roman"/>
        </w:rPr>
        <w:t>I</w:t>
      </w:r>
      <w:r w:rsidR="00FD216B" w:rsidRPr="00A46C09">
        <w:rPr>
          <w:rFonts w:ascii="Times New Roman" w:eastAsia="STHupo" w:hAnsi="Times New Roman" w:cs="Times New Roman"/>
        </w:rPr>
        <w:t xml:space="preserve"> </w:t>
      </w:r>
      <w:r w:rsidR="003030F2" w:rsidRPr="00A46C09">
        <w:rPr>
          <w:rFonts w:ascii="Times New Roman" w:eastAsia="STHupo" w:hAnsi="Times New Roman" w:cs="Times New Roman"/>
        </w:rPr>
        <w:t xml:space="preserve">measured </w:t>
      </w:r>
      <w:r w:rsidR="002E1EFE" w:rsidRPr="00A46C09">
        <w:rPr>
          <w:rFonts w:ascii="Times New Roman" w:eastAsia="STHupo" w:hAnsi="Times New Roman" w:cs="Times New Roman"/>
        </w:rPr>
        <w:t xml:space="preserve">or estimated </w:t>
      </w:r>
      <w:r w:rsidR="00FD216B" w:rsidRPr="00A46C09">
        <w:rPr>
          <w:rFonts w:ascii="Times New Roman" w:eastAsia="STHupo" w:hAnsi="Times New Roman" w:cs="Times New Roman"/>
        </w:rPr>
        <w:t>the following variables</w:t>
      </w:r>
      <w:r w:rsidR="008A374A" w:rsidRPr="00A46C09">
        <w:rPr>
          <w:rFonts w:ascii="Times New Roman" w:eastAsia="STHupo" w:hAnsi="Times New Roman" w:cs="Times New Roman"/>
        </w:rPr>
        <w:t xml:space="preserve">: </w:t>
      </w:r>
      <w:r w:rsidR="002E1EFE" w:rsidRPr="00A46C09">
        <w:rPr>
          <w:rFonts w:ascii="Times New Roman" w:eastAsia="STHupo" w:hAnsi="Times New Roman" w:cs="Times New Roman"/>
        </w:rPr>
        <w:t xml:space="preserve">stream </w:t>
      </w:r>
      <w:r w:rsidR="00C97B30" w:rsidRPr="00A46C09">
        <w:rPr>
          <w:rFonts w:ascii="Times New Roman" w:eastAsia="STHupo" w:hAnsi="Times New Roman" w:cs="Times New Roman"/>
        </w:rPr>
        <w:t xml:space="preserve">discharge, </w:t>
      </w:r>
      <w:r w:rsidR="0062256C" w:rsidRPr="00A46C09">
        <w:rPr>
          <w:rFonts w:ascii="Times New Roman" w:eastAsia="STHupo" w:hAnsi="Times New Roman" w:cs="Times New Roman"/>
        </w:rPr>
        <w:t xml:space="preserve">riparian </w:t>
      </w:r>
      <w:r w:rsidR="00877CE4" w:rsidRPr="00A46C09">
        <w:rPr>
          <w:rFonts w:ascii="Times New Roman" w:eastAsia="STHupo" w:hAnsi="Times New Roman" w:cs="Times New Roman"/>
        </w:rPr>
        <w:t>canopy openness</w:t>
      </w:r>
      <w:r w:rsidR="00C97B30" w:rsidRPr="00A46C09">
        <w:rPr>
          <w:rFonts w:ascii="Times New Roman" w:eastAsia="STHupo" w:hAnsi="Times New Roman" w:cs="Times New Roman"/>
        </w:rPr>
        <w:t xml:space="preserve">, </w:t>
      </w:r>
      <w:r w:rsidR="00604BCF" w:rsidRPr="00A46C09">
        <w:rPr>
          <w:rFonts w:ascii="Times New Roman" w:eastAsia="STHupo" w:hAnsi="Times New Roman" w:cs="Times New Roman"/>
        </w:rPr>
        <w:t>stream nutrients (</w:t>
      </w:r>
      <w:r w:rsidR="003E21A2">
        <w:rPr>
          <w:rFonts w:ascii="Times New Roman" w:eastAsia="STHupo" w:hAnsi="Times New Roman" w:cs="Times New Roman"/>
        </w:rPr>
        <w:t xml:space="preserve">ammonium, nitrate, phosphate </w:t>
      </w:r>
      <w:r w:rsidR="007B6C08">
        <w:rPr>
          <w:rFonts w:ascii="Times New Roman" w:eastAsia="STHupo" w:hAnsi="Times New Roman" w:cs="Times New Roman"/>
        </w:rPr>
        <w:t>and DOC)</w:t>
      </w:r>
      <w:r w:rsidR="002E1EFE" w:rsidRPr="00A46C09">
        <w:rPr>
          <w:rFonts w:ascii="Times New Roman" w:eastAsia="STHupo" w:hAnsi="Times New Roman" w:cs="Times New Roman"/>
        </w:rPr>
        <w:t xml:space="preserve">, </w:t>
      </w:r>
      <w:r w:rsidR="00604BCF" w:rsidRPr="00A46C09">
        <w:rPr>
          <w:rFonts w:ascii="Times New Roman" w:eastAsia="STHupo" w:hAnsi="Times New Roman" w:cs="Times New Roman"/>
        </w:rPr>
        <w:t>fish biomass</w:t>
      </w:r>
      <w:r w:rsidR="002E1EFE" w:rsidRPr="00A46C09">
        <w:rPr>
          <w:rFonts w:ascii="Times New Roman" w:eastAsia="STHupo" w:hAnsi="Times New Roman" w:cs="Times New Roman"/>
        </w:rPr>
        <w:t>, stream metab</w:t>
      </w:r>
      <w:r w:rsidR="007B6C08">
        <w:rPr>
          <w:rFonts w:ascii="Times New Roman" w:eastAsia="STHupo" w:hAnsi="Times New Roman" w:cs="Times New Roman"/>
        </w:rPr>
        <w:t xml:space="preserve">olism (GPP </w:t>
      </w:r>
      <w:r w:rsidR="002E1EFE" w:rsidRPr="00A46C09">
        <w:rPr>
          <w:rFonts w:ascii="Times New Roman" w:eastAsia="STHupo" w:hAnsi="Times New Roman" w:cs="Times New Roman"/>
        </w:rPr>
        <w:t xml:space="preserve">and </w:t>
      </w:r>
      <w:r w:rsidR="007B6C08">
        <w:rPr>
          <w:rFonts w:ascii="Times New Roman" w:eastAsia="STHupo" w:hAnsi="Times New Roman" w:cs="Times New Roman"/>
        </w:rPr>
        <w:t>ER)</w:t>
      </w:r>
      <w:r w:rsidR="002E1EFE" w:rsidRPr="00A46C09">
        <w:rPr>
          <w:rFonts w:ascii="Times New Roman" w:eastAsia="STHupo" w:hAnsi="Times New Roman" w:cs="Times New Roman"/>
        </w:rPr>
        <w:t>, photosynthetically active radiation, and stream temperature.</w:t>
      </w:r>
    </w:p>
    <w:p w14:paraId="3B261EFB" w14:textId="1257990E" w:rsidR="00604BCF" w:rsidRPr="00A46C09" w:rsidRDefault="00AB40E2" w:rsidP="005B2BF3">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measured stream discharge with a portable flow meter (Flo-Mate 2000, Marsh-McBirney) according to </w:t>
      </w:r>
      <w:r w:rsidRPr="00A46C09">
        <w:rPr>
          <w:rFonts w:ascii="Times New Roman" w:eastAsia="STHupo" w:hAnsi="Times New Roman" w:cs="Times New Roman"/>
        </w:rPr>
        <w:fldChar w:fldCharType="begin"/>
      </w:r>
      <w:r w:rsidRPr="00A46C09">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A46C09">
        <w:rPr>
          <w:rFonts w:ascii="Times New Roman" w:eastAsia="STHupo" w:hAnsi="Times New Roman" w:cs="Times New Roman"/>
        </w:rPr>
        <w:fldChar w:fldCharType="separate"/>
      </w:r>
      <w:r w:rsidRPr="00A46C09">
        <w:rPr>
          <w:rFonts w:ascii="Times New Roman" w:hAnsi="Times New Roman" w:cs="Times New Roman"/>
        </w:rPr>
        <w:t>Rantz (1982)</w:t>
      </w:r>
      <w:r w:rsidRPr="00A46C09">
        <w:rPr>
          <w:rFonts w:ascii="Times New Roman" w:eastAsia="STHupo" w:hAnsi="Times New Roman" w:cs="Times New Roman"/>
        </w:rPr>
        <w:fldChar w:fldCharType="end"/>
      </w:r>
      <w:r w:rsidR="002E1EFE" w:rsidRPr="00A46C09">
        <w:rPr>
          <w:rFonts w:ascii="Times New Roman" w:eastAsia="STHupo" w:hAnsi="Times New Roman" w:cs="Times New Roman"/>
        </w:rPr>
        <w:t xml:space="preserve">, and </w:t>
      </w:r>
      <w:r w:rsidR="000A0485" w:rsidRPr="00A46C09">
        <w:rPr>
          <w:rFonts w:ascii="Times New Roman" w:eastAsia="STHupo" w:hAnsi="Times New Roman" w:cs="Times New Roman"/>
        </w:rPr>
        <w:t xml:space="preserve">canopy openness </w:t>
      </w:r>
      <w:r w:rsidR="00FE3545" w:rsidRPr="00A46C09">
        <w:rPr>
          <w:rFonts w:ascii="Times New Roman" w:eastAsia="STHupo" w:hAnsi="Times New Roman" w:cs="Times New Roman"/>
        </w:rPr>
        <w:t>with a densitometer (</w:t>
      </w:r>
      <w:r w:rsidR="00877CE4" w:rsidRPr="00A46C09">
        <w:rPr>
          <w:rFonts w:ascii="Times New Roman" w:eastAsia="STHupo" w:hAnsi="Times New Roman" w:cs="Times New Roman"/>
        </w:rPr>
        <w:t>Spherical Crown Densiometer, Convex Model A, Forestry Suppliers)</w:t>
      </w:r>
      <w:r w:rsidR="002E1EFE" w:rsidRPr="00A46C09">
        <w:rPr>
          <w:rFonts w:ascii="Times New Roman" w:eastAsia="STHupo" w:hAnsi="Times New Roman" w:cs="Times New Roman"/>
        </w:rPr>
        <w:t xml:space="preserve">.  I conducted </w:t>
      </w:r>
      <w:r w:rsidR="000A0485" w:rsidRPr="00A46C09">
        <w:rPr>
          <w:rFonts w:ascii="Times New Roman" w:eastAsia="STHupo" w:hAnsi="Times New Roman" w:cs="Times New Roman"/>
        </w:rPr>
        <w:t>n</w:t>
      </w:r>
      <w:r w:rsidR="001E555C" w:rsidRPr="00A46C09">
        <w:rPr>
          <w:rFonts w:ascii="Times New Roman" w:eastAsia="STHupo" w:hAnsi="Times New Roman" w:cs="Times New Roman"/>
        </w:rPr>
        <w:t>utrient analysis,</w:t>
      </w:r>
      <w:r w:rsidR="002E1EFE" w:rsidRPr="00A46C09">
        <w:rPr>
          <w:rFonts w:ascii="Times New Roman" w:eastAsia="STHupo" w:hAnsi="Times New Roman" w:cs="Times New Roman"/>
        </w:rPr>
        <w:t xml:space="preserve"> fish </w:t>
      </w:r>
      <w:r w:rsidR="001E555C" w:rsidRPr="00A46C09">
        <w:rPr>
          <w:rFonts w:ascii="Times New Roman" w:eastAsia="STHupo" w:hAnsi="Times New Roman" w:cs="Times New Roman"/>
        </w:rPr>
        <w:t>biomass estimates</w:t>
      </w:r>
      <w:r w:rsidR="002E1EFE" w:rsidRPr="00A46C09">
        <w:rPr>
          <w:rFonts w:ascii="Times New Roman" w:eastAsia="STHupo" w:hAnsi="Times New Roman" w:cs="Times New Roman"/>
        </w:rPr>
        <w:t xml:space="preserve">, </w:t>
      </w:r>
      <w:r w:rsidR="005D0EB3">
        <w:rPr>
          <w:rFonts w:ascii="Times New Roman" w:eastAsia="STHupo" w:hAnsi="Times New Roman" w:cs="Times New Roman"/>
        </w:rPr>
        <w:t>recorded diel O</w:t>
      </w:r>
      <w:r w:rsidR="005D0EB3" w:rsidRPr="00444D44">
        <w:rPr>
          <w:rFonts w:ascii="Times New Roman" w:eastAsia="STHupo" w:hAnsi="Times New Roman" w:cs="Times New Roman"/>
          <w:vertAlign w:val="subscript"/>
        </w:rPr>
        <w:t>2</w:t>
      </w:r>
      <w:r w:rsidR="005D0EB3">
        <w:rPr>
          <w:rFonts w:ascii="Times New Roman" w:eastAsia="STHupo" w:hAnsi="Times New Roman" w:cs="Times New Roman"/>
        </w:rPr>
        <w:t xml:space="preserve"> curves, recorded diel water temperature curves, </w:t>
      </w:r>
      <w:r w:rsidR="005D0EB3" w:rsidRPr="00A46C09">
        <w:rPr>
          <w:rFonts w:ascii="Times New Roman" w:eastAsia="STHupo" w:hAnsi="Times New Roman" w:cs="Times New Roman"/>
        </w:rPr>
        <w:t>measured photosynthetically active radiation</w:t>
      </w:r>
      <w:r w:rsidR="005D0EB3">
        <w:rPr>
          <w:rFonts w:ascii="Times New Roman" w:eastAsia="STHupo" w:hAnsi="Times New Roman" w:cs="Times New Roman"/>
        </w:rPr>
        <w:t>, and</w:t>
      </w:r>
      <w:r w:rsidR="005D0EB3" w:rsidRPr="00A46C09">
        <w:rPr>
          <w:rFonts w:ascii="Times New Roman" w:eastAsia="STHupo" w:hAnsi="Times New Roman" w:cs="Times New Roman"/>
        </w:rPr>
        <w:t xml:space="preserve"> </w:t>
      </w:r>
      <w:r w:rsidR="002E1EFE" w:rsidRPr="00A46C09">
        <w:rPr>
          <w:rFonts w:ascii="Times New Roman" w:eastAsia="STHupo" w:hAnsi="Times New Roman" w:cs="Times New Roman"/>
        </w:rPr>
        <w:t>s</w:t>
      </w:r>
      <w:r w:rsidR="001E555C" w:rsidRPr="00A46C09">
        <w:rPr>
          <w:rFonts w:ascii="Times New Roman" w:eastAsia="STHupo" w:hAnsi="Times New Roman" w:cs="Times New Roman"/>
        </w:rPr>
        <w:t>tream metabolism</w:t>
      </w:r>
      <w:r w:rsidR="002E1EFE" w:rsidRPr="00A46C09">
        <w:rPr>
          <w:rFonts w:ascii="Times New Roman" w:eastAsia="STHupo" w:hAnsi="Times New Roman" w:cs="Times New Roman"/>
        </w:rPr>
        <w:t xml:space="preserve"> estimates</w:t>
      </w:r>
      <w:r w:rsidR="005D0EB3">
        <w:rPr>
          <w:rFonts w:ascii="Times New Roman" w:eastAsia="STHupo" w:hAnsi="Times New Roman" w:cs="Times New Roman"/>
        </w:rPr>
        <w:t xml:space="preserve"> in the lab,</w:t>
      </w:r>
      <w:r w:rsidR="002E1EFE" w:rsidRPr="00A46C09">
        <w:rPr>
          <w:rFonts w:ascii="Times New Roman" w:eastAsia="STHupo" w:hAnsi="Times New Roman" w:cs="Times New Roman"/>
        </w:rPr>
        <w:t xml:space="preserve"> and </w:t>
      </w:r>
      <w:r w:rsidR="001E555C" w:rsidRPr="00A46C09">
        <w:rPr>
          <w:rFonts w:ascii="Times New Roman" w:eastAsia="STHupo" w:hAnsi="Times New Roman" w:cs="Times New Roman"/>
        </w:rPr>
        <w:t xml:space="preserve">according to the methods </w:t>
      </w:r>
      <w:r w:rsidR="008A374A" w:rsidRPr="00A46C09">
        <w:rPr>
          <w:rFonts w:ascii="Times New Roman" w:eastAsia="STHupo" w:hAnsi="Times New Roman" w:cs="Times New Roman"/>
        </w:rPr>
        <w:t xml:space="preserve">described in detail </w:t>
      </w:r>
      <w:r w:rsidR="001E555C" w:rsidRPr="00A46C09">
        <w:rPr>
          <w:rFonts w:ascii="Times New Roman" w:eastAsia="STHupo" w:hAnsi="Times New Roman" w:cs="Times New Roman"/>
        </w:rPr>
        <w:t>below.</w:t>
      </w:r>
      <w:r w:rsidR="00604BCF" w:rsidRPr="00A46C09">
        <w:rPr>
          <w:rFonts w:ascii="Times New Roman" w:eastAsia="STHupo" w:hAnsi="Times New Roman" w:cs="Times New Roman"/>
        </w:rPr>
        <w:t xml:space="preserve"> </w:t>
      </w:r>
    </w:p>
    <w:p w14:paraId="1B83DB4C" w14:textId="6A5981FC" w:rsidR="0062256C" w:rsidRPr="00A46C09" w:rsidRDefault="0062256C" w:rsidP="003D61DC">
      <w:pPr>
        <w:spacing w:line="480" w:lineRule="auto"/>
        <w:rPr>
          <w:rFonts w:ascii="Times New Roman" w:eastAsia="STHupo" w:hAnsi="Times New Roman" w:cs="Times New Roman"/>
        </w:rPr>
      </w:pPr>
    </w:p>
    <w:p w14:paraId="66B46B67" w14:textId="77777777"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Nutrients</w:t>
      </w:r>
    </w:p>
    <w:p w14:paraId="32894166" w14:textId="727F5269" w:rsidR="004455A0" w:rsidRPr="00A46C09" w:rsidRDefault="004455A0">
      <w:pPr>
        <w:spacing w:line="480" w:lineRule="auto"/>
        <w:rPr>
          <w:rFonts w:ascii="Times New Roman" w:eastAsia="STHupo" w:hAnsi="Times New Roman" w:cs="Times New Roman"/>
          <w:noProof/>
        </w:rPr>
      </w:pPr>
      <w:r w:rsidRPr="00A46C09">
        <w:rPr>
          <w:rFonts w:ascii="Times New Roman" w:eastAsia="STHupo" w:hAnsi="Times New Roman" w:cs="Times New Roman"/>
          <w:noProof/>
        </w:rPr>
        <w:lastRenderedPageBreak/>
        <w:tab/>
        <w:t xml:space="preserve">I collected stream water in acid washed HDPE bottles using 1 µm glass fiber syringe filters (Type A/E Glass Fiber Filter, Pall Corporation).  </w:t>
      </w:r>
      <w:r w:rsidR="008A374A" w:rsidRPr="00A46C09">
        <w:rPr>
          <w:rFonts w:ascii="Times New Roman" w:eastAsia="STHupo" w:hAnsi="Times New Roman" w:cs="Times New Roman"/>
          <w:noProof/>
        </w:rPr>
        <w:t xml:space="preserve">In the field, </w:t>
      </w:r>
      <w:r w:rsidRPr="00A46C09">
        <w:rPr>
          <w:rFonts w:ascii="Times New Roman" w:eastAsia="STHupo" w:hAnsi="Times New Roman" w:cs="Times New Roman"/>
          <w:noProof/>
        </w:rPr>
        <w:t>I acidified one of these samples intende</w:t>
      </w:r>
      <w:r w:rsidR="007B6C08">
        <w:rPr>
          <w:rFonts w:ascii="Times New Roman" w:eastAsia="STHupo" w:hAnsi="Times New Roman" w:cs="Times New Roman"/>
          <w:noProof/>
        </w:rPr>
        <w:t>d for DOC</w:t>
      </w:r>
      <w:r w:rsidRPr="00A46C09">
        <w:rPr>
          <w:rFonts w:ascii="Times New Roman" w:eastAsia="STHupo" w:hAnsi="Times New Roman" w:cs="Times New Roman"/>
          <w:noProof/>
        </w:rPr>
        <w:t xml:space="preserve"> analysis with 100</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µL of 0.5N HCl to ensure pH </w:t>
      </w:r>
      <w:r w:rsidR="00B15399" w:rsidRPr="00A46C09">
        <w:rPr>
          <w:rFonts w:ascii="Times New Roman" w:eastAsia="STHupo" w:hAnsi="Times New Roman" w:cs="Times New Roman"/>
          <w:noProof/>
        </w:rPr>
        <w:t>≤</w:t>
      </w:r>
      <w:r w:rsidR="00751E96"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2.  </w:t>
      </w:r>
      <w:r w:rsidR="008A374A"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 xml:space="preserve">samples were transported in a cooler out of the field and stored in a freezer </w:t>
      </w:r>
      <w:r w:rsidR="008A374A" w:rsidRPr="00A46C09">
        <w:rPr>
          <w:rFonts w:ascii="Times New Roman" w:eastAsia="STHupo" w:hAnsi="Times New Roman" w:cs="Times New Roman"/>
          <w:noProof/>
        </w:rPr>
        <w:t xml:space="preserve">within 24 h </w:t>
      </w:r>
      <w:r w:rsidRPr="00A46C09">
        <w:rPr>
          <w:rFonts w:ascii="Times New Roman" w:eastAsia="STHupo" w:hAnsi="Times New Roman" w:cs="Times New Roman"/>
          <w:noProof/>
        </w:rPr>
        <w:t xml:space="preserve">until </w:t>
      </w:r>
      <w:r w:rsidR="008A374A" w:rsidRPr="00A46C09">
        <w:rPr>
          <w:rFonts w:ascii="Times New Roman" w:eastAsia="STHupo" w:hAnsi="Times New Roman" w:cs="Times New Roman"/>
          <w:noProof/>
        </w:rPr>
        <w:t>analyses could be performed</w:t>
      </w:r>
      <w:r w:rsidRPr="00A46C09">
        <w:rPr>
          <w:rFonts w:ascii="Times New Roman" w:eastAsia="STHupo" w:hAnsi="Times New Roman" w:cs="Times New Roman"/>
          <w:noProof/>
        </w:rPr>
        <w:t>.</w:t>
      </w:r>
    </w:p>
    <w:p w14:paraId="569EA24C" w14:textId="76CCDB06" w:rsidR="004455A0" w:rsidRPr="00A46C09" w:rsidRDefault="004455A0">
      <w:pPr>
        <w:spacing w:line="480" w:lineRule="auto"/>
        <w:rPr>
          <w:rFonts w:ascii="Times New Roman" w:eastAsia="STHupo" w:hAnsi="Times New Roman" w:cs="Times New Roman"/>
          <w:b/>
          <w:noProof/>
        </w:rPr>
      </w:pPr>
      <w:r w:rsidRPr="00A46C09">
        <w:rPr>
          <w:rFonts w:ascii="Times New Roman" w:eastAsia="STHupo" w:hAnsi="Times New Roman" w:cs="Times New Roman"/>
          <w:noProof/>
        </w:rPr>
        <w:tab/>
        <w:t>I analyzed the samples for</w:t>
      </w:r>
      <w:r w:rsidR="007B6C08">
        <w:rPr>
          <w:rFonts w:ascii="Times New Roman" w:eastAsia="STHupo" w:hAnsi="Times New Roman" w:cs="Times New Roman"/>
          <w:noProof/>
        </w:rPr>
        <w:t xml:space="preserve"> ammonium (</w:t>
      </w:r>
      <w:r w:rsidRPr="00A46C09">
        <w:rPr>
          <w:rFonts w:ascii="Times New Roman" w:eastAsia="STHupo" w:hAnsi="Times New Roman" w:cs="Times New Roman"/>
          <w:noProof/>
        </w:rPr>
        <w:t>NH</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w:t>
      </w:r>
      <w:r w:rsidR="007B6C08">
        <w:rPr>
          <w:rFonts w:ascii="Times New Roman" w:eastAsia="STHupo" w:hAnsi="Times New Roman" w:cs="Times New Roman"/>
          <w:noProof/>
        </w:rPr>
        <w:t>)</w:t>
      </w:r>
      <w:r w:rsidRPr="00A46C09">
        <w:rPr>
          <w:rFonts w:ascii="Times New Roman" w:eastAsia="STHupo" w:hAnsi="Times New Roman" w:cs="Times New Roman"/>
          <w:noProof/>
        </w:rPr>
        <w:t xml:space="preserve"> using </w:t>
      </w:r>
      <w:r w:rsidR="00673061" w:rsidRPr="00A46C09">
        <w:rPr>
          <w:rFonts w:ascii="Times New Roman" w:eastAsia="STHupo" w:hAnsi="Times New Roman" w:cs="Times New Roman"/>
          <w:noProof/>
        </w:rPr>
        <w:t xml:space="preserve">the phenol-hypchlorite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(Solórzano 1969)</w:t>
      </w:r>
      <w:r w:rsidR="00673061"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in a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 xml:space="preserve">methodology </w:t>
      </w:r>
      <w:r w:rsidR="008A374A" w:rsidRPr="00A46C09">
        <w:rPr>
          <w:rFonts w:ascii="Times New Roman" w:hAnsi="Times New Roman" w:cs="Times New Roman"/>
        </w:rPr>
        <w:t xml:space="preserve">adapted from </w:t>
      </w:r>
      <w:r w:rsidR="0026520C" w:rsidRPr="00A46C09">
        <w:rPr>
          <w:rFonts w:ascii="Times New Roman" w:hAnsi="Times New Roman" w:cs="Times New Roman"/>
        </w:rPr>
        <w:t>EPA-103-B Rev. 1 (2012)</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00D84D26" w:rsidRPr="00A46C09">
        <w:rPr>
          <w:rFonts w:ascii="Times New Roman" w:eastAsia="STHupo" w:hAnsi="Times New Roman" w:cs="Times New Roman"/>
          <w:noProof/>
        </w:rPr>
        <w:t>with the exception that 0.025 mg</w:t>
      </w:r>
      <w:r w:rsidR="00492BD9" w:rsidRPr="00A46C09">
        <w:rPr>
          <w:rFonts w:ascii="Times New Roman" w:eastAsia="STHupo" w:hAnsi="Times New Roman" w:cs="Times New Roman"/>
          <w:noProof/>
        </w:rPr>
        <w:t>/L</w:t>
      </w:r>
      <w:r w:rsidR="00D84D26" w:rsidRPr="00A46C09">
        <w:rPr>
          <w:rFonts w:ascii="Times New Roman" w:eastAsia="STHupo" w:hAnsi="Times New Roman" w:cs="Times New Roman"/>
          <w:noProof/>
        </w:rPr>
        <w:t xml:space="preserve"> </w:t>
      </w:r>
      <w:r w:rsidR="008A374A" w:rsidRPr="00A46C09">
        <w:rPr>
          <w:rFonts w:ascii="Times New Roman" w:eastAsia="STHupo" w:hAnsi="Times New Roman" w:cs="Times New Roman"/>
          <w:noProof/>
        </w:rPr>
        <w:t>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sidDel="008A374A">
        <w:rPr>
          <w:rFonts w:ascii="Times New Roman" w:eastAsia="STHupo" w:hAnsi="Times New Roman" w:cs="Times New Roman"/>
          <w:noProof/>
        </w:rPr>
        <w:t xml:space="preserve"> </w:t>
      </w:r>
      <w:r w:rsidR="00D84D26" w:rsidRPr="00A46C09">
        <w:rPr>
          <w:rFonts w:ascii="Times New Roman" w:eastAsia="STHupo" w:hAnsi="Times New Roman" w:cs="Times New Roman"/>
          <w:noProof/>
        </w:rPr>
        <w:t xml:space="preserve">was added to the sample to ensure concentrations </w:t>
      </w:r>
      <w:r w:rsidR="00492BD9" w:rsidRPr="00A46C09">
        <w:rPr>
          <w:rFonts w:ascii="Times New Roman" w:eastAsia="STHupo" w:hAnsi="Times New Roman" w:cs="Times New Roman"/>
          <w:noProof/>
        </w:rPr>
        <w:t xml:space="preserve">were </w:t>
      </w:r>
      <w:r w:rsidR="008A374A" w:rsidRPr="00A46C09">
        <w:rPr>
          <w:rFonts w:ascii="Times New Roman" w:eastAsia="STHupo" w:hAnsi="Times New Roman" w:cs="Times New Roman"/>
          <w:noProof/>
        </w:rPr>
        <w:t xml:space="preserve">above </w:t>
      </w:r>
      <w:r w:rsidR="00D84D26" w:rsidRPr="00A46C09">
        <w:rPr>
          <w:rFonts w:ascii="Times New Roman" w:eastAsia="STHupo" w:hAnsi="Times New Roman" w:cs="Times New Roman"/>
          <w:noProof/>
        </w:rPr>
        <w:t>the detection limit</w:t>
      </w:r>
      <w:r w:rsidR="008A374A" w:rsidRPr="00A46C09">
        <w:rPr>
          <w:rFonts w:ascii="Times New Roman" w:eastAsia="STHupo" w:hAnsi="Times New Roman" w:cs="Times New Roman"/>
          <w:noProof/>
        </w:rPr>
        <w:t>.  The added 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Pr>
          <w:rFonts w:ascii="Times New Roman" w:eastAsia="STHupo" w:hAnsi="Times New Roman" w:cs="Times New Roman"/>
          <w:noProof/>
        </w:rPr>
        <w:t xml:space="preserve"> was</w:t>
      </w:r>
      <w:r w:rsidR="00D84D26" w:rsidRPr="00A46C09">
        <w:rPr>
          <w:rFonts w:ascii="Times New Roman" w:eastAsia="STHupo" w:hAnsi="Times New Roman" w:cs="Times New Roman"/>
          <w:noProof/>
        </w:rPr>
        <w:t xml:space="preserve"> </w:t>
      </w:r>
      <w:r w:rsidR="000B1132">
        <w:rPr>
          <w:rFonts w:ascii="Times New Roman" w:eastAsia="STHupo" w:hAnsi="Times New Roman" w:cs="Times New Roman"/>
          <w:noProof/>
        </w:rPr>
        <w:t xml:space="preserve">then </w:t>
      </w:r>
      <w:r w:rsidR="00D84D26" w:rsidRPr="00A46C09">
        <w:rPr>
          <w:rFonts w:ascii="Times New Roman" w:eastAsia="STHupo" w:hAnsi="Times New Roman" w:cs="Times New Roman"/>
          <w:noProof/>
        </w:rPr>
        <w:t>subtr</w:t>
      </w:r>
      <w:r w:rsidR="00492BD9" w:rsidRPr="00A46C09">
        <w:rPr>
          <w:rFonts w:ascii="Times New Roman" w:eastAsia="STHupo" w:hAnsi="Times New Roman" w:cs="Times New Roman"/>
          <w:noProof/>
        </w:rPr>
        <w:t>acte</w:t>
      </w:r>
      <w:r w:rsidR="000B1132">
        <w:rPr>
          <w:rFonts w:ascii="Times New Roman" w:eastAsia="STHupo" w:hAnsi="Times New Roman" w:cs="Times New Roman"/>
          <w:noProof/>
        </w:rPr>
        <w:t>d</w:t>
      </w:r>
      <w:r w:rsidR="00492BD9" w:rsidRPr="00A46C09">
        <w:rPr>
          <w:rFonts w:ascii="Times New Roman" w:eastAsia="STHupo" w:hAnsi="Times New Roman" w:cs="Times New Roman"/>
          <w:noProof/>
        </w:rPr>
        <w:t xml:space="preserve">.  </w:t>
      </w:r>
      <w:r w:rsidR="00D97521" w:rsidRPr="00A46C09">
        <w:rPr>
          <w:rFonts w:ascii="Times New Roman" w:eastAsia="STHupo" w:hAnsi="Times New Roman" w:cs="Times New Roman"/>
          <w:noProof/>
        </w:rPr>
        <w:t>I analyzed n</w:t>
      </w:r>
      <w:r w:rsidR="00447FF6">
        <w:rPr>
          <w:rFonts w:ascii="Times New Roman" w:eastAsia="STHupo" w:hAnsi="Times New Roman" w:cs="Times New Roman"/>
          <w:noProof/>
        </w:rPr>
        <w:t>itrate and</w:t>
      </w:r>
      <w:r w:rsidRPr="00A46C09">
        <w:rPr>
          <w:rFonts w:ascii="Times New Roman" w:eastAsia="STHupo" w:hAnsi="Times New Roman" w:cs="Times New Roman"/>
          <w:noProof/>
        </w:rPr>
        <w:t xml:space="preserve"> nitrite (NO</w:t>
      </w:r>
      <w:r w:rsidRPr="00A46C09">
        <w:rPr>
          <w:rFonts w:ascii="Times New Roman" w:eastAsia="STHupo" w:hAnsi="Times New Roman" w:cs="Times New Roman"/>
          <w:noProof/>
          <w:vertAlign w:val="subscript"/>
        </w:rPr>
        <w:t>3</w:t>
      </w:r>
      <w:r w:rsidRPr="00A46C09">
        <w:rPr>
          <w:rFonts w:ascii="Times New Roman" w:eastAsia="STHupo" w:hAnsi="Times New Roman" w:cs="Times New Roman"/>
          <w:noProof/>
          <w:vertAlign w:val="superscript"/>
        </w:rPr>
        <w:t xml:space="preserve">- </w:t>
      </w:r>
      <w:r w:rsidRPr="00A46C09">
        <w:rPr>
          <w:rFonts w:ascii="Times New Roman" w:eastAsia="STHupo" w:hAnsi="Times New Roman" w:cs="Times New Roman"/>
          <w:noProof/>
        </w:rPr>
        <w:t>+ NO</w:t>
      </w:r>
      <w:r w:rsidRPr="00A46C09">
        <w:rPr>
          <w:rFonts w:ascii="Times New Roman" w:eastAsia="STHupo" w:hAnsi="Times New Roman" w:cs="Times New Roman"/>
          <w:noProof/>
          <w:vertAlign w:val="subscript"/>
        </w:rPr>
        <w:t>2</w:t>
      </w:r>
      <w:r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w:t>
      </w:r>
      <w:r w:rsidR="00D20B1F">
        <w:rPr>
          <w:rFonts w:ascii="Times New Roman" w:eastAsia="STHupo" w:hAnsi="Times New Roman" w:cs="Times New Roman"/>
          <w:noProof/>
        </w:rPr>
        <w:t xml:space="preserve"> in the sample</w:t>
      </w:r>
      <w:r w:rsidR="000A6278">
        <w:rPr>
          <w:rFonts w:ascii="Times New Roman" w:eastAsia="STHupo" w:hAnsi="Times New Roman" w:cs="Times New Roman"/>
          <w:noProof/>
        </w:rPr>
        <w:t>,</w:t>
      </w:r>
      <w:r w:rsidR="00447FF6">
        <w:rPr>
          <w:rFonts w:ascii="Times New Roman" w:eastAsia="STHupo" w:hAnsi="Times New Roman" w:cs="Times New Roman"/>
          <w:noProof/>
        </w:rPr>
        <w:t xml:space="preserve"> </w:t>
      </w:r>
      <w:r w:rsidR="000A6278">
        <w:rPr>
          <w:rFonts w:ascii="Times New Roman" w:eastAsia="STHupo" w:hAnsi="Times New Roman" w:cs="Times New Roman"/>
          <w:noProof/>
        </w:rPr>
        <w:t>hereafter referred to as</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447FF6" w:rsidRPr="00A46C09">
        <w:rPr>
          <w:rFonts w:ascii="Times New Roman" w:eastAsia="STHupo" w:hAnsi="Times New Roman" w:cs="Times New Roman"/>
          <w:noProof/>
          <w:vertAlign w:val="superscript"/>
        </w:rPr>
        <w:t>-</w:t>
      </w:r>
      <w:r w:rsidR="000A6278">
        <w:rPr>
          <w:rFonts w:ascii="Times New Roman" w:eastAsia="STHupo" w:hAnsi="Times New Roman" w:cs="Times New Roman"/>
          <w:noProof/>
        </w:rPr>
        <w:t xml:space="preserve">, </w:t>
      </w:r>
      <w:r w:rsidR="008A374A" w:rsidRPr="00A46C09">
        <w:rPr>
          <w:rFonts w:ascii="Times New Roman" w:eastAsia="STHupo" w:hAnsi="Times New Roman" w:cs="Times New Roman"/>
          <w:noProof/>
        </w:rPr>
        <w:t>using the cadmium reduction method</w:t>
      </w:r>
      <w:r w:rsidR="00D20B1F">
        <w:rPr>
          <w:rFonts w:ascii="Times New Roman" w:eastAsia="STHupo" w:hAnsi="Times New Roman" w:cs="Times New Roman"/>
          <w:noProof/>
        </w:rPr>
        <w:t xml:space="preserve"> </w:t>
      </w:r>
      <w:r w:rsidR="00D20B1F">
        <w:rPr>
          <w:rFonts w:ascii="Times New Roman" w:eastAsia="STHupo" w:hAnsi="Times New Roman" w:cs="Times New Roman"/>
          <w:noProof/>
        </w:rPr>
        <w:fldChar w:fldCharType="begin"/>
      </w:r>
      <w:r w:rsidR="00D20B1F">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00D20B1F">
        <w:rPr>
          <w:rFonts w:ascii="Times New Roman" w:eastAsia="STHupo" w:hAnsi="Times New Roman" w:cs="Times New Roman"/>
          <w:noProof/>
        </w:rPr>
        <w:fldChar w:fldCharType="separate"/>
      </w:r>
      <w:r w:rsidR="00D20B1F" w:rsidRPr="00D3753D">
        <w:rPr>
          <w:rFonts w:ascii="Times New Roman" w:hAnsi="Times New Roman" w:cs="Times New Roman"/>
        </w:rPr>
        <w:t>(Morris and Riley 1963)</w:t>
      </w:r>
      <w:r w:rsidR="00D20B1F">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adapted from</w:t>
      </w:r>
      <w:r w:rsidR="0026520C"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EPA-127-B Rev. 1 (2016)</w:t>
      </w:r>
      <w:r w:rsidR="0026520C"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 ultimately </w:t>
      </w:r>
      <w:r w:rsidR="00AC2A73" w:rsidRPr="00A46C09">
        <w:rPr>
          <w:rFonts w:ascii="Times New Roman" w:eastAsia="STHupo" w:hAnsi="Times New Roman" w:cs="Times New Roman"/>
          <w:noProof/>
        </w:rPr>
        <w:t xml:space="preserve">added the ammonium and nitrate concentrations together to obtain a concentration of total dissolved inorganic nitrogen (DIN).  I </w:t>
      </w:r>
      <w:r w:rsidR="00A23E9E" w:rsidRPr="00A46C09">
        <w:rPr>
          <w:rFonts w:ascii="Times New Roman" w:eastAsia="STHupo" w:hAnsi="Times New Roman" w:cs="Times New Roman"/>
          <w:noProof/>
        </w:rPr>
        <w:t xml:space="preserve">meausured </w:t>
      </w:r>
      <w:r w:rsidRPr="00A46C09">
        <w:rPr>
          <w:rFonts w:ascii="Times New Roman" w:eastAsia="STHupo" w:hAnsi="Times New Roman" w:cs="Times New Roman"/>
          <w:noProof/>
        </w:rPr>
        <w:t>phosphate (PO</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3-</w:t>
      </w:r>
      <w:r w:rsidRPr="00A46C09">
        <w:rPr>
          <w:rFonts w:ascii="Times New Roman" w:eastAsia="STHupo" w:hAnsi="Times New Roman" w:cs="Times New Roman"/>
          <w:noProof/>
        </w:rPr>
        <w:t>)</w:t>
      </w:r>
      <w:r w:rsidR="00A23E9E" w:rsidRPr="00A46C09">
        <w:rPr>
          <w:rFonts w:ascii="Times New Roman" w:eastAsia="STHupo" w:hAnsi="Times New Roman" w:cs="Times New Roman"/>
          <w:noProof/>
        </w:rPr>
        <w:t>,</w:t>
      </w:r>
      <w:r w:rsidR="0026520C" w:rsidRPr="00A46C09">
        <w:rPr>
          <w:rFonts w:ascii="Times New Roman" w:eastAsia="STHupo" w:hAnsi="Times New Roman" w:cs="Times New Roman"/>
          <w:noProof/>
        </w:rPr>
        <w:t xml:space="preserve"> referred to here as soluble reactive phosphorus (SRP)</w:t>
      </w:r>
      <w:r w:rsidR="000A6278">
        <w:rPr>
          <w:rFonts w:ascii="Times New Roman" w:eastAsia="STHupo" w:hAnsi="Times New Roman" w:cs="Times New Roman"/>
          <w:noProof/>
        </w:rPr>
        <w:t>,</w:t>
      </w:r>
      <w:r w:rsidR="0026520C" w:rsidRPr="00A46C09">
        <w:rPr>
          <w:rFonts w:ascii="Times New Roman" w:eastAsia="STHupo" w:hAnsi="Times New Roman" w:cs="Times New Roman"/>
          <w:noProof/>
        </w:rPr>
        <w:t xml:space="preserve"> </w:t>
      </w:r>
      <w:r w:rsidR="00A23E9E" w:rsidRPr="00A46C09">
        <w:rPr>
          <w:rFonts w:ascii="Times New Roman" w:eastAsia="STHupo" w:hAnsi="Times New Roman" w:cs="Times New Roman"/>
          <w:noProof/>
        </w:rPr>
        <w:t xml:space="preserve">using the molybdate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(Murphy and Riley 1962)</w:t>
      </w:r>
      <w:r w:rsidR="00673061" w:rsidRPr="00A46C09">
        <w:rPr>
          <w:rFonts w:ascii="Times New Roman" w:eastAsia="STHupo" w:hAnsi="Times New Roman" w:cs="Times New Roman"/>
          <w:noProof/>
        </w:rPr>
        <w:fldChar w:fldCharType="end"/>
      </w:r>
      <w:r w:rsidR="00673061"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t xml:space="preserve">according to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EPA-155-B Rev. 0 (2016)</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  </w:t>
      </w:r>
      <w:r w:rsidR="00447FF6">
        <w:rPr>
          <w:rFonts w:ascii="Times New Roman" w:eastAsia="STHupo" w:hAnsi="Times New Roman" w:cs="Times New Roman"/>
          <w:noProof/>
        </w:rPr>
        <w:t xml:space="preserve">The </w:t>
      </w:r>
      <w:r w:rsidR="00447FF6" w:rsidRPr="00A46C09">
        <w:rPr>
          <w:rFonts w:ascii="Times New Roman" w:eastAsia="STHupo" w:hAnsi="Times New Roman" w:cs="Times New Roman"/>
          <w:noProof/>
        </w:rPr>
        <w:t xml:space="preserve">samples </w:t>
      </w:r>
      <w:r w:rsidR="00447FF6">
        <w:rPr>
          <w:rFonts w:ascii="Times New Roman" w:eastAsia="STHupo" w:hAnsi="Times New Roman" w:cs="Times New Roman"/>
          <w:noProof/>
        </w:rPr>
        <w:t xml:space="preserve">of </w:t>
      </w:r>
      <w:r w:rsidR="00447FF6" w:rsidRPr="00A46C09">
        <w:rPr>
          <w:rFonts w:ascii="Times New Roman" w:eastAsia="STHupo" w:hAnsi="Times New Roman" w:cs="Times New Roman"/>
          <w:noProof/>
        </w:rPr>
        <w:t>NH</w:t>
      </w:r>
      <w:r w:rsidR="00447FF6" w:rsidRPr="00A46C09">
        <w:rPr>
          <w:rFonts w:ascii="Times New Roman" w:eastAsia="STHupo" w:hAnsi="Times New Roman" w:cs="Times New Roman"/>
          <w:noProof/>
          <w:vertAlign w:val="subscript"/>
        </w:rPr>
        <w:t>4</w:t>
      </w:r>
      <w:r w:rsidR="00447FF6"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A23E9E" w:rsidRPr="00A46C09">
        <w:rPr>
          <w:rFonts w:ascii="Times New Roman" w:eastAsia="STHupo" w:hAnsi="Times New Roman" w:cs="Times New Roman"/>
          <w:noProof/>
        </w:rPr>
        <w:t>, and SRP</w:t>
      </w:r>
      <w:r w:rsidR="00CC1AC8"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were </w:t>
      </w:r>
      <w:r w:rsidR="00A23E9E"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run on an AQ1 Discrete Analyzer (Seal Analytical)</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The acidified DOC sample was </w:t>
      </w:r>
      <w:r w:rsidR="00A23E9E" w:rsidRPr="00A46C09">
        <w:rPr>
          <w:rFonts w:ascii="Times New Roman" w:eastAsia="STHupo" w:hAnsi="Times New Roman" w:cs="Times New Roman"/>
          <w:noProof/>
        </w:rPr>
        <w:t xml:space="preserve">measured using the infrared method </w:t>
      </w:r>
      <w:r w:rsidR="00D20B1F">
        <w:rPr>
          <w:rFonts w:ascii="Times New Roman" w:eastAsia="STHupo" w:hAnsi="Times New Roman" w:cs="Times New Roman"/>
          <w:noProof/>
        </w:rPr>
        <w:fldChar w:fldCharType="begin"/>
      </w:r>
      <w:r w:rsidR="00CD55C4">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00D20B1F">
        <w:rPr>
          <w:rFonts w:ascii="Times New Roman" w:eastAsia="STHupo" w:hAnsi="Times New Roman" w:cs="Times New Roman"/>
          <w:noProof/>
        </w:rPr>
        <w:fldChar w:fldCharType="separate"/>
      </w:r>
      <w:r w:rsidR="00D20B1F" w:rsidRPr="00A654CE">
        <w:rPr>
          <w:rFonts w:ascii="Times New Roman" w:hAnsi="Times New Roman" w:cs="Times New Roman"/>
        </w:rPr>
        <w:t>(</w:t>
      </w:r>
      <w:r w:rsidR="00D3753D">
        <w:rPr>
          <w:rFonts w:ascii="Times New Roman" w:hAnsi="Times New Roman" w:cs="Times New Roman" w:hint="eastAsia"/>
          <w:lang w:eastAsia="ja-JP"/>
        </w:rPr>
        <w:t>APHA</w:t>
      </w:r>
      <w:r w:rsidR="00D20B1F" w:rsidRPr="00A654CE">
        <w:rPr>
          <w:rFonts w:ascii="Times New Roman" w:hAnsi="Times New Roman" w:cs="Times New Roman"/>
        </w:rPr>
        <w:t xml:space="preserve"> 2017)</w:t>
      </w:r>
      <w:r w:rsidR="00D20B1F">
        <w:rPr>
          <w:rFonts w:ascii="Times New Roman" w:eastAsia="STHupo" w:hAnsi="Times New Roman" w:cs="Times New Roman"/>
          <w:noProof/>
        </w:rPr>
        <w:fldChar w:fldCharType="end"/>
      </w:r>
      <w:r w:rsidR="00D20B1F">
        <w:rPr>
          <w:rFonts w:ascii="Times New Roman" w:eastAsia="STHupo" w:hAnsi="Times New Roman" w:cs="Times New Roman"/>
          <w:noProof/>
        </w:rPr>
        <w:t xml:space="preserve"> </w:t>
      </w:r>
      <w:r w:rsidR="003E21A2">
        <w:rPr>
          <w:rFonts w:ascii="Times New Roman" w:eastAsia="STHupo" w:hAnsi="Times New Roman" w:cs="Times New Roman"/>
          <w:noProof/>
        </w:rPr>
        <w:t xml:space="preserve">with </w:t>
      </w:r>
      <w:r w:rsidRPr="00A46C09">
        <w:rPr>
          <w:rFonts w:ascii="Times New Roman" w:eastAsia="STHupo" w:hAnsi="Times New Roman" w:cs="Times New Roman"/>
          <w:noProof/>
        </w:rPr>
        <w:t>a Shimadzu TOC-L (TOC-L Total Organic Carbon Analyzer, Shimadzu) with techniques outlined in the administrators manual.</w:t>
      </w:r>
      <w:r w:rsidR="00D617F4" w:rsidRPr="00A46C09">
        <w:rPr>
          <w:rFonts w:ascii="Times New Roman" w:eastAsia="STHupo" w:hAnsi="Times New Roman" w:cs="Times New Roman"/>
          <w:noProof/>
        </w:rPr>
        <w:t xml:space="preserve">  </w:t>
      </w:r>
    </w:p>
    <w:p w14:paraId="1EC518F3" w14:textId="42A8BA6C"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Fish</w:t>
      </w:r>
      <w:r w:rsidR="00A23E9E" w:rsidRPr="00A46C09">
        <w:rPr>
          <w:rFonts w:ascii="Times New Roman" w:eastAsia="STHupo" w:hAnsi="Times New Roman" w:cs="Times New Roman"/>
          <w:u w:val="single"/>
        </w:rPr>
        <w:t xml:space="preserve"> </w:t>
      </w:r>
      <w:r w:rsidR="007641D6">
        <w:rPr>
          <w:rFonts w:ascii="Times New Roman" w:eastAsia="STHupo" w:hAnsi="Times New Roman" w:cs="Times New Roman"/>
          <w:u w:val="single"/>
        </w:rPr>
        <w:t>Biomass</w:t>
      </w:r>
      <w:r w:rsidR="00A23E9E" w:rsidRPr="00A46C09">
        <w:rPr>
          <w:rFonts w:ascii="Times New Roman" w:eastAsia="STHupo" w:hAnsi="Times New Roman" w:cs="Times New Roman"/>
          <w:u w:val="single"/>
        </w:rPr>
        <w:t xml:space="preserve"> Estimates</w:t>
      </w:r>
    </w:p>
    <w:p w14:paraId="0A5AE5DE" w14:textId="4014EC6F" w:rsidR="004455A0" w:rsidRPr="00A46C09" w:rsidRDefault="004455A0">
      <w:pPr>
        <w:spacing w:line="480" w:lineRule="auto"/>
        <w:rPr>
          <w:rFonts w:ascii="Times New Roman" w:eastAsia="STHupo" w:hAnsi="Times New Roman" w:cs="Times New Roman"/>
        </w:rPr>
      </w:pPr>
      <w:r w:rsidRPr="00A46C09">
        <w:rPr>
          <w:rFonts w:ascii="Times New Roman" w:eastAsia="STHupo" w:hAnsi="Times New Roman" w:cs="Times New Roman"/>
        </w:rPr>
        <w:tab/>
        <w:t>I conducted a population estimate of stream salmonids</w:t>
      </w:r>
      <w:r w:rsidR="009F7824" w:rsidRPr="00A46C09">
        <w:rPr>
          <w:rFonts w:ascii="Times New Roman" w:eastAsia="STHupo" w:hAnsi="Times New Roman" w:cs="Times New Roman"/>
        </w:rPr>
        <w:t xml:space="preserve"> (Family Salmonidae)</w:t>
      </w:r>
      <w:r w:rsidRPr="00A46C09">
        <w:rPr>
          <w:rFonts w:ascii="Times New Roman" w:eastAsia="STHupo" w:hAnsi="Times New Roman" w:cs="Times New Roman"/>
        </w:rPr>
        <w:t xml:space="preserve"> </w:t>
      </w:r>
      <w:r w:rsidR="00C93C3B" w:rsidRPr="00A46C09">
        <w:rPr>
          <w:rFonts w:ascii="Times New Roman" w:eastAsia="STHupo" w:hAnsi="Times New Roman" w:cs="Times New Roman"/>
        </w:rPr>
        <w:t xml:space="preserve">25 m </w:t>
      </w:r>
      <w:r w:rsidRPr="00A46C09">
        <w:rPr>
          <w:rFonts w:ascii="Times New Roman" w:eastAsia="STHupo" w:hAnsi="Times New Roman" w:cs="Times New Roman"/>
        </w:rPr>
        <w:t>immediately upstream</w:t>
      </w:r>
      <w:r w:rsidR="00C93C3B" w:rsidRPr="00A46C09">
        <w:rPr>
          <w:rFonts w:ascii="Times New Roman" w:eastAsia="STHupo" w:hAnsi="Times New Roman" w:cs="Times New Roman"/>
        </w:rPr>
        <w:t xml:space="preserve"> (35 m for Standup and 50 m for First 2017) </w:t>
      </w:r>
      <w:r w:rsidRPr="00A46C09">
        <w:rPr>
          <w:rFonts w:ascii="Times New Roman" w:eastAsia="STHupo" w:hAnsi="Times New Roman" w:cs="Times New Roman"/>
        </w:rPr>
        <w:t xml:space="preserve">of each site where </w:t>
      </w:r>
      <w:r w:rsidR="00A23E9E" w:rsidRPr="00A46C09">
        <w:rPr>
          <w:rFonts w:ascii="Times New Roman" w:eastAsia="STHupo" w:hAnsi="Times New Roman" w:cs="Times New Roman"/>
        </w:rPr>
        <w:t xml:space="preserve">water samples were taken and </w:t>
      </w:r>
      <w:r w:rsidRPr="00A46C09">
        <w:rPr>
          <w:rFonts w:ascii="Times New Roman" w:eastAsia="STHupo" w:hAnsi="Times New Roman" w:cs="Times New Roman"/>
        </w:rPr>
        <w:t xml:space="preserve">DO probes were deployed </w:t>
      </w:r>
      <w:r w:rsidR="00A23E9E" w:rsidRPr="00A46C09">
        <w:rPr>
          <w:rFonts w:ascii="Times New Roman" w:eastAsia="STHupo" w:hAnsi="Times New Roman" w:cs="Times New Roman"/>
        </w:rPr>
        <w:t>for metabolism estimates</w:t>
      </w:r>
      <w:r w:rsidRPr="00A46C09">
        <w:rPr>
          <w:rFonts w:ascii="Times New Roman" w:eastAsia="STHupo" w:hAnsi="Times New Roman" w:cs="Times New Roman"/>
        </w:rPr>
        <w:t xml:space="preserve">.  The </w:t>
      </w:r>
      <w:r w:rsidR="00B15399" w:rsidRPr="00A46C09">
        <w:rPr>
          <w:rFonts w:ascii="Times New Roman" w:eastAsia="STHupo" w:hAnsi="Times New Roman" w:cs="Times New Roman"/>
        </w:rPr>
        <w:lastRenderedPageBreak/>
        <w:t xml:space="preserve">collected </w:t>
      </w:r>
      <w:r w:rsidRPr="00A46C09">
        <w:rPr>
          <w:rFonts w:ascii="Times New Roman" w:eastAsia="STHupo" w:hAnsi="Times New Roman" w:cs="Times New Roman"/>
        </w:rPr>
        <w:t>fish included</w:t>
      </w:r>
      <w:r w:rsidR="0049592D" w:rsidRPr="00A46C09">
        <w:rPr>
          <w:rFonts w:ascii="Times New Roman" w:eastAsia="STHupo" w:hAnsi="Times New Roman" w:cs="Times New Roman"/>
        </w:rPr>
        <w:t xml:space="preserve"> </w:t>
      </w:r>
      <w:r w:rsidRPr="00A46C09">
        <w:rPr>
          <w:rFonts w:ascii="Times New Roman" w:eastAsia="STHupo" w:hAnsi="Times New Roman" w:cs="Times New Roman"/>
        </w:rPr>
        <w:t>native westslope cutthroat trout (</w:t>
      </w:r>
      <w:r w:rsidRPr="00A46C09">
        <w:rPr>
          <w:rFonts w:ascii="Times New Roman" w:eastAsia="STHupo" w:hAnsi="Times New Roman" w:cs="Times New Roman"/>
          <w:i/>
        </w:rPr>
        <w:t>Oncorhynchus clarkii lewisi</w:t>
      </w:r>
      <w:r w:rsidRPr="00A46C09">
        <w:rPr>
          <w:rFonts w:ascii="Times New Roman" w:eastAsia="STHupo" w:hAnsi="Times New Roman" w:cs="Times New Roman"/>
        </w:rPr>
        <w:t xml:space="preserve">) with some displaying signs of hybridization with the native </w:t>
      </w:r>
      <w:r w:rsidR="00F54EEC" w:rsidRPr="00A46C09">
        <w:rPr>
          <w:rFonts w:ascii="Times New Roman" w:eastAsia="STHupo" w:hAnsi="Times New Roman" w:cs="Times New Roman"/>
        </w:rPr>
        <w:t xml:space="preserve">Columbia </w:t>
      </w:r>
      <w:r w:rsidR="00022ABF" w:rsidRPr="00A46C09">
        <w:rPr>
          <w:rFonts w:ascii="Times New Roman" w:eastAsia="STHupo" w:hAnsi="Times New Roman" w:cs="Times New Roman"/>
        </w:rPr>
        <w:t>B</w:t>
      </w:r>
      <w:r w:rsidR="00F54EEC" w:rsidRPr="00A46C09">
        <w:rPr>
          <w:rFonts w:ascii="Times New Roman" w:eastAsia="STHupo" w:hAnsi="Times New Roman" w:cs="Times New Roman"/>
        </w:rPr>
        <w:t xml:space="preserve">asin </w:t>
      </w:r>
      <w:r w:rsidRPr="00A46C09">
        <w:rPr>
          <w:rFonts w:ascii="Times New Roman" w:eastAsia="STHupo" w:hAnsi="Times New Roman" w:cs="Times New Roman"/>
        </w:rPr>
        <w:t>redband rainbow trout (</w:t>
      </w:r>
      <w:r w:rsidRPr="00A46C09">
        <w:rPr>
          <w:rFonts w:ascii="Times New Roman" w:eastAsia="STHupo" w:hAnsi="Times New Roman" w:cs="Times New Roman"/>
          <w:i/>
        </w:rPr>
        <w:t>Oncorhynchus mykiss gairdneri</w:t>
      </w:r>
      <w:r w:rsidR="000B1132">
        <w:rPr>
          <w:rFonts w:ascii="Times New Roman" w:eastAsia="STHupo" w:hAnsi="Times New Roman" w:cs="Times New Roman"/>
        </w:rPr>
        <w:t xml:space="preserve">; </w:t>
      </w:r>
      <w:r w:rsidR="00F54EEC" w:rsidRPr="00A46C09">
        <w:rPr>
          <w:rFonts w:ascii="Times New Roman" w:eastAsia="STHupo" w:hAnsi="Times New Roman" w:cs="Times New Roman"/>
        </w:rPr>
        <w:fldChar w:fldCharType="begin"/>
      </w:r>
      <w:r w:rsidR="00F1154E">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2002)","dontUpdate":true,"noteIndex":0},"citationItems":[{"id":"IaDAKLjE/eVpnP5Zq","uris":["http://zotero.org/users/local/WH62bQVK/items/CDLGTB39"],"uri":["http://zotero.org/users/local/WH62bQVK/items/CDLGTB39"],"itemData":{"id":162,"type":"book","title":"A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sidRPr="00A46C09">
        <w:rPr>
          <w:rFonts w:ascii="Times New Roman" w:eastAsia="STHupo" w:hAnsi="Times New Roman" w:cs="Times New Roman"/>
        </w:rPr>
        <w:fldChar w:fldCharType="separate"/>
      </w:r>
      <w:r w:rsidR="00F54EEC" w:rsidRPr="00A46C09">
        <w:rPr>
          <w:rFonts w:ascii="Times New Roman" w:hAnsi="Times New Roman" w:cs="Times New Roman"/>
        </w:rPr>
        <w:t>Weigel et al. 2002)</w:t>
      </w:r>
      <w:r w:rsidR="00F54EEC" w:rsidRPr="00A46C09">
        <w:rPr>
          <w:rFonts w:ascii="Times New Roman" w:eastAsia="STHupo" w:hAnsi="Times New Roman" w:cs="Times New Roman"/>
        </w:rPr>
        <w:fldChar w:fldCharType="end"/>
      </w:r>
      <w:r w:rsidRPr="00A46C09">
        <w:rPr>
          <w:rFonts w:ascii="Times New Roman" w:eastAsia="STHupo" w:hAnsi="Times New Roman" w:cs="Times New Roman"/>
        </w:rPr>
        <w:t>.  A few non-native eastern brook trout (</w:t>
      </w:r>
      <w:r w:rsidRPr="00A46C09">
        <w:rPr>
          <w:rFonts w:ascii="Times New Roman" w:eastAsia="STHupo" w:hAnsi="Times New Roman" w:cs="Times New Roman"/>
          <w:i/>
        </w:rPr>
        <w:t>Salvelinus fontinalis</w:t>
      </w:r>
      <w:r w:rsidRPr="00A46C09">
        <w:rPr>
          <w:rFonts w:ascii="Times New Roman" w:eastAsia="STHupo" w:hAnsi="Times New Roman" w:cs="Times New Roman"/>
        </w:rPr>
        <w:t>) were</w:t>
      </w:r>
      <w:r w:rsidR="00D824F0" w:rsidRPr="00A46C09">
        <w:rPr>
          <w:rFonts w:ascii="Times New Roman" w:eastAsia="STHupo" w:hAnsi="Times New Roman" w:cs="Times New Roman"/>
        </w:rPr>
        <w:t xml:space="preserve"> collected</w:t>
      </w:r>
      <w:r w:rsidRPr="00A46C09">
        <w:rPr>
          <w:rFonts w:ascii="Times New Roman" w:eastAsia="STHupo" w:hAnsi="Times New Roman" w:cs="Times New Roman"/>
        </w:rPr>
        <w:t xml:space="preserve"> in Jack Cr. 2018</w:t>
      </w:r>
      <w:r w:rsidR="00D824F0" w:rsidRPr="00A46C09">
        <w:rPr>
          <w:rFonts w:ascii="Times New Roman" w:eastAsia="STHupo" w:hAnsi="Times New Roman" w:cs="Times New Roman"/>
        </w:rPr>
        <w:t>,</w:t>
      </w:r>
      <w:r w:rsidRPr="00A46C09">
        <w:rPr>
          <w:rFonts w:ascii="Times New Roman" w:eastAsia="STHupo" w:hAnsi="Times New Roman" w:cs="Times New Roman"/>
        </w:rPr>
        <w:t xml:space="preserve"> </w:t>
      </w:r>
      <w:r w:rsidR="00D824F0" w:rsidRPr="00A46C09">
        <w:rPr>
          <w:rFonts w:ascii="Times New Roman" w:eastAsia="STHupo" w:hAnsi="Times New Roman" w:cs="Times New Roman"/>
        </w:rPr>
        <w:t xml:space="preserve">and they were included in the </w:t>
      </w:r>
      <w:r w:rsidRPr="00A46C09">
        <w:rPr>
          <w:rFonts w:ascii="Times New Roman" w:eastAsia="STHupo" w:hAnsi="Times New Roman" w:cs="Times New Roman"/>
        </w:rPr>
        <w:t>population and biomass estimate.</w:t>
      </w:r>
      <w:r w:rsidR="0049592D" w:rsidRPr="00A46C09">
        <w:rPr>
          <w:rFonts w:ascii="Times New Roman" w:eastAsia="STHupo" w:hAnsi="Times New Roman" w:cs="Times New Roman"/>
        </w:rPr>
        <w:t xml:space="preserve">  Some young-of-the-year (YOY) salmonids and </w:t>
      </w:r>
      <w:r w:rsidRPr="00A46C09">
        <w:rPr>
          <w:rFonts w:ascii="Times New Roman" w:eastAsia="STHupo" w:hAnsi="Times New Roman" w:cs="Times New Roman"/>
        </w:rPr>
        <w:t>sculpin (</w:t>
      </w:r>
      <w:r w:rsidRPr="00A46C09">
        <w:rPr>
          <w:rFonts w:ascii="Times New Roman" w:eastAsia="STHupo" w:hAnsi="Times New Roman" w:cs="Times New Roman"/>
          <w:i/>
        </w:rPr>
        <w:t>Cottus spp.</w:t>
      </w:r>
      <w:r w:rsidRPr="00A46C09">
        <w:rPr>
          <w:rFonts w:ascii="Times New Roman" w:eastAsia="STHupo" w:hAnsi="Times New Roman" w:cs="Times New Roman"/>
        </w:rPr>
        <w:t>) were also encountered but not included in the estimates.</w:t>
      </w:r>
    </w:p>
    <w:p w14:paraId="5C3122FB" w14:textId="39F708E2" w:rsidR="004455A0" w:rsidRPr="00592D29" w:rsidRDefault="004455A0">
      <w:pPr>
        <w:spacing w:line="480" w:lineRule="auto"/>
        <w:ind w:firstLine="720"/>
        <w:rPr>
          <w:rFonts w:ascii="Times New Roman" w:eastAsia="STHupo" w:hAnsi="Times New Roman" w:cs="Times New Roman"/>
        </w:rPr>
      </w:pPr>
      <w:r w:rsidRPr="00A46C09">
        <w:rPr>
          <w:rFonts w:ascii="Times New Roman" w:eastAsia="STHupo" w:hAnsi="Times New Roman" w:cs="Times New Roman"/>
        </w:rPr>
        <w:t>I used a backpack electrofisher (LR-20B Electrofisher, Smith Root) to collect fish from a 25 m length of stream</w:t>
      </w:r>
      <w:r w:rsidR="00D824F0" w:rsidRPr="00A46C09">
        <w:rPr>
          <w:rFonts w:ascii="Times New Roman" w:eastAsia="STHupo" w:hAnsi="Times New Roman" w:cs="Times New Roman"/>
        </w:rPr>
        <w:t xml:space="preserve"> (35 m for Standup and 50 m for First 2017)</w:t>
      </w:r>
      <w:r w:rsidR="00B15399" w:rsidRPr="00A46C09">
        <w:rPr>
          <w:rFonts w:ascii="Times New Roman" w:eastAsia="STHupo" w:hAnsi="Times New Roman" w:cs="Times New Roman"/>
        </w:rPr>
        <w:t xml:space="preserve">, assisted by a person </w:t>
      </w:r>
      <w:r w:rsidRPr="00A46C09">
        <w:rPr>
          <w:rFonts w:ascii="Times New Roman" w:eastAsia="STHupo" w:hAnsi="Times New Roman" w:cs="Times New Roman"/>
        </w:rPr>
        <w:t>who caught the salmonids 50 mm or more in length with a dip net and placed them in a 5 gallon bucket.  I used the two-pass depletion method</w:t>
      </w:r>
      <w:r w:rsidR="0034439D" w:rsidRPr="00A46C09">
        <w:rPr>
          <w:rFonts w:ascii="Times New Roman" w:eastAsia="STHupo" w:hAnsi="Times New Roman" w:cs="Times New Roman"/>
        </w:rPr>
        <w:t xml:space="preserve"> </w:t>
      </w:r>
      <w:r w:rsidR="00022ABF" w:rsidRPr="00A46C09">
        <w:rPr>
          <w:rFonts w:ascii="Times New Roman" w:eastAsia="STHupo" w:hAnsi="Times New Roman" w:cs="Times New Roman"/>
        </w:rPr>
        <w:t>to estimate population</w:t>
      </w:r>
      <w:r w:rsidR="0034439D" w:rsidRPr="00A46C09">
        <w:rPr>
          <w:rFonts w:ascii="Times New Roman" w:eastAsia="STHupo" w:hAnsi="Times New Roman" w:cs="Times New Roman"/>
        </w:rPr>
        <w:t xml:space="preserve"> </w:t>
      </w:r>
      <w:r w:rsidR="00A654CE">
        <w:rPr>
          <w:rFonts w:ascii="Times New Roman" w:hAnsi="Times New Roman" w:cs="Times New Roman" w:hint="eastAsia"/>
          <w:lang w:eastAsia="ja-JP"/>
        </w:rPr>
        <w:t xml:space="preserve">size </w:t>
      </w:r>
      <w:r w:rsidRPr="00A46C09">
        <w:rPr>
          <w:rFonts w:ascii="Times New Roman" w:eastAsia="STHupo" w:hAnsi="Times New Roman" w:cs="Times New Roman"/>
        </w:rPr>
        <w:t>and did not include block-nets</w:t>
      </w:r>
      <w:r w:rsidR="00272525" w:rsidRPr="00A46C09">
        <w:rPr>
          <w:rFonts w:ascii="Times New Roman" w:eastAsia="STHupo" w:hAnsi="Times New Roman" w:cs="Times New Roman"/>
        </w:rPr>
        <w:t xml:space="preserve"> </w:t>
      </w:r>
      <w:r w:rsidR="00272525" w:rsidRPr="00A46C09">
        <w:rPr>
          <w:rFonts w:ascii="Times New Roman" w:eastAsia="STHupo" w:hAnsi="Times New Roman" w:cs="Times New Roman"/>
        </w:rPr>
        <w:fldChar w:fldCharType="begin"/>
      </w:r>
      <w:r w:rsidR="00272525" w:rsidRPr="00A46C09">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2525" w:rsidRPr="00A46C09">
        <w:rPr>
          <w:rFonts w:ascii="Times New Roman" w:eastAsia="STHupo" w:hAnsi="Times New Roman" w:cs="Times New Roman"/>
        </w:rPr>
        <w:fldChar w:fldCharType="separate"/>
      </w:r>
      <w:r w:rsidR="00272525" w:rsidRPr="00A46C09">
        <w:rPr>
          <w:rFonts w:ascii="Times New Roman" w:hAnsi="Times New Roman" w:cs="Times New Roman"/>
        </w:rPr>
        <w:t>(Lockwood and Schneider 2000)</w:t>
      </w:r>
      <w:r w:rsidR="00272525" w:rsidRPr="00A46C09">
        <w:rPr>
          <w:rFonts w:ascii="Times New Roman" w:eastAsia="STHupo" w:hAnsi="Times New Roman" w:cs="Times New Roman"/>
        </w:rPr>
        <w:fldChar w:fldCharType="end"/>
      </w:r>
      <w:r w:rsidRPr="00A46C09">
        <w:rPr>
          <w:rFonts w:ascii="Times New Roman" w:eastAsia="STHupo" w:hAnsi="Times New Roman" w:cs="Times New Roman"/>
        </w:rPr>
        <w:t>.  Block-nets to prevent migration were not used because these streams were relatively small and the time elapsed between the first and second pass was only a few minutes.  The assumptions are met for this estimate as long as migration is negligible</w:t>
      </w:r>
      <w:r w:rsidR="001672DF">
        <w:rPr>
          <w:rFonts w:ascii="Times New Roman" w:eastAsia="STHupo" w:hAnsi="Times New Roman" w:cs="Times New Roman"/>
        </w:rPr>
        <w:t xml:space="preserve"> </w:t>
      </w:r>
      <w:r w:rsidR="00D20B1F">
        <w:rPr>
          <w:rFonts w:ascii="Times New Roman" w:eastAsia="STHupo" w:hAnsi="Times New Roman" w:cs="Times New Roman"/>
        </w:rPr>
        <w:fldChar w:fldCharType="begin"/>
      </w:r>
      <w:r w:rsidR="00D20B1F">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20B1F">
        <w:rPr>
          <w:rFonts w:ascii="Times New Roman" w:eastAsia="STHupo" w:hAnsi="Times New Roman" w:cs="Times New Roman"/>
        </w:rPr>
        <w:fldChar w:fldCharType="separate"/>
      </w:r>
      <w:r w:rsidR="00D20B1F" w:rsidRPr="00A654CE">
        <w:rPr>
          <w:rFonts w:ascii="Times New Roman" w:hAnsi="Times New Roman" w:cs="Times New Roman"/>
        </w:rPr>
        <w:t>(Lockwood and Schneider 2000)</w:t>
      </w:r>
      <w:r w:rsidR="00D20B1F">
        <w:rPr>
          <w:rFonts w:ascii="Times New Roman" w:eastAsia="STHupo" w:hAnsi="Times New Roman" w:cs="Times New Roman"/>
        </w:rPr>
        <w:fldChar w:fldCharType="end"/>
      </w:r>
      <w:r w:rsidRPr="00A46C09">
        <w:rPr>
          <w:rFonts w:ascii="Times New Roman" w:eastAsia="STHupo" w:hAnsi="Times New Roman" w:cs="Times New Roman"/>
        </w:rPr>
        <w:t xml:space="preserve">.  </w:t>
      </w:r>
      <w:r w:rsidR="00B15399" w:rsidRPr="00A46C09">
        <w:rPr>
          <w:rFonts w:ascii="Times New Roman" w:eastAsia="STHupo" w:hAnsi="Times New Roman" w:cs="Times New Roman"/>
        </w:rPr>
        <w:t xml:space="preserve">To analyze my catch, </w:t>
      </w:r>
      <w:r w:rsidRPr="00A46C09">
        <w:rPr>
          <w:rFonts w:ascii="Times New Roman" w:eastAsia="STHupo" w:hAnsi="Times New Roman" w:cs="Times New Roman"/>
        </w:rPr>
        <w:t xml:space="preserve">I anesthetized </w:t>
      </w:r>
      <w:r w:rsidR="00B15399" w:rsidRPr="00A46C09">
        <w:rPr>
          <w:rFonts w:ascii="Times New Roman" w:eastAsia="STHupo" w:hAnsi="Times New Roman" w:cs="Times New Roman"/>
        </w:rPr>
        <w:t xml:space="preserve">the fish using Tricaine Methanesulfonate </w:t>
      </w:r>
      <w:r w:rsidRPr="00A46C09">
        <w:rPr>
          <w:rFonts w:ascii="Times New Roman" w:eastAsia="STHupo" w:hAnsi="Times New Roman" w:cs="Times New Roman"/>
        </w:rPr>
        <w:t xml:space="preserve">to measure </w:t>
      </w:r>
      <w:r w:rsidRPr="00271B76">
        <w:rPr>
          <w:rFonts w:ascii="Times New Roman" w:eastAsia="STHupo" w:hAnsi="Times New Roman" w:cs="Times New Roman"/>
        </w:rPr>
        <w:t>and weigh them according to Central Washington University Institutional Animal Care and Use Committ</w:t>
      </w:r>
      <w:r w:rsidR="0049592D" w:rsidRPr="00271B76">
        <w:rPr>
          <w:rFonts w:ascii="Times New Roman" w:eastAsia="STHupo" w:hAnsi="Times New Roman" w:cs="Times New Roman"/>
        </w:rPr>
        <w:t>ee (IACUC protocol #A041710)</w:t>
      </w:r>
      <w:r w:rsidR="00A17C10" w:rsidRPr="00271B76">
        <w:rPr>
          <w:rFonts w:ascii="Times New Roman" w:eastAsia="STHupo" w:hAnsi="Times New Roman" w:cs="Times New Roman"/>
        </w:rPr>
        <w:t xml:space="preserve"> and </w:t>
      </w:r>
      <w:r w:rsidR="0049592D" w:rsidRPr="00592D29">
        <w:rPr>
          <w:rFonts w:ascii="Times New Roman" w:eastAsia="STHupo" w:hAnsi="Times New Roman" w:cs="Times New Roman"/>
        </w:rPr>
        <w:t>calculated</w:t>
      </w:r>
      <w:r w:rsidRPr="00592D29">
        <w:rPr>
          <w:rFonts w:ascii="Times New Roman" w:eastAsia="STHupo" w:hAnsi="Times New Roman" w:cs="Times New Roman"/>
        </w:rPr>
        <w:t xml:space="preserve"> the fish popul</w:t>
      </w:r>
      <w:r w:rsidRPr="00A96D26">
        <w:rPr>
          <w:rFonts w:ascii="Times New Roman" w:eastAsia="STHupo" w:hAnsi="Times New Roman" w:cs="Times New Roman"/>
        </w:rPr>
        <w:t>ation</w:t>
      </w:r>
      <w:r w:rsidR="00271B76" w:rsidRPr="005B2BF3">
        <w:rPr>
          <w:rFonts w:ascii="Times New Roman" w:eastAsia="STHupo" w:hAnsi="Times New Roman" w:cs="Times New Roman"/>
        </w:rPr>
        <w:t xml:space="preserve"> (</w:t>
      </w:r>
      <w:r w:rsidR="00A17C10" w:rsidRPr="00592D29">
        <w:rPr>
          <w:rFonts w:ascii="Times New Roman" w:eastAsia="STHupo" w:hAnsi="Times New Roman" w:cs="Times New Roman"/>
        </w:rPr>
        <w:fldChar w:fldCharType="begin"/>
      </w:r>
      <w:r w:rsidR="00A17C10" w:rsidRPr="00444D44">
        <w:rPr>
          <w:rFonts w:ascii="Times New Roman" w:eastAsia="STHupo" w:hAnsi="Times New Roman" w:cs="Times New Roman"/>
        </w:rPr>
        <w:instrText xml:space="preserve"> REF _Ref11838978 \h </w:instrText>
      </w:r>
      <w:r w:rsidR="00271B76" w:rsidRPr="00444D44">
        <w:rPr>
          <w:rFonts w:ascii="Times New Roman" w:eastAsia="STHupo" w:hAnsi="Times New Roman" w:cs="Times New Roman"/>
        </w:rPr>
        <w:instrText xml:space="preserve"> \* MERGEFORMAT </w:instrText>
      </w:r>
      <w:r w:rsidR="00A17C10" w:rsidRPr="00592D29">
        <w:rPr>
          <w:rFonts w:ascii="Times New Roman" w:eastAsia="STHupo" w:hAnsi="Times New Roman" w:cs="Times New Roman"/>
        </w:rPr>
      </w:r>
      <w:r w:rsidR="00A17C10" w:rsidRPr="00592D29">
        <w:rPr>
          <w:rFonts w:ascii="Times New Roman" w:eastAsia="STHupo" w:hAnsi="Times New Roman" w:cs="Times New Roman"/>
        </w:rPr>
        <w:fldChar w:fldCharType="separate"/>
      </w:r>
      <w:r w:rsidR="00A17C10" w:rsidRPr="00444D44">
        <w:rPr>
          <w:rFonts w:ascii="Times New Roman" w:hAnsi="Times New Roman" w:cs="Times New Roman"/>
        </w:rPr>
        <w:t xml:space="preserve">Equation </w:t>
      </w:r>
      <w:r w:rsidR="00A17C10" w:rsidRPr="00444D44">
        <w:rPr>
          <w:rFonts w:ascii="Times New Roman" w:hAnsi="Times New Roman" w:cs="Times New Roman"/>
          <w:noProof/>
        </w:rPr>
        <w:t>1</w:t>
      </w:r>
      <w:r w:rsidR="00A17C10" w:rsidRPr="00592D29">
        <w:rPr>
          <w:rFonts w:ascii="Times New Roman" w:eastAsia="STHupo" w:hAnsi="Times New Roman" w:cs="Times New Roman"/>
        </w:rPr>
        <w:fldChar w:fldCharType="end"/>
      </w:r>
      <w:r w:rsidR="00271B76" w:rsidRPr="00592D29">
        <w:rPr>
          <w:rFonts w:ascii="Times New Roman" w:eastAsia="STHupo" w:hAnsi="Times New Roman" w:cs="Times New Roman"/>
        </w:rPr>
        <w:t>.) and standard error (</w:t>
      </w:r>
      <w:r w:rsidR="00271B76" w:rsidRPr="00592D29">
        <w:rPr>
          <w:rFonts w:ascii="Times New Roman" w:eastAsia="STHupo" w:hAnsi="Times New Roman" w:cs="Times New Roman"/>
        </w:rPr>
        <w:fldChar w:fldCharType="begin"/>
      </w:r>
      <w:r w:rsidR="00271B76" w:rsidRPr="00444D44">
        <w:rPr>
          <w:rFonts w:ascii="Times New Roman" w:eastAsia="STHupo" w:hAnsi="Times New Roman" w:cs="Times New Roman"/>
        </w:rPr>
        <w:instrText xml:space="preserve"> REF _Ref11839203 \h  \* MERGEFORMAT </w:instrText>
      </w:r>
      <w:r w:rsidR="00271B76" w:rsidRPr="00592D29">
        <w:rPr>
          <w:rFonts w:ascii="Times New Roman" w:eastAsia="STHupo" w:hAnsi="Times New Roman" w:cs="Times New Roman"/>
        </w:rPr>
      </w:r>
      <w:r w:rsidR="00271B76" w:rsidRPr="00592D29">
        <w:rPr>
          <w:rFonts w:ascii="Times New Roman" w:eastAsia="STHupo" w:hAnsi="Times New Roman" w:cs="Times New Roman"/>
        </w:rPr>
        <w:fldChar w:fldCharType="separate"/>
      </w:r>
      <w:r w:rsidR="00271B76" w:rsidRPr="00444D44">
        <w:rPr>
          <w:rFonts w:ascii="Times New Roman" w:hAnsi="Times New Roman" w:cs="Times New Roman"/>
        </w:rPr>
        <w:t xml:space="preserve">Equation </w:t>
      </w:r>
      <w:r w:rsidR="00271B76" w:rsidRPr="00444D44">
        <w:rPr>
          <w:rFonts w:ascii="Times New Roman" w:hAnsi="Times New Roman" w:cs="Times New Roman"/>
          <w:noProof/>
        </w:rPr>
        <w:t>2</w:t>
      </w:r>
      <w:r w:rsidR="00271B76" w:rsidRPr="00592D29">
        <w:rPr>
          <w:rFonts w:ascii="Times New Roman" w:eastAsia="STHupo" w:hAnsi="Times New Roman" w:cs="Times New Roman"/>
        </w:rPr>
        <w:fldChar w:fldCharType="end"/>
      </w:r>
      <w:r w:rsidR="00271B76" w:rsidRPr="00592D29">
        <w:rPr>
          <w:rFonts w:ascii="Times New Roman" w:eastAsia="STHupo" w:hAnsi="Times New Roman" w:cs="Times New Roman"/>
        </w:rPr>
        <w:t xml:space="preserve">.) according to </w:t>
      </w:r>
      <w:r w:rsidR="00271B76" w:rsidRPr="00592D29">
        <w:rPr>
          <w:rFonts w:ascii="Times New Roman" w:eastAsia="STHupo" w:hAnsi="Times New Roman" w:cs="Times New Roman"/>
        </w:rPr>
        <w:fldChar w:fldCharType="begin"/>
      </w:r>
      <w:r w:rsidR="00271B76" w:rsidRPr="00444D44">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1B76" w:rsidRPr="00592D29">
        <w:rPr>
          <w:rFonts w:ascii="Times New Roman" w:eastAsia="STHupo" w:hAnsi="Times New Roman" w:cs="Times New Roman"/>
        </w:rPr>
        <w:fldChar w:fldCharType="separate"/>
      </w:r>
      <w:r w:rsidR="00271B76" w:rsidRPr="00592D29">
        <w:rPr>
          <w:rFonts w:ascii="Times New Roman" w:hAnsi="Times New Roman" w:cs="Times New Roman"/>
        </w:rPr>
        <w:t>Lockwood and Schneider (</w:t>
      </w:r>
      <w:r w:rsidR="00271B76" w:rsidRPr="00A96D26">
        <w:rPr>
          <w:rFonts w:ascii="Times New Roman" w:hAnsi="Times New Roman" w:cs="Times New Roman"/>
        </w:rPr>
        <w:t>2000)</w:t>
      </w:r>
      <w:r w:rsidR="00271B76" w:rsidRPr="00592D29">
        <w:rPr>
          <w:rFonts w:ascii="Times New Roman" w:eastAsia="STHupo" w:hAnsi="Times New Roman" w:cs="Times New Roman"/>
        </w:rPr>
        <w:fldChar w:fldCharType="end"/>
      </w:r>
      <w:r w:rsidR="00271B76" w:rsidRPr="00592D29">
        <w:rPr>
          <w:rFonts w:ascii="Times New Roman" w:eastAsia="STHupo" w:hAnsi="Times New Roman" w:cs="Times New Roman"/>
        </w:rPr>
        <w:t>.</w:t>
      </w:r>
    </w:p>
    <w:p w14:paraId="3E4AE76E" w14:textId="62EDFBBA" w:rsidR="00A17C10" w:rsidRPr="00444D44"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6417CCE6" w14:textId="1A4203A8" w:rsidR="004455A0" w:rsidRPr="00444D44" w:rsidRDefault="00A17C10" w:rsidP="00444D44">
      <w:pPr>
        <w:pStyle w:val="Caption"/>
        <w:rPr>
          <w:rFonts w:ascii="Times New Roman" w:eastAsia="STHupo" w:hAnsi="Times New Roman" w:cs="Times New Roman"/>
          <w:b w:val="0"/>
          <w:color w:val="auto"/>
          <w:sz w:val="24"/>
          <w:szCs w:val="24"/>
        </w:rPr>
      </w:pPr>
      <w:bookmarkStart w:id="2" w:name="_Ref11838978"/>
      <w:r w:rsidRPr="00444D44">
        <w:rPr>
          <w:rFonts w:ascii="Times New Roman" w:hAnsi="Times New Roman" w:cs="Times New Roman"/>
          <w:color w:val="auto"/>
          <w:sz w:val="24"/>
          <w:szCs w:val="24"/>
        </w:rPr>
        <w:t xml:space="preserve">Equation </w:t>
      </w:r>
      <w:r w:rsidRPr="00444D44">
        <w:rPr>
          <w:rFonts w:ascii="Times New Roman" w:hAnsi="Times New Roman" w:cs="Times New Roman"/>
          <w:color w:val="auto"/>
          <w:sz w:val="24"/>
          <w:szCs w:val="24"/>
        </w:rPr>
        <w:fldChar w:fldCharType="begin"/>
      </w:r>
      <w:r w:rsidRPr="00444D44">
        <w:rPr>
          <w:rFonts w:ascii="Times New Roman" w:hAnsi="Times New Roman" w:cs="Times New Roman"/>
          <w:color w:val="auto"/>
          <w:sz w:val="24"/>
          <w:szCs w:val="24"/>
        </w:rPr>
        <w:instrText xml:space="preserve"> SEQ Equation \* ARABIC </w:instrText>
      </w:r>
      <w:r w:rsidRPr="00444D44">
        <w:rPr>
          <w:rFonts w:ascii="Times New Roman" w:hAnsi="Times New Roman" w:cs="Times New Roman"/>
          <w:color w:val="auto"/>
          <w:sz w:val="24"/>
          <w:szCs w:val="24"/>
        </w:rPr>
        <w:fldChar w:fldCharType="separate"/>
      </w:r>
      <w:r w:rsidR="009B0C7A">
        <w:rPr>
          <w:rFonts w:ascii="Times New Roman" w:hAnsi="Times New Roman" w:cs="Times New Roman"/>
          <w:noProof/>
          <w:color w:val="auto"/>
          <w:sz w:val="24"/>
          <w:szCs w:val="24"/>
        </w:rPr>
        <w:t>1</w:t>
      </w:r>
      <w:r w:rsidRPr="00444D44">
        <w:rPr>
          <w:rFonts w:ascii="Times New Roman" w:hAnsi="Times New Roman" w:cs="Times New Roman"/>
          <w:color w:val="auto"/>
          <w:sz w:val="24"/>
          <w:szCs w:val="24"/>
        </w:rPr>
        <w:fldChar w:fldCharType="end"/>
      </w:r>
      <w:bookmarkEnd w:id="2"/>
      <w:r w:rsidR="00271B76" w:rsidRPr="00444D44">
        <w:rPr>
          <w:rFonts w:ascii="Times New Roman" w:eastAsia="STHupo" w:hAnsi="Times New Roman" w:cs="Times New Roman"/>
          <w:b w:val="0"/>
          <w:color w:val="auto"/>
          <w:sz w:val="24"/>
          <w:szCs w:val="24"/>
        </w:rPr>
        <w:t xml:space="preserve"> Where, C</w:t>
      </w:r>
      <w:r w:rsidR="00271B76" w:rsidRPr="00444D44">
        <w:rPr>
          <w:rFonts w:ascii="Times New Roman" w:eastAsia="STHupo" w:hAnsi="Times New Roman" w:cs="Times New Roman"/>
          <w:b w:val="0"/>
          <w:color w:val="auto"/>
          <w:sz w:val="24"/>
          <w:szCs w:val="24"/>
          <w:vertAlign w:val="subscript"/>
        </w:rPr>
        <w:t>1</w:t>
      </w:r>
      <w:r w:rsidR="00271B76" w:rsidRPr="00444D44">
        <w:rPr>
          <w:rFonts w:ascii="Times New Roman" w:eastAsia="STHupo" w:hAnsi="Times New Roman" w:cs="Times New Roman"/>
          <w:b w:val="0"/>
          <w:color w:val="auto"/>
          <w:sz w:val="24"/>
          <w:szCs w:val="24"/>
        </w:rPr>
        <w:t xml:space="preserve"> is the number of fish removed in the first pass, C</w:t>
      </w:r>
      <w:r w:rsidR="00271B76" w:rsidRPr="00444D44">
        <w:rPr>
          <w:rFonts w:ascii="Times New Roman" w:eastAsia="STHupo" w:hAnsi="Times New Roman" w:cs="Times New Roman"/>
          <w:b w:val="0"/>
          <w:color w:val="auto"/>
          <w:sz w:val="24"/>
          <w:szCs w:val="24"/>
          <w:vertAlign w:val="subscript"/>
        </w:rPr>
        <w:t>2</w:t>
      </w:r>
      <w:r w:rsidR="00271B76" w:rsidRPr="00444D44">
        <w:rPr>
          <w:rFonts w:ascii="Times New Roman" w:eastAsia="STHupo" w:hAnsi="Times New Roman" w:cs="Times New Roman"/>
          <w:b w:val="0"/>
          <w:color w:val="auto"/>
          <w:sz w:val="24"/>
          <w:szCs w:val="24"/>
        </w:rPr>
        <w:t xml:space="preserve"> is the number of fish removed in the second pass, and N is the population estimate in numbers of fish</w:t>
      </w:r>
      <w:r w:rsidR="00271B76">
        <w:rPr>
          <w:rFonts w:ascii="Times New Roman" w:eastAsia="STHupo" w:hAnsi="Times New Roman" w:cs="Times New Roman"/>
          <w:b w:val="0"/>
          <w:color w:val="auto"/>
          <w:sz w:val="24"/>
          <w:szCs w:val="24"/>
        </w:rPr>
        <w:t>.</w:t>
      </w:r>
    </w:p>
    <w:p w14:paraId="7A2C1105" w14:textId="77777777" w:rsidR="00A17C10" w:rsidRPr="00592D29" w:rsidRDefault="00A17C10">
      <w:pPr>
        <w:spacing w:line="480" w:lineRule="auto"/>
        <w:rPr>
          <w:rFonts w:ascii="Times New Roman" w:eastAsia="STHupo" w:hAnsi="Times New Roman" w:cs="Times New Roman"/>
        </w:rPr>
      </w:pPr>
    </w:p>
    <w:p w14:paraId="08CCD7FF" w14:textId="4EACAB56" w:rsidR="00271B76" w:rsidRPr="00444D44"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001C8BF8" w14:textId="7FE09079" w:rsidR="004455A0" w:rsidRPr="00444D44" w:rsidRDefault="00271B76" w:rsidP="00444D44">
      <w:pPr>
        <w:pStyle w:val="Caption"/>
        <w:rPr>
          <w:rFonts w:ascii="Times New Roman" w:eastAsia="STHupo" w:hAnsi="Times New Roman" w:cs="Times New Roman"/>
          <w:b w:val="0"/>
          <w:color w:val="auto"/>
          <w:sz w:val="24"/>
          <w:szCs w:val="24"/>
        </w:rPr>
      </w:pPr>
      <w:bookmarkStart w:id="3" w:name="_Ref11839203"/>
      <w:r w:rsidRPr="00444D44">
        <w:rPr>
          <w:rFonts w:ascii="Times New Roman" w:hAnsi="Times New Roman" w:cs="Times New Roman"/>
          <w:color w:val="auto"/>
          <w:sz w:val="24"/>
          <w:szCs w:val="24"/>
        </w:rPr>
        <w:t xml:space="preserve">Equation </w:t>
      </w:r>
      <w:r w:rsidRPr="00444D44">
        <w:rPr>
          <w:rFonts w:ascii="Times New Roman" w:hAnsi="Times New Roman" w:cs="Times New Roman"/>
          <w:color w:val="auto"/>
          <w:sz w:val="24"/>
          <w:szCs w:val="24"/>
        </w:rPr>
        <w:fldChar w:fldCharType="begin"/>
      </w:r>
      <w:r w:rsidRPr="00444D44">
        <w:rPr>
          <w:rFonts w:ascii="Times New Roman" w:hAnsi="Times New Roman" w:cs="Times New Roman"/>
          <w:color w:val="auto"/>
          <w:sz w:val="24"/>
          <w:szCs w:val="24"/>
        </w:rPr>
        <w:instrText xml:space="preserve"> SEQ Equation \* ARABIC </w:instrText>
      </w:r>
      <w:r w:rsidRPr="00444D44">
        <w:rPr>
          <w:rFonts w:ascii="Times New Roman" w:hAnsi="Times New Roman" w:cs="Times New Roman"/>
          <w:color w:val="auto"/>
          <w:sz w:val="24"/>
          <w:szCs w:val="24"/>
        </w:rPr>
        <w:fldChar w:fldCharType="separate"/>
      </w:r>
      <w:r w:rsidR="009B0C7A">
        <w:rPr>
          <w:rFonts w:ascii="Times New Roman" w:hAnsi="Times New Roman" w:cs="Times New Roman"/>
          <w:noProof/>
          <w:color w:val="auto"/>
          <w:sz w:val="24"/>
          <w:szCs w:val="24"/>
        </w:rPr>
        <w:t>2</w:t>
      </w:r>
      <w:r w:rsidRPr="00444D44">
        <w:rPr>
          <w:rFonts w:ascii="Times New Roman" w:hAnsi="Times New Roman" w:cs="Times New Roman"/>
          <w:color w:val="auto"/>
          <w:sz w:val="24"/>
          <w:szCs w:val="24"/>
        </w:rPr>
        <w:fldChar w:fldCharType="end"/>
      </w:r>
      <w:bookmarkEnd w:id="3"/>
      <w:r w:rsidRPr="00444D44">
        <w:rPr>
          <w:rFonts w:ascii="Times New Roman" w:eastAsia="STHupo" w:hAnsi="Times New Roman" w:cs="Times New Roman"/>
          <w:b w:val="0"/>
          <w:color w:val="auto"/>
          <w:sz w:val="24"/>
          <w:szCs w:val="24"/>
        </w:rPr>
        <w:t xml:space="preserve"> </w:t>
      </w:r>
      <w:r w:rsidRPr="00717F32">
        <w:rPr>
          <w:rFonts w:ascii="Times New Roman" w:eastAsia="STHupo" w:hAnsi="Times New Roman" w:cs="Times New Roman"/>
          <w:b w:val="0"/>
          <w:color w:val="auto"/>
          <w:sz w:val="24"/>
          <w:szCs w:val="24"/>
        </w:rPr>
        <w:t>Where, C</w:t>
      </w:r>
      <w:r w:rsidRPr="00717F32">
        <w:rPr>
          <w:rFonts w:ascii="Times New Roman" w:eastAsia="STHupo" w:hAnsi="Times New Roman" w:cs="Times New Roman"/>
          <w:b w:val="0"/>
          <w:color w:val="auto"/>
          <w:sz w:val="24"/>
          <w:szCs w:val="24"/>
          <w:vertAlign w:val="subscript"/>
        </w:rPr>
        <w:t>1</w:t>
      </w:r>
      <w:r w:rsidRPr="00717F32">
        <w:rPr>
          <w:rFonts w:ascii="Times New Roman" w:eastAsia="STHupo" w:hAnsi="Times New Roman" w:cs="Times New Roman"/>
          <w:b w:val="0"/>
          <w:color w:val="auto"/>
          <w:sz w:val="24"/>
          <w:szCs w:val="24"/>
        </w:rPr>
        <w:t xml:space="preserve"> is the number of fish removed in the first pass, C</w:t>
      </w:r>
      <w:r w:rsidRPr="00717F32">
        <w:rPr>
          <w:rFonts w:ascii="Times New Roman" w:eastAsia="STHupo" w:hAnsi="Times New Roman" w:cs="Times New Roman"/>
          <w:b w:val="0"/>
          <w:color w:val="auto"/>
          <w:sz w:val="24"/>
          <w:szCs w:val="24"/>
          <w:vertAlign w:val="subscript"/>
        </w:rPr>
        <w:t>2</w:t>
      </w:r>
      <w:r w:rsidRPr="00717F32">
        <w:rPr>
          <w:rFonts w:ascii="Times New Roman" w:eastAsia="STHupo" w:hAnsi="Times New Roman" w:cs="Times New Roman"/>
          <w:b w:val="0"/>
          <w:color w:val="auto"/>
          <w:sz w:val="24"/>
          <w:szCs w:val="24"/>
        </w:rPr>
        <w:t xml:space="preserve"> is the number of fish removed in the second pass, and</w:t>
      </w:r>
      <w:r>
        <w:rPr>
          <w:rFonts w:ascii="Times New Roman" w:eastAsia="STHupo" w:hAnsi="Times New Roman" w:cs="Times New Roman"/>
          <w:b w:val="0"/>
          <w:color w:val="auto"/>
          <w:sz w:val="24"/>
          <w:szCs w:val="24"/>
        </w:rPr>
        <w:t xml:space="preserve"> SE is the standard error of N fro</w:t>
      </w:r>
      <w:r w:rsidRPr="00444D44">
        <w:rPr>
          <w:rFonts w:ascii="Times New Roman" w:eastAsia="STHupo" w:hAnsi="Times New Roman" w:cs="Times New Roman"/>
          <w:b w:val="0"/>
          <w:color w:val="auto"/>
          <w:sz w:val="24"/>
          <w:szCs w:val="24"/>
        </w:rPr>
        <w:t xml:space="preserve">m </w:t>
      </w:r>
      <w:r w:rsidRPr="00444D44">
        <w:rPr>
          <w:rFonts w:ascii="Times New Roman" w:eastAsia="STHupo" w:hAnsi="Times New Roman" w:cs="Times New Roman"/>
          <w:b w:val="0"/>
          <w:color w:val="auto"/>
          <w:sz w:val="24"/>
          <w:szCs w:val="24"/>
        </w:rPr>
        <w:fldChar w:fldCharType="begin"/>
      </w:r>
      <w:r w:rsidRPr="00444D44">
        <w:rPr>
          <w:rFonts w:ascii="Times New Roman" w:eastAsia="STHupo" w:hAnsi="Times New Roman" w:cs="Times New Roman"/>
          <w:b w:val="0"/>
          <w:color w:val="auto"/>
          <w:sz w:val="24"/>
          <w:szCs w:val="24"/>
        </w:rPr>
        <w:instrText xml:space="preserve"> REF _Ref11838978 \h  \* MERGEFORMAT </w:instrText>
      </w:r>
      <w:r w:rsidRPr="00444D44">
        <w:rPr>
          <w:rFonts w:ascii="Times New Roman" w:eastAsia="STHupo" w:hAnsi="Times New Roman" w:cs="Times New Roman"/>
          <w:b w:val="0"/>
          <w:color w:val="auto"/>
          <w:sz w:val="24"/>
          <w:szCs w:val="24"/>
        </w:rPr>
      </w:r>
      <w:r w:rsidRPr="00444D44">
        <w:rPr>
          <w:rFonts w:ascii="Times New Roman" w:eastAsia="STHupo" w:hAnsi="Times New Roman" w:cs="Times New Roman"/>
          <w:b w:val="0"/>
          <w:color w:val="auto"/>
          <w:sz w:val="24"/>
          <w:szCs w:val="24"/>
        </w:rPr>
        <w:fldChar w:fldCharType="separate"/>
      </w:r>
      <w:r w:rsidRPr="00444D44">
        <w:rPr>
          <w:rFonts w:ascii="Times New Roman" w:hAnsi="Times New Roman" w:cs="Times New Roman"/>
          <w:b w:val="0"/>
          <w:color w:val="auto"/>
          <w:sz w:val="24"/>
          <w:szCs w:val="24"/>
        </w:rPr>
        <w:t xml:space="preserve">Equation </w:t>
      </w:r>
      <w:r w:rsidRPr="00444D44">
        <w:rPr>
          <w:rFonts w:ascii="Times New Roman" w:hAnsi="Times New Roman" w:cs="Times New Roman"/>
          <w:b w:val="0"/>
          <w:noProof/>
          <w:color w:val="auto"/>
          <w:sz w:val="24"/>
          <w:szCs w:val="24"/>
        </w:rPr>
        <w:t>1</w:t>
      </w:r>
      <w:r w:rsidRPr="00444D44">
        <w:rPr>
          <w:rFonts w:ascii="Times New Roman" w:eastAsia="STHupo" w:hAnsi="Times New Roman" w:cs="Times New Roman"/>
          <w:b w:val="0"/>
          <w:color w:val="auto"/>
          <w:sz w:val="24"/>
          <w:szCs w:val="24"/>
        </w:rPr>
        <w:fldChar w:fldCharType="end"/>
      </w:r>
      <w:r w:rsidR="00B261FC">
        <w:rPr>
          <w:rFonts w:ascii="Times New Roman" w:eastAsia="STHupo" w:hAnsi="Times New Roman" w:cs="Times New Roman"/>
          <w:b w:val="0"/>
          <w:color w:val="auto"/>
          <w:sz w:val="24"/>
          <w:szCs w:val="24"/>
        </w:rPr>
        <w:t>.</w:t>
      </w:r>
    </w:p>
    <w:p w14:paraId="1E3AC1AB" w14:textId="4BC90370" w:rsidR="004455A0" w:rsidRPr="00A46C09" w:rsidRDefault="00271B76" w:rsidP="003D61DC">
      <w:pPr>
        <w:spacing w:line="480" w:lineRule="auto"/>
        <w:rPr>
          <w:rFonts w:ascii="Times New Roman" w:eastAsia="STHupo" w:hAnsi="Times New Roman" w:cs="Times New Roman"/>
        </w:rPr>
      </w:pPr>
      <w:r w:rsidRPr="00444D44">
        <w:rPr>
          <w:rFonts w:ascii="Times New Roman" w:eastAsia="STHupo" w:hAnsi="Times New Roman" w:cs="Times New Roman"/>
        </w:rPr>
        <w:tab/>
      </w:r>
      <w:r w:rsidR="00AB3AAD" w:rsidRPr="00592D29">
        <w:rPr>
          <w:rFonts w:ascii="Times New Roman" w:eastAsia="STHupo" w:hAnsi="Times New Roman" w:cs="Times New Roman"/>
        </w:rPr>
        <w:t>This p</w:t>
      </w:r>
      <w:r w:rsidR="00AB3AAD" w:rsidRPr="00A96D26">
        <w:rPr>
          <w:rFonts w:ascii="Times New Roman" w:eastAsia="STHupo" w:hAnsi="Times New Roman" w:cs="Times New Roman"/>
        </w:rPr>
        <w:t xml:space="preserve">opulation estimate </w:t>
      </w:r>
      <w:r w:rsidR="00B261FC">
        <w:rPr>
          <w:rFonts w:ascii="Times New Roman" w:eastAsia="STHupo" w:hAnsi="Times New Roman" w:cs="Times New Roman"/>
        </w:rPr>
        <w:t xml:space="preserve">(N 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_Ref11838978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1</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r w:rsidR="00B261FC">
        <w:rPr>
          <w:rFonts w:ascii="Times New Roman" w:eastAsia="STHupo" w:hAnsi="Times New Roman" w:cs="Times New Roman"/>
        </w:rPr>
        <w:t xml:space="preserve"> </w:t>
      </w:r>
      <w:r w:rsidR="00AB3AAD" w:rsidRPr="00592D29">
        <w:rPr>
          <w:rFonts w:ascii="Times New Roman" w:eastAsia="STHupo" w:hAnsi="Times New Roman" w:cs="Times New Roman"/>
        </w:rPr>
        <w:t xml:space="preserve">was then divided by the length of stream sampled to provide a measure of fish </w:t>
      </w:r>
      <w:r w:rsidR="00022ABF" w:rsidRPr="00A96D26">
        <w:rPr>
          <w:rFonts w:ascii="Times New Roman" w:eastAsia="STHupo" w:hAnsi="Times New Roman" w:cs="Times New Roman"/>
        </w:rPr>
        <w:t xml:space="preserve">population </w:t>
      </w:r>
      <w:r w:rsidR="00AB3AAD" w:rsidRPr="005B2BF3">
        <w:rPr>
          <w:rFonts w:ascii="Times New Roman" w:eastAsia="STHupo" w:hAnsi="Times New Roman" w:cs="Times New Roman"/>
        </w:rPr>
        <w:t>in fish m</w:t>
      </w:r>
      <w:r w:rsidR="00AB3AAD" w:rsidRPr="005B2BF3">
        <w:rPr>
          <w:rFonts w:ascii="Times New Roman" w:eastAsia="STHupo" w:hAnsi="Times New Roman" w:cs="Times New Roman"/>
          <w:vertAlign w:val="superscript"/>
        </w:rPr>
        <w:t>-1</w:t>
      </w:r>
      <w:r w:rsidR="00AB3AAD" w:rsidRPr="005B2BF3">
        <w:rPr>
          <w:rFonts w:ascii="Times New Roman" w:eastAsia="STHupo" w:hAnsi="Times New Roman" w:cs="Times New Roman"/>
        </w:rPr>
        <w:t>.</w:t>
      </w:r>
      <w:r w:rsidR="00C93C3B" w:rsidRPr="005B2BF3">
        <w:rPr>
          <w:rFonts w:ascii="Times New Roman" w:eastAsia="STHupo" w:hAnsi="Times New Roman" w:cs="Times New Roman"/>
        </w:rPr>
        <w:t xml:space="preserve">  </w:t>
      </w:r>
      <w:r w:rsidR="004455A0" w:rsidRPr="005B2BF3">
        <w:rPr>
          <w:rFonts w:ascii="Times New Roman" w:eastAsia="STHupo" w:hAnsi="Times New Roman" w:cs="Times New Roman"/>
        </w:rPr>
        <w:t xml:space="preserve">I estimated fish biomass by multiplying </w:t>
      </w:r>
      <w:r w:rsidR="004455A0" w:rsidRPr="00A46C09">
        <w:rPr>
          <w:rFonts w:ascii="Times New Roman" w:eastAsia="STHupo" w:hAnsi="Times New Roman" w:cs="Times New Roman"/>
        </w:rPr>
        <w:t>the population estimate by the average mass of the fish</w:t>
      </w:r>
      <w:r w:rsidR="00AF05BF" w:rsidRPr="00A46C09">
        <w:rPr>
          <w:rFonts w:ascii="Times New Roman" w:eastAsia="STHupo" w:hAnsi="Times New Roman" w:cs="Times New Roman"/>
        </w:rPr>
        <w:t xml:space="preserve"> (g)</w:t>
      </w:r>
      <w:r w:rsidR="00C06805">
        <w:rPr>
          <w:rFonts w:ascii="Times New Roman" w:eastAsia="STHupo" w:hAnsi="Times New Roman" w:cs="Times New Roman"/>
        </w:rPr>
        <w:t xml:space="preserve"> </w:t>
      </w:r>
      <w:r w:rsidR="004455A0" w:rsidRPr="00A46C09">
        <w:rPr>
          <w:rFonts w:ascii="Times New Roman" w:eastAsia="STHupo" w:hAnsi="Times New Roman" w:cs="Times New Roman"/>
        </w:rPr>
        <w:t>and then divi</w:t>
      </w:r>
      <w:r w:rsidR="00AB3AAD" w:rsidRPr="00A46C09">
        <w:rPr>
          <w:rFonts w:ascii="Times New Roman" w:eastAsia="STHupo" w:hAnsi="Times New Roman" w:cs="Times New Roman"/>
        </w:rPr>
        <w:t>d</w:t>
      </w:r>
      <w:r w:rsidR="00B261FC">
        <w:rPr>
          <w:rFonts w:ascii="Times New Roman" w:eastAsia="STHupo" w:hAnsi="Times New Roman" w:cs="Times New Roman"/>
        </w:rPr>
        <w:t>ed</w:t>
      </w:r>
      <w:r w:rsidR="00AB3AAD" w:rsidRPr="00A46C09">
        <w:rPr>
          <w:rFonts w:ascii="Times New Roman" w:eastAsia="STHupo" w:hAnsi="Times New Roman" w:cs="Times New Roman"/>
        </w:rPr>
        <w:t xml:space="preserve"> by the stream </w:t>
      </w:r>
      <w:r w:rsidR="00022ABF" w:rsidRPr="00A46C09">
        <w:rPr>
          <w:rFonts w:ascii="Times New Roman" w:eastAsia="STHupo" w:hAnsi="Times New Roman" w:cs="Times New Roman"/>
        </w:rPr>
        <w:t>width</w:t>
      </w:r>
      <w:r w:rsidR="00AF05BF" w:rsidRPr="00A46C09">
        <w:rPr>
          <w:rFonts w:ascii="Times New Roman" w:eastAsia="STHupo" w:hAnsi="Times New Roman" w:cs="Times New Roman"/>
        </w:rPr>
        <w:t xml:space="preserve"> (m</w:t>
      </w:r>
      <w:r w:rsidR="00D824F0" w:rsidRPr="00A46C09">
        <w:rPr>
          <w:rFonts w:ascii="Times New Roman" w:eastAsia="STHupo" w:hAnsi="Times New Roman" w:cs="Times New Roman"/>
        </w:rPr>
        <w:t>)</w:t>
      </w:r>
      <w:r w:rsidR="00A654CE">
        <w:rPr>
          <w:rFonts w:ascii="Times New Roman" w:hAnsi="Times New Roman" w:cs="Times New Roman" w:hint="eastAsia"/>
          <w:lang w:eastAsia="ja-JP"/>
        </w:rPr>
        <w:t>, final unit of g m</w:t>
      </w:r>
      <w:r w:rsidR="00B261FC" w:rsidRPr="00444D44">
        <w:rPr>
          <w:rFonts w:ascii="Times New Roman" w:hAnsi="Times New Roman" w:cs="Times New Roman"/>
          <w:vertAlign w:val="superscript"/>
          <w:lang w:eastAsia="ja-JP"/>
        </w:rPr>
        <w:t>-</w:t>
      </w:r>
      <w:r w:rsidR="00A654CE" w:rsidRPr="00444D44">
        <w:rPr>
          <w:rFonts w:ascii="Times New Roman" w:hAnsi="Times New Roman" w:cs="Times New Roman" w:hint="eastAsia"/>
          <w:vertAlign w:val="superscript"/>
          <w:lang w:eastAsia="ja-JP"/>
        </w:rPr>
        <w:t>2</w:t>
      </w:r>
      <w:r w:rsidR="004455A0" w:rsidRPr="00A46C09">
        <w:rPr>
          <w:rFonts w:ascii="Times New Roman" w:eastAsia="STHupo" w:hAnsi="Times New Roman" w:cs="Times New Roman"/>
        </w:rPr>
        <w:t xml:space="preserve">.  </w:t>
      </w:r>
      <w:r w:rsidR="00C06805">
        <w:rPr>
          <w:rFonts w:ascii="Times New Roman" w:eastAsia="STHupo" w:hAnsi="Times New Roman" w:cs="Times New Roman"/>
        </w:rPr>
        <w:t xml:space="preserve">The error associated with fish </w:t>
      </w:r>
      <w:r w:rsidR="00C06805" w:rsidRPr="00592D29">
        <w:rPr>
          <w:rFonts w:ascii="Times New Roman" w:eastAsia="STHupo" w:hAnsi="Times New Roman" w:cs="Times New Roman"/>
        </w:rPr>
        <w:t xml:space="preserve">biomass came from multiplying the </w:t>
      </w:r>
      <w:r w:rsidR="00D405A3" w:rsidRPr="00592D29">
        <w:rPr>
          <w:rFonts w:ascii="Times New Roman" w:eastAsia="STHupo" w:hAnsi="Times New Roman" w:cs="Times New Roman"/>
        </w:rPr>
        <w:t xml:space="preserve">standard </w:t>
      </w:r>
      <w:r w:rsidR="00C06805" w:rsidRPr="00592D29">
        <w:rPr>
          <w:rFonts w:ascii="Times New Roman" w:eastAsia="STHupo" w:hAnsi="Times New Roman" w:cs="Times New Roman"/>
        </w:rPr>
        <w:t>error of the population estima</w:t>
      </w:r>
      <w:r w:rsidR="00D405A3" w:rsidRPr="00A96D26">
        <w:rPr>
          <w:rFonts w:ascii="Times New Roman" w:eastAsia="STHupo" w:hAnsi="Times New Roman" w:cs="Times New Roman"/>
        </w:rPr>
        <w:t>te</w:t>
      </w:r>
      <w:r w:rsidR="00B261FC" w:rsidRPr="005B2BF3">
        <w:rPr>
          <w:rFonts w:ascii="Times New Roman" w:eastAsia="STHupo" w:hAnsi="Times New Roman" w:cs="Times New Roman"/>
        </w:rPr>
        <w:t xml:space="preserve"> (SE 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_Ref11839203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2</w:t>
      </w:r>
      <w:r w:rsidR="00B261FC" w:rsidRPr="00592D29">
        <w:rPr>
          <w:rFonts w:ascii="Times New Roman" w:eastAsia="STHupo" w:hAnsi="Times New Roman" w:cs="Times New Roman"/>
        </w:rPr>
        <w:fldChar w:fldCharType="end"/>
      </w:r>
      <w:r w:rsidR="00B261FC">
        <w:rPr>
          <w:rFonts w:ascii="Times New Roman" w:eastAsia="STHupo" w:hAnsi="Times New Roman" w:cs="Times New Roman"/>
        </w:rPr>
        <w:t>.</w:t>
      </w:r>
      <w:r w:rsidR="00B261FC" w:rsidRPr="00592D29">
        <w:rPr>
          <w:rFonts w:ascii="Times New Roman" w:eastAsia="STHupo" w:hAnsi="Times New Roman" w:cs="Times New Roman"/>
        </w:rPr>
        <w:t>)</w:t>
      </w:r>
      <w:r w:rsidR="00D405A3" w:rsidRPr="00592D29">
        <w:rPr>
          <w:rFonts w:ascii="Times New Roman" w:eastAsia="STHupo" w:hAnsi="Times New Roman" w:cs="Times New Roman"/>
        </w:rPr>
        <w:t xml:space="preserve"> by</w:t>
      </w:r>
      <w:r w:rsidR="00D405A3">
        <w:rPr>
          <w:rFonts w:ascii="Times New Roman" w:eastAsia="STHupo" w:hAnsi="Times New Roman" w:cs="Times New Roman"/>
        </w:rPr>
        <w:t xml:space="preserve"> the average mass of the fish.</w:t>
      </w:r>
      <w:r w:rsidR="00C06805" w:rsidRPr="00A46C09">
        <w:rPr>
          <w:rFonts w:ascii="Times New Roman" w:eastAsia="STHupo" w:hAnsi="Times New Roman" w:cs="Times New Roman"/>
        </w:rPr>
        <w:t xml:space="preserve"> </w:t>
      </w:r>
      <w:r w:rsidR="00D405A3">
        <w:rPr>
          <w:rFonts w:ascii="Times New Roman" w:eastAsia="STHupo" w:hAnsi="Times New Roman" w:cs="Times New Roman"/>
        </w:rPr>
        <w:t xml:space="preserve"> </w:t>
      </w:r>
      <w:r w:rsidR="004455A0" w:rsidRPr="00A46C09">
        <w:rPr>
          <w:rFonts w:ascii="Times New Roman" w:eastAsia="STHupo" w:hAnsi="Times New Roman" w:cs="Times New Roman"/>
        </w:rPr>
        <w:t xml:space="preserve">The average fish mass came from the combination of the fish caught in both </w:t>
      </w:r>
      <w:r w:rsidR="004455A0" w:rsidRPr="00592D29">
        <w:rPr>
          <w:rFonts w:ascii="Times New Roman" w:eastAsia="STHupo" w:hAnsi="Times New Roman" w:cs="Times New Roman"/>
        </w:rPr>
        <w:t>passes</w:t>
      </w:r>
      <w:r w:rsidR="00B261FC" w:rsidRPr="00592D29">
        <w:rPr>
          <w:rFonts w:ascii="Times New Roman" w:eastAsia="STHupo" w:hAnsi="Times New Roman" w:cs="Times New Roman"/>
        </w:rPr>
        <w:t xml:space="preserve"> (</w:t>
      </w:r>
      <w:r w:rsidR="00B261FC" w:rsidRPr="00A96D26">
        <w:rPr>
          <w:rFonts w:ascii="Times New Roman" w:eastAsia="STHupo" w:hAnsi="Times New Roman" w:cs="Times New Roman"/>
        </w:rPr>
        <w:t>C</w:t>
      </w:r>
      <w:r w:rsidR="00B261FC" w:rsidRPr="00444D44">
        <w:rPr>
          <w:rFonts w:ascii="Times New Roman" w:eastAsia="STHupo" w:hAnsi="Times New Roman" w:cs="Times New Roman"/>
          <w:vertAlign w:val="subscript"/>
        </w:rPr>
        <w:t>1</w:t>
      </w:r>
      <w:r w:rsidR="00B261FC">
        <w:rPr>
          <w:rFonts w:ascii="Times New Roman" w:eastAsia="STHupo" w:hAnsi="Times New Roman" w:cs="Times New Roman"/>
        </w:rPr>
        <w:t xml:space="preserve"> </w:t>
      </w:r>
      <w:r w:rsidR="00B261FC" w:rsidRPr="00592D29">
        <w:rPr>
          <w:rFonts w:ascii="Times New Roman" w:eastAsia="STHupo" w:hAnsi="Times New Roman" w:cs="Times New Roman"/>
        </w:rPr>
        <w:t>+</w:t>
      </w:r>
      <w:r w:rsidR="00B261FC">
        <w:rPr>
          <w:rFonts w:ascii="Times New Roman" w:eastAsia="STHupo" w:hAnsi="Times New Roman" w:cs="Times New Roman"/>
        </w:rPr>
        <w:t xml:space="preserve"> </w:t>
      </w:r>
      <w:r w:rsidR="00B261FC" w:rsidRPr="00592D29">
        <w:rPr>
          <w:rFonts w:ascii="Times New Roman" w:eastAsia="STHupo" w:hAnsi="Times New Roman" w:cs="Times New Roman"/>
        </w:rPr>
        <w:t>C</w:t>
      </w:r>
      <w:r w:rsidR="00B261FC" w:rsidRPr="00444D44">
        <w:rPr>
          <w:rFonts w:ascii="Times New Roman" w:eastAsia="STHupo" w:hAnsi="Times New Roman" w:cs="Times New Roman"/>
          <w:vertAlign w:val="subscript"/>
        </w:rPr>
        <w:t>2</w:t>
      </w:r>
      <w:r w:rsidR="00B261FC" w:rsidRPr="00592D29">
        <w:rPr>
          <w:rFonts w:ascii="Times New Roman" w:eastAsia="STHupo" w:hAnsi="Times New Roman" w:cs="Times New Roman"/>
        </w:rPr>
        <w:t xml:space="preserve"> </w:t>
      </w:r>
      <w:r w:rsidR="00B261FC">
        <w:rPr>
          <w:rFonts w:ascii="Times New Roman" w:eastAsia="STHupo" w:hAnsi="Times New Roman" w:cs="Times New Roman"/>
        </w:rPr>
        <w:t xml:space="preserve">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_Ref11838978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1</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r w:rsidR="004455A0" w:rsidRPr="00592D29">
        <w:rPr>
          <w:rFonts w:ascii="Times New Roman" w:eastAsia="STHupo" w:hAnsi="Times New Roman" w:cs="Times New Roman"/>
        </w:rPr>
        <w:t>.</w:t>
      </w:r>
      <w:r w:rsidR="00C06805">
        <w:rPr>
          <w:rFonts w:ascii="Times New Roman" w:eastAsia="STHupo" w:hAnsi="Times New Roman" w:cs="Times New Roman"/>
        </w:rPr>
        <w:t xml:space="preserve">  </w:t>
      </w:r>
    </w:p>
    <w:p w14:paraId="653930C3" w14:textId="2DB9C92A" w:rsidR="00983F66" w:rsidRPr="00A46C09" w:rsidRDefault="00702944">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Metabolism</w:t>
      </w:r>
    </w:p>
    <w:p w14:paraId="5620D1A0" w14:textId="2C547EE6" w:rsidR="00983F66" w:rsidRPr="00A46C09" w:rsidRDefault="00702944">
      <w:pPr>
        <w:spacing w:line="480" w:lineRule="auto"/>
        <w:rPr>
          <w:rFonts w:ascii="Times New Roman" w:eastAsia="STHupo" w:hAnsi="Times New Roman" w:cs="Times New Roman"/>
        </w:rPr>
      </w:pPr>
      <w:r w:rsidRPr="00A46C09">
        <w:rPr>
          <w:rFonts w:ascii="Times New Roman" w:eastAsia="STHupo" w:hAnsi="Times New Roman" w:cs="Times New Roman"/>
        </w:rPr>
        <w:tab/>
        <w:t xml:space="preserve">At each </w:t>
      </w:r>
      <w:r w:rsidR="00953A9C" w:rsidRPr="00A46C09">
        <w:rPr>
          <w:rFonts w:ascii="Times New Roman" w:eastAsia="STHupo" w:hAnsi="Times New Roman" w:cs="Times New Roman"/>
        </w:rPr>
        <w:t xml:space="preserve">site </w:t>
      </w:r>
      <w:r w:rsidR="0062256C" w:rsidRPr="00A46C09">
        <w:rPr>
          <w:rFonts w:ascii="Times New Roman" w:eastAsia="STHupo" w:hAnsi="Times New Roman" w:cs="Times New Roman"/>
        </w:rPr>
        <w:t>and for each sampling period</w:t>
      </w:r>
      <w:r w:rsidR="00B15399" w:rsidRPr="00A46C09">
        <w:rPr>
          <w:rFonts w:ascii="Times New Roman" w:eastAsia="STHupo" w:hAnsi="Times New Roman" w:cs="Times New Roman"/>
        </w:rPr>
        <w:t>,</w:t>
      </w:r>
      <w:r w:rsidR="0062256C" w:rsidRPr="00A46C09">
        <w:rPr>
          <w:rFonts w:ascii="Times New Roman" w:eastAsia="STHupo" w:hAnsi="Times New Roman" w:cs="Times New Roman"/>
        </w:rPr>
        <w:t xml:space="preserve"> </w:t>
      </w:r>
      <w:r w:rsidRPr="00A46C09">
        <w:rPr>
          <w:rFonts w:ascii="Times New Roman" w:eastAsia="STHupo" w:hAnsi="Times New Roman" w:cs="Times New Roman"/>
        </w:rPr>
        <w:t>I deployed a dissolved oxygen (DO) probe (miniDOT</w:t>
      </w:r>
      <w:r w:rsidR="005A19B8" w:rsidRPr="00A46C09">
        <w:rPr>
          <w:rFonts w:ascii="Times New Roman" w:eastAsia="STHupo" w:hAnsi="Times New Roman" w:cs="Times New Roman"/>
        </w:rPr>
        <w:t xml:space="preserve"> Submersible Water L</w:t>
      </w:r>
      <w:r w:rsidRPr="00A46C09">
        <w:rPr>
          <w:rFonts w:ascii="Times New Roman" w:eastAsia="STHupo" w:hAnsi="Times New Roman" w:cs="Times New Roman"/>
        </w:rPr>
        <w:t>ogger</w:t>
      </w:r>
      <w:r w:rsidR="005A19B8" w:rsidRPr="00A46C09">
        <w:rPr>
          <w:rFonts w:ascii="Times New Roman" w:eastAsia="STHupo" w:hAnsi="Times New Roman" w:cs="Times New Roman"/>
        </w:rPr>
        <w:t>,</w:t>
      </w:r>
      <w:r w:rsidRPr="00A46C09">
        <w:rPr>
          <w:rFonts w:ascii="Times New Roman" w:eastAsia="STHupo" w:hAnsi="Times New Roman" w:cs="Times New Roman"/>
        </w:rPr>
        <w:t xml:space="preserve"> Precisi</w:t>
      </w:r>
      <w:r w:rsidR="005A19B8" w:rsidRPr="00A46C09">
        <w:rPr>
          <w:rFonts w:ascii="Times New Roman" w:eastAsia="STHupo" w:hAnsi="Times New Roman" w:cs="Times New Roman"/>
        </w:rPr>
        <w:t xml:space="preserve">on Measurement Engineering) </w:t>
      </w:r>
      <w:r w:rsidR="00953A9C" w:rsidRPr="00A46C09">
        <w:rPr>
          <w:rFonts w:ascii="Times New Roman" w:eastAsia="STHupo" w:hAnsi="Times New Roman" w:cs="Times New Roman"/>
        </w:rPr>
        <w:t>in the</w:t>
      </w:r>
      <w:r w:rsidR="00802B76" w:rsidRPr="00A46C09">
        <w:rPr>
          <w:rFonts w:ascii="Times New Roman" w:eastAsia="STHupo" w:hAnsi="Times New Roman" w:cs="Times New Roman"/>
        </w:rPr>
        <w:t xml:space="preserve"> </w:t>
      </w:r>
      <w:r w:rsidR="00953A9C" w:rsidRPr="00A46C09">
        <w:rPr>
          <w:rFonts w:ascii="Times New Roman" w:eastAsia="STHupo" w:hAnsi="Times New Roman" w:cs="Times New Roman"/>
        </w:rPr>
        <w:t xml:space="preserve">stream to measure DO </w:t>
      </w:r>
      <w:r w:rsidR="00D824F0" w:rsidRPr="00A46C09">
        <w:rPr>
          <w:rFonts w:ascii="Times New Roman" w:eastAsia="STHupo" w:hAnsi="Times New Roman" w:cs="Times New Roman"/>
        </w:rPr>
        <w:t>(</w:t>
      </w:r>
      <w:r w:rsidR="00953A9C" w:rsidRPr="00A46C09">
        <w:rPr>
          <w:rFonts w:ascii="Times New Roman" w:eastAsia="STHupo" w:hAnsi="Times New Roman" w:cs="Times New Roman"/>
        </w:rPr>
        <w:t>mg</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L</w:t>
      </w:r>
      <w:r w:rsidR="000670B6"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w:t>
      </w:r>
      <w:r w:rsidR="002B1E96" w:rsidRPr="00A46C09">
        <w:rPr>
          <w:rFonts w:ascii="Times New Roman" w:eastAsia="STHupo" w:hAnsi="Times New Roman" w:cs="Times New Roman"/>
        </w:rPr>
        <w:t>and temperature</w:t>
      </w:r>
      <w:r w:rsidR="00D824F0" w:rsidRPr="00A46C09">
        <w:rPr>
          <w:rFonts w:ascii="Times New Roman" w:eastAsia="STHupo" w:hAnsi="Times New Roman" w:cs="Times New Roman"/>
        </w:rPr>
        <w:t xml:space="preserve"> (°C)</w:t>
      </w:r>
      <w:r w:rsidR="00E56E9D" w:rsidRPr="00A46C09">
        <w:rPr>
          <w:rFonts w:ascii="Times New Roman" w:eastAsia="STHupo" w:hAnsi="Times New Roman" w:cs="Times New Roman"/>
        </w:rPr>
        <w:t xml:space="preserve">.  I also </w:t>
      </w:r>
      <w:r w:rsidR="0049592D" w:rsidRPr="00A46C09">
        <w:rPr>
          <w:rFonts w:ascii="Times New Roman" w:eastAsia="STHupo" w:hAnsi="Times New Roman" w:cs="Times New Roman"/>
        </w:rPr>
        <w:t>deployed a</w:t>
      </w:r>
      <w:r w:rsidR="00E56E9D" w:rsidRPr="00A46C09">
        <w:rPr>
          <w:rFonts w:ascii="Times New Roman" w:eastAsia="STHupo" w:hAnsi="Times New Roman" w:cs="Times New Roman"/>
        </w:rPr>
        <w:t xml:space="preserve"> </w:t>
      </w:r>
      <w:r w:rsidR="005A19B8" w:rsidRPr="00A46C09">
        <w:rPr>
          <w:rFonts w:ascii="Times New Roman" w:eastAsia="STHupo" w:hAnsi="Times New Roman" w:cs="Times New Roman"/>
        </w:rPr>
        <w:t>photosynthetically active radiation (PAR)</w:t>
      </w:r>
      <w:r w:rsidR="0049592D" w:rsidRPr="00A46C09">
        <w:rPr>
          <w:rFonts w:ascii="Times New Roman" w:eastAsia="STHupo" w:hAnsi="Times New Roman" w:cs="Times New Roman"/>
        </w:rPr>
        <w:t xml:space="preserve"> logger</w:t>
      </w:r>
      <w:r w:rsidR="005A19B8" w:rsidRPr="00A46C09">
        <w:rPr>
          <w:rFonts w:ascii="Times New Roman" w:eastAsia="STHupo" w:hAnsi="Times New Roman" w:cs="Times New Roman"/>
        </w:rPr>
        <w:t xml:space="preserve"> (Odyssey Photosynthetic Active Radiation Logger, Dataflow Systems)</w:t>
      </w:r>
      <w:r w:rsidR="00E13743" w:rsidRPr="00A46C09">
        <w:rPr>
          <w:rFonts w:ascii="Times New Roman" w:eastAsia="STHupo" w:hAnsi="Times New Roman" w:cs="Times New Roman"/>
        </w:rPr>
        <w:t xml:space="preserve"> on the stream bank within 2 meters of the DO probe</w:t>
      </w:r>
      <w:r w:rsidR="00953A9C" w:rsidRPr="00A46C09">
        <w:rPr>
          <w:rFonts w:ascii="Times New Roman" w:eastAsia="STHupo" w:hAnsi="Times New Roman" w:cs="Times New Roman"/>
        </w:rPr>
        <w:t xml:space="preserve"> to measure </w:t>
      </w:r>
      <w:r w:rsidR="00D824F0" w:rsidRPr="00A46C09">
        <w:rPr>
          <w:rFonts w:ascii="Times New Roman" w:eastAsia="STHupo" w:hAnsi="Times New Roman" w:cs="Times New Roman"/>
        </w:rPr>
        <w:t>PAR as pulses s</w:t>
      </w:r>
      <w:r w:rsidR="00D824F0"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a proprietary measure </w:t>
      </w:r>
      <w:r w:rsidR="00D43C79" w:rsidRPr="00A46C09">
        <w:rPr>
          <w:rFonts w:ascii="Times New Roman" w:eastAsia="STHupo" w:hAnsi="Times New Roman" w:cs="Times New Roman"/>
        </w:rPr>
        <w:t xml:space="preserve">that can be converted to </w:t>
      </w:r>
      <w:r w:rsidR="00953A9C" w:rsidRPr="00A46C09">
        <w:rPr>
          <w:rFonts w:ascii="Times New Roman" w:eastAsia="STHupo" w:hAnsi="Times New Roman" w:cs="Times New Roman"/>
        </w:rPr>
        <w:t xml:space="preserve">PAR </w:t>
      </w:r>
      <w:r w:rsidR="00D43C79" w:rsidRPr="00A46C09">
        <w:rPr>
          <w:rFonts w:ascii="Times New Roman" w:eastAsia="STHupo" w:hAnsi="Times New Roman" w:cs="Times New Roman"/>
        </w:rPr>
        <w:t>(</w:t>
      </w:r>
      <w:r w:rsidR="007D0322" w:rsidRPr="00A46C09">
        <w:rPr>
          <w:rFonts w:ascii="Times New Roman" w:eastAsia="STHupo" w:hAnsi="Times New Roman" w:cs="Times New Roman"/>
        </w:rPr>
        <w:t>µ</w:t>
      </w:r>
      <w:r w:rsidR="00953A9C" w:rsidRPr="00A46C09">
        <w:rPr>
          <w:rFonts w:ascii="Times New Roman" w:eastAsia="STHupo" w:hAnsi="Times New Roman" w:cs="Times New Roman"/>
        </w:rPr>
        <w:t>mol</w:t>
      </w:r>
      <w:r w:rsidR="00854009" w:rsidRPr="00A46C09">
        <w:rPr>
          <w:rFonts w:ascii="Times New Roman" w:eastAsia="STHupo" w:hAnsi="Times New Roman" w:cs="Times New Roman"/>
        </w:rPr>
        <w:t xml:space="preserve"> photons</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m</w:t>
      </w:r>
      <w:r w:rsidR="000670B6" w:rsidRPr="00A46C09">
        <w:rPr>
          <w:rFonts w:ascii="Times New Roman" w:eastAsia="STHupo" w:hAnsi="Times New Roman" w:cs="Times New Roman"/>
          <w:vertAlign w:val="superscript"/>
        </w:rPr>
        <w:t>-</w:t>
      </w:r>
      <w:r w:rsidR="00953A9C" w:rsidRPr="00A46C09">
        <w:rPr>
          <w:rFonts w:ascii="Times New Roman" w:eastAsia="STHupo" w:hAnsi="Times New Roman" w:cs="Times New Roman"/>
          <w:vertAlign w:val="superscript"/>
        </w:rPr>
        <w:t>2</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s</w:t>
      </w:r>
      <w:r w:rsidR="000670B6" w:rsidRPr="00A46C09">
        <w:rPr>
          <w:rFonts w:ascii="Times New Roman" w:eastAsia="STHupo" w:hAnsi="Times New Roman" w:cs="Times New Roman"/>
          <w:vertAlign w:val="superscript"/>
        </w:rPr>
        <w:t>-1</w:t>
      </w:r>
      <w:r w:rsidR="000B1132">
        <w:rPr>
          <w:rFonts w:ascii="Times New Roman" w:eastAsia="STHupo" w:hAnsi="Times New Roman" w:cs="Times New Roman"/>
        </w:rPr>
        <w:t xml:space="preserve">; </w:t>
      </w:r>
      <w:r w:rsidR="00A973DE" w:rsidRPr="00A46C09">
        <w:rPr>
          <w:rFonts w:ascii="Times New Roman" w:eastAsia="STHupo" w:hAnsi="Times New Roman" w:cs="Times New Roman"/>
        </w:rPr>
        <w:fldChar w:fldCharType="begin"/>
      </w:r>
      <w:r w:rsidR="00F1154E">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00A973DE" w:rsidRPr="00A46C09">
        <w:rPr>
          <w:rFonts w:ascii="Times New Roman" w:eastAsia="STHupo" w:hAnsi="Times New Roman" w:cs="Times New Roman"/>
        </w:rPr>
        <w:fldChar w:fldCharType="separate"/>
      </w:r>
      <w:r w:rsidR="00A973DE" w:rsidRPr="00A46C09">
        <w:rPr>
          <w:rFonts w:ascii="Times New Roman" w:hAnsi="Times New Roman" w:cs="Times New Roman"/>
        </w:rPr>
        <w:t>Shaffer and Beaulieu 2012)</w:t>
      </w:r>
      <w:r w:rsidR="00A973DE" w:rsidRPr="00A46C09">
        <w:rPr>
          <w:rFonts w:ascii="Times New Roman" w:eastAsia="STHupo" w:hAnsi="Times New Roman" w:cs="Times New Roman"/>
        </w:rPr>
        <w:fldChar w:fldCharType="end"/>
      </w:r>
      <w:r w:rsidR="00A973DE" w:rsidRPr="00A46C09">
        <w:rPr>
          <w:rFonts w:ascii="Times New Roman" w:eastAsia="STHupo" w:hAnsi="Times New Roman" w:cs="Times New Roman"/>
        </w:rPr>
        <w:t xml:space="preserve">.  </w:t>
      </w:r>
      <w:r w:rsidR="00E13743" w:rsidRPr="00A46C09">
        <w:rPr>
          <w:rFonts w:ascii="Times New Roman" w:eastAsia="STHupo" w:hAnsi="Times New Roman" w:cs="Times New Roman"/>
        </w:rPr>
        <w:t xml:space="preserve">These two instruments were synchronized to collect data every </w:t>
      </w:r>
      <w:r w:rsidR="00E56E9D" w:rsidRPr="00A46C09">
        <w:rPr>
          <w:rFonts w:ascii="Times New Roman" w:eastAsia="STHupo" w:hAnsi="Times New Roman" w:cs="Times New Roman"/>
        </w:rPr>
        <w:t>10 minutes (first sampl</w:t>
      </w:r>
      <w:r w:rsidR="004F208A" w:rsidRPr="00A46C09">
        <w:rPr>
          <w:rFonts w:ascii="Times New Roman" w:eastAsia="STHupo" w:hAnsi="Times New Roman" w:cs="Times New Roman"/>
        </w:rPr>
        <w:t>ing</w:t>
      </w:r>
      <w:r w:rsidR="00E56E9D" w:rsidRPr="00A46C09">
        <w:rPr>
          <w:rFonts w:ascii="Times New Roman" w:eastAsia="STHupo" w:hAnsi="Times New Roman" w:cs="Times New Roman"/>
        </w:rPr>
        <w:t xml:space="preserve"> period only) or every </w:t>
      </w:r>
      <w:r w:rsidR="00E13743" w:rsidRPr="00A46C09">
        <w:rPr>
          <w:rFonts w:ascii="Times New Roman" w:eastAsia="STHupo" w:hAnsi="Times New Roman" w:cs="Times New Roman"/>
        </w:rPr>
        <w:t>5 mi</w:t>
      </w:r>
      <w:r w:rsidR="003E21A2">
        <w:rPr>
          <w:rFonts w:ascii="Times New Roman" w:eastAsia="STHupo" w:hAnsi="Times New Roman" w:cs="Times New Roman"/>
        </w:rPr>
        <w:t>nutes</w:t>
      </w:r>
      <w:r w:rsidR="00F2441B" w:rsidRPr="00A46C09">
        <w:rPr>
          <w:rFonts w:ascii="Times New Roman" w:eastAsia="STHupo" w:hAnsi="Times New Roman" w:cs="Times New Roman"/>
        </w:rPr>
        <w:t xml:space="preserve"> (</w:t>
      </w:r>
      <w:r w:rsidR="00D43C79" w:rsidRPr="00A46C09">
        <w:rPr>
          <w:rFonts w:ascii="Times New Roman" w:eastAsia="STHupo" w:hAnsi="Times New Roman" w:cs="Times New Roman"/>
        </w:rPr>
        <w:t xml:space="preserve">second and third </w:t>
      </w:r>
      <w:r w:rsidR="00F2441B" w:rsidRPr="00A46C09">
        <w:rPr>
          <w:rFonts w:ascii="Times New Roman" w:eastAsia="STHupo" w:hAnsi="Times New Roman" w:cs="Times New Roman"/>
        </w:rPr>
        <w:t>samplings)</w:t>
      </w:r>
      <w:r w:rsidR="00063032" w:rsidRPr="00A46C09">
        <w:rPr>
          <w:rFonts w:ascii="Times New Roman" w:eastAsia="STHupo" w:hAnsi="Times New Roman" w:cs="Times New Roman"/>
        </w:rPr>
        <w:t xml:space="preserve"> </w:t>
      </w:r>
      <w:r w:rsidR="00E56E9D" w:rsidRPr="00A46C09">
        <w:rPr>
          <w:rFonts w:ascii="Times New Roman" w:eastAsia="STHupo" w:hAnsi="Times New Roman" w:cs="Times New Roman"/>
        </w:rPr>
        <w:t xml:space="preserve">from </w:t>
      </w:r>
      <w:r w:rsidR="00420A49" w:rsidRPr="00A46C09">
        <w:rPr>
          <w:rFonts w:ascii="Times New Roman" w:eastAsia="STHupo" w:hAnsi="Times New Roman" w:cs="Times New Roman"/>
        </w:rPr>
        <w:t>4</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 p.m.</w:t>
      </w:r>
      <w:r w:rsidR="00EC5B05" w:rsidRPr="00A46C09">
        <w:rPr>
          <w:rFonts w:ascii="Times New Roman" w:eastAsia="STHupo" w:hAnsi="Times New Roman" w:cs="Times New Roman"/>
        </w:rPr>
        <w:t xml:space="preserve"> on </w:t>
      </w:r>
      <w:r w:rsidR="00E56E9D" w:rsidRPr="00A46C09">
        <w:rPr>
          <w:rFonts w:ascii="Times New Roman" w:eastAsia="STHupo" w:hAnsi="Times New Roman" w:cs="Times New Roman"/>
        </w:rPr>
        <w:t xml:space="preserve">day one to </w:t>
      </w:r>
      <w:r w:rsidR="00420A49" w:rsidRPr="00A46C09">
        <w:rPr>
          <w:rFonts w:ascii="Times New Roman" w:eastAsia="STHupo" w:hAnsi="Times New Roman" w:cs="Times New Roman"/>
        </w:rPr>
        <w:t>9</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w:t>
      </w:r>
      <w:r w:rsidR="00E56E9D" w:rsidRPr="00A46C09">
        <w:rPr>
          <w:rFonts w:ascii="Times New Roman" w:eastAsia="STHupo" w:hAnsi="Times New Roman" w:cs="Times New Roman"/>
        </w:rPr>
        <w:t xml:space="preserve"> </w:t>
      </w:r>
      <w:r w:rsidR="00EC5B05" w:rsidRPr="00A46C09">
        <w:rPr>
          <w:rFonts w:ascii="Times New Roman" w:eastAsia="STHupo" w:hAnsi="Times New Roman" w:cs="Times New Roman"/>
        </w:rPr>
        <w:t xml:space="preserve">a.m. </w:t>
      </w:r>
      <w:r w:rsidR="00E56E9D" w:rsidRPr="00A46C09">
        <w:rPr>
          <w:rFonts w:ascii="Times New Roman" w:eastAsia="STHupo" w:hAnsi="Times New Roman" w:cs="Times New Roman"/>
        </w:rPr>
        <w:t>on day three</w:t>
      </w:r>
      <w:r w:rsidR="00063032" w:rsidRPr="00A46C09">
        <w:rPr>
          <w:rFonts w:ascii="Times New Roman" w:eastAsia="STHupo" w:hAnsi="Times New Roman" w:cs="Times New Roman"/>
        </w:rPr>
        <w:t xml:space="preserve"> </w:t>
      </w:r>
      <w:r w:rsidR="00D43C79" w:rsidRPr="00A46C09">
        <w:rPr>
          <w:rFonts w:ascii="Times New Roman" w:eastAsia="STHupo" w:hAnsi="Times New Roman" w:cs="Times New Roman"/>
        </w:rPr>
        <w:t>(</w:t>
      </w:r>
      <w:r w:rsidR="00063032" w:rsidRPr="00A46C09">
        <w:rPr>
          <w:rFonts w:ascii="Times New Roman" w:eastAsia="STHupo" w:hAnsi="Times New Roman" w:cs="Times New Roman"/>
        </w:rPr>
        <w:t>41 h</w:t>
      </w:r>
      <w:r w:rsidR="00D43C79" w:rsidRPr="00A46C09">
        <w:rPr>
          <w:rFonts w:ascii="Times New Roman" w:eastAsia="STHupo" w:hAnsi="Times New Roman" w:cs="Times New Roman"/>
        </w:rPr>
        <w:t xml:space="preserve"> </w:t>
      </w:r>
      <w:r w:rsidR="001F0CE2">
        <w:rPr>
          <w:rFonts w:ascii="Times New Roman" w:eastAsia="STHupo" w:hAnsi="Times New Roman" w:cs="Times New Roman"/>
        </w:rPr>
        <w:t xml:space="preserve">minimum </w:t>
      </w:r>
      <w:r w:rsidR="00D43C79" w:rsidRPr="00A46C09">
        <w:rPr>
          <w:rFonts w:ascii="Times New Roman" w:eastAsia="STHupo" w:hAnsi="Times New Roman" w:cs="Times New Roman"/>
        </w:rPr>
        <w:t>deployment)</w:t>
      </w:r>
      <w:r w:rsidR="00802B76" w:rsidRPr="00A46C09">
        <w:rPr>
          <w:rFonts w:ascii="Times New Roman" w:eastAsia="STHupo" w:hAnsi="Times New Roman" w:cs="Times New Roman"/>
        </w:rPr>
        <w:t xml:space="preserve">.  </w:t>
      </w:r>
    </w:p>
    <w:p w14:paraId="7C49495F" w14:textId="30E9E30B" w:rsidR="00F71DE9" w:rsidRPr="00A46C09" w:rsidRDefault="00D47A4A">
      <w:pPr>
        <w:spacing w:line="480" w:lineRule="auto"/>
        <w:rPr>
          <w:rFonts w:ascii="Times New Roman" w:eastAsia="STHupo" w:hAnsi="Times New Roman" w:cs="Times New Roman"/>
          <w:noProof/>
        </w:rPr>
      </w:pPr>
      <w:r w:rsidRPr="00A46C09">
        <w:rPr>
          <w:rFonts w:ascii="Times New Roman" w:eastAsia="STHupo" w:hAnsi="Times New Roman" w:cs="Times New Roman"/>
        </w:rPr>
        <w:lastRenderedPageBreak/>
        <w:tab/>
        <w:t xml:space="preserve">I used the diel DO and PAR </w:t>
      </w:r>
      <w:r w:rsidR="00561869" w:rsidRPr="00A46C09">
        <w:rPr>
          <w:rFonts w:ascii="Times New Roman" w:eastAsia="STHupo" w:hAnsi="Times New Roman" w:cs="Times New Roman"/>
        </w:rPr>
        <w:t xml:space="preserve">curves </w:t>
      </w:r>
      <w:r w:rsidRPr="00A46C09">
        <w:rPr>
          <w:rFonts w:ascii="Times New Roman" w:eastAsia="STHupo" w:hAnsi="Times New Roman" w:cs="Times New Roman"/>
        </w:rPr>
        <w:t>to estimate s</w:t>
      </w:r>
      <w:r w:rsidR="006D2E25" w:rsidRPr="00A46C09">
        <w:rPr>
          <w:rFonts w:ascii="Times New Roman" w:eastAsia="STHupo" w:hAnsi="Times New Roman" w:cs="Times New Roman"/>
        </w:rPr>
        <w:t xml:space="preserve">tream metabolism </w:t>
      </w:r>
      <w:r w:rsidR="00D43C79" w:rsidRPr="00A46C09">
        <w:rPr>
          <w:rFonts w:ascii="Times New Roman" w:eastAsia="STHupo" w:hAnsi="Times New Roman" w:cs="Times New Roman"/>
        </w:rPr>
        <w:t xml:space="preserve">using the supplemental R script for the single station open-channel method with inverse modeling from Supplemental File 34.3 </w:t>
      </w:r>
      <w:r w:rsidR="000B1132">
        <w:rPr>
          <w:rFonts w:ascii="Times New Roman" w:eastAsia="STHupo" w:hAnsi="Times New Roman" w:cs="Times New Roman"/>
        </w:rPr>
        <w:t>in</w:t>
      </w:r>
      <w:r w:rsidR="00D43C79" w:rsidRPr="00A46C09">
        <w:rPr>
          <w:rFonts w:ascii="Times New Roman" w:eastAsia="STHupo" w:hAnsi="Times New Roman" w:cs="Times New Roman"/>
        </w:rPr>
        <w:t xml:space="preserve"> </w:t>
      </w:r>
      <w:r w:rsidR="00D43C79"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43C79" w:rsidRPr="00A46C09">
        <w:rPr>
          <w:rFonts w:ascii="Times New Roman" w:eastAsia="STHupo" w:hAnsi="Times New Roman" w:cs="Times New Roman"/>
        </w:rPr>
        <w:fldChar w:fldCharType="separate"/>
      </w:r>
      <w:r w:rsidR="00D43C79" w:rsidRPr="00A46C09">
        <w:rPr>
          <w:rFonts w:ascii="Times New Roman" w:hAnsi="Times New Roman" w:cs="Times New Roman"/>
        </w:rPr>
        <w:t>Hall and Hotchkiss (2017)</w:t>
      </w:r>
      <w:r w:rsidR="00D43C79" w:rsidRPr="00A46C09">
        <w:rPr>
          <w:rFonts w:ascii="Times New Roman" w:eastAsia="STHupo" w:hAnsi="Times New Roman" w:cs="Times New Roman"/>
        </w:rPr>
        <w:fldChar w:fldCharType="end"/>
      </w:r>
      <w:r w:rsidR="00D43C79" w:rsidRPr="00A46C09">
        <w:rPr>
          <w:rFonts w:ascii="Times New Roman" w:eastAsia="STHupo" w:hAnsi="Times New Roman" w:cs="Times New Roman"/>
        </w:rPr>
        <w:t xml:space="preserve"> in </w:t>
      </w:r>
      <w:r w:rsidR="00FE5AA0" w:rsidRPr="00A46C09">
        <w:rPr>
          <w:rFonts w:ascii="Times New Roman" w:eastAsia="STHupo" w:hAnsi="Times New Roman" w:cs="Times New Roman"/>
        </w:rPr>
        <w:t>the statistical program R</w:t>
      </w:r>
      <w:r w:rsidR="00492BD9" w:rsidRPr="00A46C09">
        <w:rPr>
          <w:rFonts w:ascii="Times New Roman" w:eastAsia="STHupo" w:hAnsi="Times New Roman" w:cs="Times New Roman"/>
        </w:rPr>
        <w:t xml:space="preserve"> Version 3.</w:t>
      </w:r>
      <w:r w:rsidR="007C4828" w:rsidRPr="00A46C09">
        <w:rPr>
          <w:rFonts w:ascii="Times New Roman" w:eastAsia="STHupo" w:hAnsi="Times New Roman" w:cs="Times New Roman"/>
        </w:rPr>
        <w:t>5</w:t>
      </w:r>
      <w:r w:rsidR="00492BD9" w:rsidRPr="00A46C09">
        <w:rPr>
          <w:rFonts w:ascii="Times New Roman" w:eastAsia="STHupo" w:hAnsi="Times New Roman" w:cs="Times New Roman"/>
        </w:rPr>
        <w:t>.</w:t>
      </w:r>
      <w:r w:rsidR="007C4828" w:rsidRPr="00A46C09">
        <w:rPr>
          <w:rFonts w:ascii="Times New Roman" w:eastAsia="STHupo" w:hAnsi="Times New Roman" w:cs="Times New Roman"/>
        </w:rPr>
        <w:t>2</w:t>
      </w:r>
      <w:r w:rsidR="00D570FA"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(R Core Team 2013)</w:t>
      </w:r>
      <w:r w:rsidR="00D570FA" w:rsidRPr="00A46C09">
        <w:rPr>
          <w:rFonts w:ascii="Times New Roman" w:eastAsia="STHupo" w:hAnsi="Times New Roman" w:cs="Times New Roman"/>
        </w:rPr>
        <w:fldChar w:fldCharType="end"/>
      </w:r>
      <w:r w:rsidR="00E135C0" w:rsidRPr="00A46C09">
        <w:rPr>
          <w:rFonts w:ascii="Times New Roman" w:eastAsia="STHupo" w:hAnsi="Times New Roman" w:cs="Times New Roman"/>
          <w:noProof/>
        </w:rPr>
        <w:t xml:space="preserve">.  </w:t>
      </w:r>
      <w:r w:rsidR="00E73A40" w:rsidRPr="00A46C09">
        <w:rPr>
          <w:rFonts w:ascii="Times New Roman" w:eastAsia="STHupo" w:hAnsi="Times New Roman" w:cs="Times New Roman"/>
          <w:noProof/>
        </w:rPr>
        <w:t>Additional data needed to complete the calculation include</w:t>
      </w:r>
      <w:r w:rsidR="00876AB8" w:rsidRPr="00A46C09">
        <w:rPr>
          <w:rFonts w:ascii="Times New Roman" w:eastAsia="STHupo" w:hAnsi="Times New Roman" w:cs="Times New Roman"/>
          <w:noProof/>
        </w:rPr>
        <w:t>d</w:t>
      </w:r>
      <w:r w:rsidR="00E73A40" w:rsidRPr="00A46C09">
        <w:rPr>
          <w:rFonts w:ascii="Times New Roman" w:eastAsia="STHupo" w:hAnsi="Times New Roman" w:cs="Times New Roman"/>
          <w:noProof/>
        </w:rPr>
        <w:t xml:space="preserve"> </w:t>
      </w:r>
      <w:r w:rsidR="00215F08" w:rsidRPr="00A46C09">
        <w:rPr>
          <w:rFonts w:ascii="Times New Roman" w:eastAsia="STHupo" w:hAnsi="Times New Roman" w:cs="Times New Roman"/>
          <w:noProof/>
        </w:rPr>
        <w:t xml:space="preserve">barometric pressure calculated from elevation using the same R script, </w:t>
      </w:r>
      <w:r w:rsidR="00B82A2F" w:rsidRPr="00A46C09">
        <w:rPr>
          <w:rFonts w:ascii="Times New Roman" w:eastAsia="STHupo" w:hAnsi="Times New Roman" w:cs="Times New Roman"/>
          <w:noProof/>
        </w:rPr>
        <w:t xml:space="preserve">stream </w:t>
      </w:r>
      <w:r w:rsidR="00E671EE" w:rsidRPr="00A46C09">
        <w:rPr>
          <w:rFonts w:ascii="Times New Roman" w:eastAsia="STHupo" w:hAnsi="Times New Roman" w:cs="Times New Roman"/>
          <w:noProof/>
        </w:rPr>
        <w:t>depth</w:t>
      </w:r>
      <w:r w:rsidR="00561869" w:rsidRPr="00A46C09">
        <w:rPr>
          <w:rFonts w:ascii="Times New Roman" w:eastAsia="STHupo" w:hAnsi="Times New Roman" w:cs="Times New Roman"/>
          <w:noProof/>
        </w:rPr>
        <w:t xml:space="preserve"> obtained from flow measurement</w:t>
      </w:r>
      <w:r w:rsidR="00215F08" w:rsidRPr="00A46C09">
        <w:rPr>
          <w:rFonts w:ascii="Times New Roman" w:eastAsia="STHupo" w:hAnsi="Times New Roman" w:cs="Times New Roman"/>
          <w:noProof/>
        </w:rPr>
        <w:t>s</w:t>
      </w:r>
      <w:r w:rsidR="00D43C79" w:rsidRPr="00A46C09">
        <w:rPr>
          <w:rFonts w:ascii="Times New Roman" w:eastAsia="STHupo" w:hAnsi="Times New Roman" w:cs="Times New Roman"/>
          <w:noProof/>
        </w:rPr>
        <w:t>,</w:t>
      </w:r>
      <w:r w:rsidR="00215F08" w:rsidRPr="00A46C09">
        <w:rPr>
          <w:rFonts w:ascii="Times New Roman" w:eastAsia="STHupo" w:hAnsi="Times New Roman" w:cs="Times New Roman"/>
          <w:noProof/>
        </w:rPr>
        <w:t xml:space="preserve"> a</w:t>
      </w:r>
      <w:r w:rsidR="00E671EE" w:rsidRPr="00A46C09">
        <w:rPr>
          <w:rFonts w:ascii="Times New Roman" w:eastAsia="STHupo" w:hAnsi="Times New Roman" w:cs="Times New Roman"/>
          <w:noProof/>
        </w:rPr>
        <w:t xml:space="preserve">nd the </w:t>
      </w:r>
      <w:r w:rsidR="00561869" w:rsidRPr="00A46C09">
        <w:rPr>
          <w:rFonts w:ascii="Times New Roman" w:eastAsia="STHupo" w:hAnsi="Times New Roman" w:cs="Times New Roman"/>
          <w:noProof/>
        </w:rPr>
        <w:t xml:space="preserve">air-water </w:t>
      </w:r>
      <w:r w:rsidR="00215F08" w:rsidRPr="00A46C09">
        <w:rPr>
          <w:rFonts w:ascii="Times New Roman" w:eastAsia="STHupo" w:hAnsi="Times New Roman" w:cs="Times New Roman"/>
          <w:noProof/>
        </w:rPr>
        <w:t xml:space="preserve">general </w:t>
      </w:r>
      <w:r w:rsidR="00E671EE" w:rsidRPr="00A46C09">
        <w:rPr>
          <w:rFonts w:ascii="Times New Roman" w:eastAsia="STHupo" w:hAnsi="Times New Roman" w:cs="Times New Roman"/>
          <w:noProof/>
        </w:rPr>
        <w:t>gas exchange</w:t>
      </w:r>
      <w:r w:rsidR="00876AB8" w:rsidRPr="00A46C09">
        <w:rPr>
          <w:rFonts w:ascii="Times New Roman" w:eastAsia="STHupo" w:hAnsi="Times New Roman" w:cs="Times New Roman"/>
          <w:noProof/>
        </w:rPr>
        <w:t xml:space="preserve"> </w:t>
      </w:r>
      <w:r w:rsidR="00561869" w:rsidRPr="00A46C09">
        <w:rPr>
          <w:rFonts w:ascii="Times New Roman" w:eastAsia="STHupo" w:hAnsi="Times New Roman" w:cs="Times New Roman"/>
          <w:noProof/>
        </w:rPr>
        <w:t xml:space="preserve">rate </w:t>
      </w:r>
      <w:r w:rsidR="00057768" w:rsidRPr="00A46C09">
        <w:rPr>
          <w:rFonts w:ascii="Times New Roman" w:eastAsia="STHupo" w:hAnsi="Times New Roman" w:cs="Times New Roman"/>
          <w:noProof/>
        </w:rPr>
        <w:t>(</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 </w:t>
      </w:r>
      <w:r w:rsidR="00F71DE9" w:rsidRPr="00A46C09">
        <w:rPr>
          <w:rFonts w:ascii="Times New Roman" w:eastAsia="STHupo" w:hAnsi="Times New Roman" w:cs="Times New Roman"/>
          <w:noProof/>
        </w:rPr>
        <w:t>explained below</w:t>
      </w:r>
      <w:r w:rsidR="00D43C79" w:rsidRPr="00A46C09">
        <w:rPr>
          <w:rFonts w:ascii="Times New Roman" w:eastAsia="STHupo" w:hAnsi="Times New Roman" w:cs="Times New Roman"/>
          <w:noProof/>
        </w:rPr>
        <w:t>)</w:t>
      </w:r>
      <w:r w:rsidR="00876AB8" w:rsidRPr="00A46C09">
        <w:rPr>
          <w:rFonts w:ascii="Times New Roman" w:eastAsia="STHupo" w:hAnsi="Times New Roman" w:cs="Times New Roman"/>
          <w:noProof/>
        </w:rPr>
        <w:t xml:space="preserve">.  </w:t>
      </w:r>
    </w:p>
    <w:p w14:paraId="6832CF28" w14:textId="31998F83" w:rsidR="00DA0E24" w:rsidRPr="00A46C09" w:rsidRDefault="00F71DE9">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r>
      <w:r w:rsidR="00EC5B05" w:rsidRPr="00A46C09">
        <w:rPr>
          <w:rFonts w:ascii="Times New Roman" w:eastAsia="STHupo" w:hAnsi="Times New Roman" w:cs="Times New Roman"/>
          <w:noProof/>
        </w:rPr>
        <w:t xml:space="preserve">Included in the R script is the option to estimate </w:t>
      </w:r>
      <w:r w:rsidR="00DA0E24" w:rsidRPr="00A46C09">
        <w:rPr>
          <w:rFonts w:ascii="Times New Roman" w:eastAsia="STHupo" w:hAnsi="Times New Roman" w:cs="Times New Roman"/>
          <w:noProof/>
        </w:rPr>
        <w:t xml:space="preserve">metabolism </w:t>
      </w:r>
      <w:r w:rsidR="00D570FA" w:rsidRPr="00A46C09">
        <w:rPr>
          <w:rFonts w:ascii="Times New Roman" w:eastAsia="STHupo" w:hAnsi="Times New Roman" w:cs="Times New Roman"/>
          <w:noProof/>
        </w:rPr>
        <w:t>(</w:t>
      </w:r>
      <w:r w:rsidR="00DA0E24" w:rsidRPr="00A46C09">
        <w:rPr>
          <w:rFonts w:ascii="Times New Roman" w:eastAsia="STHupo" w:hAnsi="Times New Roman" w:cs="Times New Roman"/>
          <w:noProof/>
        </w:rPr>
        <w:t>e.g.</w:t>
      </w:r>
      <w:r w:rsidR="00D570FA" w:rsidRPr="00A46C09">
        <w:rPr>
          <w:rFonts w:ascii="Times New Roman" w:eastAsia="STHupo" w:hAnsi="Times New Roman" w:cs="Times New Roman"/>
          <w:noProof/>
        </w:rPr>
        <w:t xml:space="preserve"> </w:t>
      </w:r>
      <w:r w:rsidR="00EC5B05" w:rsidRPr="00A46C09">
        <w:rPr>
          <w:rFonts w:ascii="Times New Roman" w:eastAsia="STHupo" w:hAnsi="Times New Roman" w:cs="Times New Roman"/>
          <w:noProof/>
        </w:rPr>
        <w:t>GPP</w:t>
      </w:r>
      <w:r w:rsidR="00D570FA" w:rsidRPr="00A46C09">
        <w:rPr>
          <w:rFonts w:ascii="Times New Roman" w:eastAsia="STHupo" w:hAnsi="Times New Roman" w:cs="Times New Roman"/>
          <w:noProof/>
        </w:rPr>
        <w:t xml:space="preserve"> and </w:t>
      </w:r>
      <w:r w:rsidR="00EC5B05" w:rsidRPr="00A46C09">
        <w:rPr>
          <w:rFonts w:ascii="Times New Roman" w:eastAsia="STHupo" w:hAnsi="Times New Roman" w:cs="Times New Roman"/>
          <w:noProof/>
        </w:rPr>
        <w:t>ER</w:t>
      </w:r>
      <w:r w:rsidR="00D570FA" w:rsidRPr="00A46C09">
        <w:rPr>
          <w:rFonts w:ascii="Times New Roman" w:eastAsia="STHupo" w:hAnsi="Times New Roman" w:cs="Times New Roman"/>
          <w:noProof/>
        </w:rPr>
        <w:t xml:space="preserve">) </w:t>
      </w:r>
      <w:r w:rsidR="00057768" w:rsidRPr="00A46C09">
        <w:rPr>
          <w:rFonts w:ascii="Times New Roman" w:eastAsia="STHupo" w:hAnsi="Times New Roman" w:cs="Times New Roman"/>
          <w:noProof/>
        </w:rPr>
        <w:t>and</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C5B05" w:rsidRPr="00A46C09">
        <w:rPr>
          <w:rFonts w:ascii="Times New Roman" w:eastAsia="STHupo" w:hAnsi="Times New Roman" w:cs="Times New Roman"/>
          <w:noProof/>
        </w:rPr>
        <w:t xml:space="preserve"> directly from the oxygen, temperature and light data </w:t>
      </w:r>
      <w:r w:rsidR="00D43C79" w:rsidRPr="00A46C09">
        <w:rPr>
          <w:rFonts w:ascii="Times New Roman" w:eastAsia="STHupo" w:hAnsi="Times New Roman" w:cs="Times New Roman"/>
          <w:noProof/>
        </w:rPr>
        <w:t>where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is considered a free parameter, a method that </w:t>
      </w:r>
      <w:r w:rsidR="00EC5B05" w:rsidRPr="00A46C09">
        <w:rPr>
          <w:rFonts w:ascii="Times New Roman" w:eastAsia="STHupo" w:hAnsi="Times New Roman" w:cs="Times New Roman"/>
          <w:noProof/>
        </w:rPr>
        <w:t xml:space="preserve">works well for low gradient </w:t>
      </w:r>
      <w:r w:rsidR="00D43C79" w:rsidRPr="00A46C09">
        <w:rPr>
          <w:rFonts w:ascii="Times New Roman" w:eastAsia="STHupo" w:hAnsi="Times New Roman" w:cs="Times New Roman"/>
          <w:noProof/>
        </w:rPr>
        <w:t xml:space="preserve">streams with </w:t>
      </w:r>
      <w:r w:rsidR="00EC5B05" w:rsidRPr="00A46C09">
        <w:rPr>
          <w:rFonts w:ascii="Times New Roman" w:eastAsia="STHupo" w:hAnsi="Times New Roman" w:cs="Times New Roman"/>
          <w:noProof/>
        </w:rPr>
        <w:t xml:space="preserve">high GPP </w:t>
      </w:r>
      <w:r w:rsidR="00D570FA" w:rsidRPr="00A46C09">
        <w:rPr>
          <w:rFonts w:ascii="Times New Roman" w:eastAsia="STHupo" w:hAnsi="Times New Roman" w:cs="Times New Roman"/>
          <w:noProof/>
        </w:rPr>
        <w:fldChar w:fldCharType="begin"/>
      </w:r>
      <w:r w:rsidR="00F1154E">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0B1132">
        <w:rPr>
          <w:rFonts w:ascii="Times New Roman" w:hAnsi="Times New Roman" w:cs="Times New Roman"/>
        </w:rPr>
        <w:t xml:space="preserve"> </w:t>
      </w:r>
      <w:r w:rsidR="00D570FA" w:rsidRPr="00A46C09">
        <w:rPr>
          <w:rFonts w:ascii="Times New Roman" w:hAnsi="Times New Roman" w:cs="Times New Roman"/>
        </w:rPr>
        <w:t>and Madinger 2018)</w:t>
      </w:r>
      <w:r w:rsidR="00D570FA" w:rsidRPr="00A46C09">
        <w:rPr>
          <w:rFonts w:ascii="Times New Roman" w:eastAsia="STHupo" w:hAnsi="Times New Roman" w:cs="Times New Roman"/>
          <w:noProof/>
        </w:rPr>
        <w:fldChar w:fldCharType="end"/>
      </w:r>
      <w:r w:rsidR="00EC5B05" w:rsidRPr="00A46C09">
        <w:rPr>
          <w:rFonts w:ascii="Times New Roman" w:eastAsia="STHupo" w:hAnsi="Times New Roman" w:cs="Times New Roman"/>
          <w:noProof/>
        </w:rPr>
        <w:t>.</w:t>
      </w:r>
      <w:r w:rsidR="00057768" w:rsidRPr="00A46C09">
        <w:rPr>
          <w:rFonts w:ascii="Times New Roman" w:eastAsia="STHupo" w:hAnsi="Times New Roman" w:cs="Times New Roman"/>
          <w:noProof/>
        </w:rPr>
        <w:t xml:space="preserve">  Another option is to supply a</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 xml:space="preserve"> value and use the model to estimate only GPP and ER.</w:t>
      </w:r>
      <w:r w:rsidR="00C06B71"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It is recommended that in headwater streams this method is used where 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is measured using tracer gas additions</w:t>
      </w:r>
      <w:r w:rsidR="00D570FA"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and Hotchkiss 2017)</w:t>
      </w:r>
      <w:r w:rsidR="00D570FA" w:rsidRPr="00A46C09">
        <w:rPr>
          <w:rFonts w:ascii="Times New Roman" w:eastAsia="STHupo" w:hAnsi="Times New Roman" w:cs="Times New Roman"/>
          <w:noProof/>
        </w:rPr>
        <w:fldChar w:fldCharType="end"/>
      </w:r>
      <w:r w:rsidR="00EA3A64" w:rsidRPr="00A46C09">
        <w:rPr>
          <w:rFonts w:ascii="Times New Roman" w:eastAsia="STHupo" w:hAnsi="Times New Roman" w:cs="Times New Roman"/>
          <w:noProof/>
        </w:rPr>
        <w:t xml:space="preserve">.  I did not have the tracer gas method available to me so I investigated alternative methods of </w:t>
      </w:r>
      <w:r w:rsidR="00D43C79" w:rsidRPr="00A46C09">
        <w:rPr>
          <w:rFonts w:ascii="Times New Roman" w:eastAsia="STHupo" w:hAnsi="Times New Roman" w:cs="Times New Roman"/>
          <w:noProof/>
        </w:rPr>
        <w:t>estimating</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w:t>
      </w:r>
    </w:p>
    <w:p w14:paraId="69B9D554" w14:textId="144DE725" w:rsidR="009C43B4" w:rsidRPr="00A46C09" w:rsidRDefault="00A654CE" w:rsidP="00592D29">
      <w:pPr>
        <w:spacing w:line="480" w:lineRule="auto"/>
        <w:ind w:firstLine="720"/>
        <w:rPr>
          <w:rFonts w:ascii="Times New Roman" w:eastAsia="STHupo" w:hAnsi="Times New Roman" w:cs="Times New Roman"/>
        </w:rPr>
      </w:pPr>
      <w:r>
        <w:rPr>
          <w:rFonts w:ascii="Times New Roman" w:hAnsi="Times New Roman" w:cs="Times New Roman" w:hint="eastAsia"/>
          <w:noProof/>
          <w:lang w:eastAsia="ja-JP"/>
        </w:rPr>
        <w:t xml:space="preserve">The first </w:t>
      </w:r>
      <w:r w:rsidR="00DA0E24" w:rsidRPr="00A46C09">
        <w:rPr>
          <w:rFonts w:ascii="Times New Roman" w:eastAsia="STHupo" w:hAnsi="Times New Roman" w:cs="Times New Roman"/>
          <w:noProof/>
        </w:rPr>
        <w:t xml:space="preserve">method I </w:t>
      </w:r>
      <w:r>
        <w:rPr>
          <w:rFonts w:ascii="Times New Roman" w:hAnsi="Times New Roman" w:cs="Times New Roman" w:hint="eastAsia"/>
          <w:noProof/>
          <w:lang w:eastAsia="ja-JP"/>
        </w:rPr>
        <w:t xml:space="preserve">used was to </w:t>
      </w:r>
      <w:r w:rsidR="00D43C79" w:rsidRPr="00A46C09">
        <w:rPr>
          <w:rFonts w:ascii="Times New Roman" w:eastAsia="STHupo" w:hAnsi="Times New Roman" w:cs="Times New Roman"/>
          <w:noProof/>
        </w:rPr>
        <w:t>estimat</w:t>
      </w:r>
      <w:r w:rsidR="000B1132">
        <w:rPr>
          <w:rFonts w:ascii="Times New Roman" w:eastAsia="STHupo" w:hAnsi="Times New Roman" w:cs="Times New Roman"/>
          <w:noProof/>
        </w:rPr>
        <w:t>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A0E24" w:rsidRPr="00A46C09">
        <w:rPr>
          <w:rFonts w:ascii="Times New Roman" w:eastAsia="STHupo" w:hAnsi="Times New Roman" w:cs="Times New Roman"/>
          <w:noProof/>
        </w:rPr>
        <w:t xml:space="preserve"> </w:t>
      </w:r>
      <w:r>
        <w:rPr>
          <w:rFonts w:ascii="Times New Roman" w:hAnsi="Times New Roman" w:cs="Times New Roman" w:hint="eastAsia"/>
          <w:noProof/>
          <w:lang w:eastAsia="ja-JP"/>
        </w:rPr>
        <w:t>as a free parameter</w:t>
      </w:r>
      <w:r w:rsidR="00DA0E24" w:rsidRPr="00A46C09">
        <w:rPr>
          <w:rFonts w:ascii="Times New Roman" w:eastAsia="STHupo" w:hAnsi="Times New Roman" w:cs="Times New Roman"/>
          <w:noProof/>
        </w:rPr>
        <w:t xml:space="preserve">.  </w:t>
      </w:r>
      <w:r>
        <w:rPr>
          <w:rFonts w:ascii="Times New Roman" w:hAnsi="Times New Roman" w:cs="Times New Roman" w:hint="eastAsia"/>
          <w:noProof/>
          <w:lang w:eastAsia="ja-JP"/>
        </w:rPr>
        <w:t xml:space="preserve">For each modeled metabolism estimate (n=30), </w:t>
      </w:r>
      <w:r w:rsidR="00DA0E24" w:rsidRPr="00A46C09">
        <w:rPr>
          <w:rFonts w:ascii="Times New Roman" w:eastAsia="STHupo" w:hAnsi="Times New Roman" w:cs="Times New Roman"/>
          <w:noProof/>
        </w:rPr>
        <w:t xml:space="preserve">I </w:t>
      </w:r>
      <w:r w:rsidRPr="00A46C09">
        <w:rPr>
          <w:rFonts w:ascii="Times New Roman" w:eastAsia="STHupo" w:hAnsi="Times New Roman" w:cs="Times New Roman"/>
          <w:noProof/>
        </w:rPr>
        <w:t>regress</w:t>
      </w:r>
      <w:r>
        <w:rPr>
          <w:rFonts w:ascii="Times New Roman" w:hAnsi="Times New Roman" w:cs="Times New Roman" w:hint="eastAsia"/>
          <w:noProof/>
          <w:lang w:eastAsia="ja-JP"/>
        </w:rPr>
        <w:t>ed</w:t>
      </w:r>
      <w:r w:rsidRPr="00A46C09">
        <w:rPr>
          <w:rFonts w:ascii="Times New Roman" w:eastAsia="STHupo" w:hAnsi="Times New Roman" w:cs="Times New Roman"/>
          <w:noProof/>
        </w:rPr>
        <w:t xml:space="preserve"> </w:t>
      </w:r>
      <w:r>
        <w:rPr>
          <w:rFonts w:ascii="Times New Roman" w:hAnsi="Times New Roman" w:cs="Times New Roman" w:hint="eastAsia"/>
          <w:noProof/>
          <w:lang w:eastAsia="ja-JP"/>
        </w:rPr>
        <w:t xml:space="preserve">measured </w:t>
      </w:r>
      <w:r w:rsidR="00815F52" w:rsidRPr="00A46C09">
        <w:rPr>
          <w:rFonts w:ascii="Times New Roman" w:eastAsia="STHupo" w:hAnsi="Times New Roman" w:cs="Times New Roman"/>
          <w:noProof/>
        </w:rPr>
        <w:t xml:space="preserve">diel oxygen data vs modeled oxygen data </w:t>
      </w:r>
      <w:r w:rsidR="00D43C79" w:rsidRPr="00A46C09">
        <w:rPr>
          <w:rFonts w:ascii="Times New Roman" w:eastAsia="STHupo" w:hAnsi="Times New Roman" w:cs="Times New Roman"/>
          <w:noProof/>
        </w:rPr>
        <w:t xml:space="preserve">to </w:t>
      </w:r>
      <w:r w:rsidR="00815F52" w:rsidRPr="00A46C09">
        <w:rPr>
          <w:rFonts w:ascii="Times New Roman" w:eastAsia="STHupo" w:hAnsi="Times New Roman" w:cs="Times New Roman"/>
          <w:noProof/>
        </w:rPr>
        <w:t>obtain an R</w:t>
      </w:r>
      <w:r w:rsidR="00815F52" w:rsidRPr="00A46C09">
        <w:rPr>
          <w:rFonts w:ascii="Times New Roman" w:eastAsia="STHupo" w:hAnsi="Times New Roman" w:cs="Times New Roman"/>
          <w:noProof/>
          <w:vertAlign w:val="superscript"/>
        </w:rPr>
        <w:t>2</w:t>
      </w:r>
      <w:r w:rsidR="00815F52" w:rsidRPr="00A46C09">
        <w:rPr>
          <w:rFonts w:ascii="Times New Roman" w:eastAsia="STHupo" w:hAnsi="Times New Roman" w:cs="Times New Roman"/>
          <w:noProof/>
        </w:rPr>
        <w:t xml:space="preserve"> value for each </w:t>
      </w:r>
      <w:r>
        <w:rPr>
          <w:rFonts w:ascii="Times New Roman" w:hAnsi="Times New Roman" w:cs="Times New Roman" w:hint="eastAsia"/>
          <w:noProof/>
          <w:lang w:eastAsia="ja-JP"/>
        </w:rPr>
        <w:t>estimate</w:t>
      </w:r>
      <w:r w:rsidR="00815F52" w:rsidRPr="00A46C09">
        <w:rPr>
          <w:rFonts w:ascii="Times New Roman" w:eastAsia="STHupo" w:hAnsi="Times New Roman" w:cs="Times New Roman"/>
          <w:noProof/>
        </w:rPr>
        <w:t>.</w:t>
      </w:r>
      <w:r w:rsidR="00316DD9" w:rsidRPr="00A46C09">
        <w:rPr>
          <w:rFonts w:ascii="Times New Roman" w:eastAsia="STHupo" w:hAnsi="Times New Roman" w:cs="Times New Roman"/>
          <w:noProof/>
        </w:rPr>
        <w:t xml:space="preserve">  </w:t>
      </w:r>
      <w:r>
        <w:rPr>
          <w:rFonts w:ascii="Times New Roman" w:hAnsi="Times New Roman" w:cs="Times New Roman" w:hint="eastAsia"/>
          <w:noProof/>
          <w:lang w:eastAsia="ja-JP"/>
        </w:rPr>
        <w:t>A</w:t>
      </w:r>
      <w:r>
        <w:rPr>
          <w:rFonts w:ascii="Times New Roman" w:hAnsi="Times New Roman" w:cs="Times New Roman"/>
          <w:noProof/>
          <w:lang w:eastAsia="ja-JP"/>
        </w:rPr>
        <w:t>f</w:t>
      </w:r>
      <w:r>
        <w:rPr>
          <w:rFonts w:ascii="Times New Roman" w:hAnsi="Times New Roman" w:cs="Times New Roman" w:hint="eastAsia"/>
          <w:noProof/>
          <w:lang w:eastAsia="ja-JP"/>
        </w:rPr>
        <w:t xml:space="preserve">ter modelling all metabolism estimates, </w:t>
      </w:r>
      <w:r w:rsidR="00316DD9" w:rsidRPr="00A46C09">
        <w:rPr>
          <w:rFonts w:ascii="Times New Roman" w:eastAsia="STHupo" w:hAnsi="Times New Roman" w:cs="Times New Roman"/>
          <w:noProof/>
        </w:rPr>
        <w:t>I selected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30168">
        <w:rPr>
          <w:rFonts w:ascii="Times New Roman" w:eastAsia="STHupo" w:hAnsi="Times New Roman" w:cs="Times New Roman"/>
          <w:noProof/>
        </w:rPr>
        <w:t xml:space="preserve">‘s </w:t>
      </w:r>
      <w:r w:rsidR="008D374A" w:rsidRPr="00A46C09">
        <w:rPr>
          <w:rFonts w:ascii="Times New Roman" w:eastAsia="STHupo" w:hAnsi="Times New Roman" w:cs="Times New Roman"/>
          <w:noProof/>
        </w:rPr>
        <w:t xml:space="preserve">from </w:t>
      </w:r>
      <w:r w:rsidR="00D43C79" w:rsidRPr="00A46C09">
        <w:rPr>
          <w:rFonts w:ascii="Times New Roman" w:eastAsia="STHupo" w:hAnsi="Times New Roman" w:cs="Times New Roman"/>
          <w:noProof/>
        </w:rPr>
        <w:t xml:space="preserve">the </w:t>
      </w:r>
      <w:r w:rsidR="008D374A" w:rsidRPr="00A46C09">
        <w:rPr>
          <w:rFonts w:ascii="Times New Roman" w:eastAsia="STHupo" w:hAnsi="Times New Roman" w:cs="Times New Roman"/>
          <w:noProof/>
        </w:rPr>
        <w:t xml:space="preserve">subset of the </w:t>
      </w:r>
      <w:r w:rsidR="00D43C79" w:rsidRPr="00A46C09">
        <w:rPr>
          <w:rFonts w:ascii="Times New Roman" w:eastAsia="STHupo" w:hAnsi="Times New Roman" w:cs="Times New Roman"/>
          <w:noProof/>
        </w:rPr>
        <w:t xml:space="preserve">regression </w:t>
      </w:r>
      <w:r w:rsidR="008D374A" w:rsidRPr="00A46C09">
        <w:rPr>
          <w:rFonts w:ascii="Times New Roman" w:eastAsia="STHupo" w:hAnsi="Times New Roman" w:cs="Times New Roman"/>
          <w:noProof/>
        </w:rPr>
        <w:t xml:space="preserve">models </w:t>
      </w:r>
      <w:r w:rsidR="00815F52" w:rsidRPr="00A46C09">
        <w:rPr>
          <w:rFonts w:ascii="Times New Roman" w:eastAsia="STHupo" w:hAnsi="Times New Roman" w:cs="Times New Roman"/>
          <w:noProof/>
        </w:rPr>
        <w:t>that had</w:t>
      </w:r>
      <w:r w:rsidR="00C05D51" w:rsidRPr="00A46C09">
        <w:rPr>
          <w:rFonts w:ascii="Times New Roman" w:eastAsia="STHupo" w:hAnsi="Times New Roman" w:cs="Times New Roman"/>
          <w:noProof/>
        </w:rPr>
        <w:t xml:space="preserve"> </w:t>
      </w:r>
      <w:r w:rsidR="00D43C79" w:rsidRPr="00A46C09">
        <w:rPr>
          <w:rFonts w:ascii="Times New Roman" w:eastAsia="STHupo" w:hAnsi="Times New Roman" w:cs="Times New Roman"/>
          <w:noProof/>
        </w:rPr>
        <w:t>four characteristics: a positive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and </w:t>
      </w:r>
      <w:r w:rsidR="00C05D51" w:rsidRPr="00A46C09">
        <w:rPr>
          <w:rFonts w:ascii="Times New Roman" w:eastAsia="STHupo" w:hAnsi="Times New Roman" w:cs="Times New Roman"/>
          <w:noProof/>
        </w:rPr>
        <w:t xml:space="preserve">GPP, </w:t>
      </w:r>
      <w:r w:rsidR="00D43C79" w:rsidRPr="00A46C09">
        <w:rPr>
          <w:rFonts w:ascii="Times New Roman" w:eastAsia="STHupo" w:hAnsi="Times New Roman" w:cs="Times New Roman"/>
          <w:noProof/>
        </w:rPr>
        <w:t xml:space="preserve">a negative </w:t>
      </w:r>
      <w:r w:rsidR="008D374A" w:rsidRPr="00A46C09">
        <w:rPr>
          <w:rFonts w:ascii="Times New Roman" w:eastAsia="STHupo" w:hAnsi="Times New Roman" w:cs="Times New Roman"/>
          <w:noProof/>
        </w:rPr>
        <w:t>ER</w:t>
      </w:r>
      <w:r w:rsidR="00D43C79" w:rsidRPr="00A46C09">
        <w:rPr>
          <w:rFonts w:ascii="Times New Roman" w:eastAsia="STHupo" w:hAnsi="Times New Roman" w:cs="Times New Roman"/>
          <w:noProof/>
        </w:rPr>
        <w:t>,</w:t>
      </w:r>
      <w:r w:rsidR="008D374A" w:rsidRPr="00A46C09">
        <w:rPr>
          <w:rFonts w:ascii="Times New Roman" w:eastAsia="STHupo" w:hAnsi="Times New Roman" w:cs="Times New Roman"/>
          <w:noProof/>
        </w:rPr>
        <w:t xml:space="preserve"> and </w:t>
      </w:r>
      <w:r w:rsidR="00CD3141" w:rsidRPr="00A46C09">
        <w:rPr>
          <w:rFonts w:ascii="Times New Roman" w:eastAsia="STHupo" w:hAnsi="Times New Roman" w:cs="Times New Roman"/>
          <w:noProof/>
        </w:rPr>
        <w:t>an R</w:t>
      </w:r>
      <w:r w:rsidR="00CD3141" w:rsidRPr="00A46C09">
        <w:rPr>
          <w:rFonts w:ascii="Times New Roman" w:eastAsia="STHupo" w:hAnsi="Times New Roman" w:cs="Times New Roman"/>
          <w:noProof/>
          <w:vertAlign w:val="superscript"/>
        </w:rPr>
        <w:t>2</w:t>
      </w:r>
      <w:r w:rsidR="00FC2192">
        <w:rPr>
          <w:rFonts w:ascii="Times New Roman" w:eastAsia="STHupo" w:hAnsi="Times New Roman" w:cs="Times New Roman"/>
          <w:noProof/>
        </w:rPr>
        <w:t xml:space="preserve">&gt;0.95.  Model </w:t>
      </w:r>
      <w:r w:rsidR="008D374A" w:rsidRPr="00A46C09">
        <w:rPr>
          <w:rFonts w:ascii="Times New Roman" w:eastAsia="STHupo" w:hAnsi="Times New Roman" w:cs="Times New Roman"/>
        </w:rPr>
        <w:t>output is erroneou</w:t>
      </w:r>
      <w:r w:rsidR="00352DA0" w:rsidRPr="00A46C09">
        <w:rPr>
          <w:rFonts w:ascii="Times New Roman" w:eastAsia="STHupo" w:hAnsi="Times New Roman" w:cs="Times New Roman"/>
        </w:rPr>
        <w:t>s if the GPP is negative or if the ER is positive</w:t>
      </w:r>
      <w:r w:rsidR="009C43B4" w:rsidRPr="00A46C09">
        <w:rPr>
          <w:rFonts w:ascii="Times New Roman" w:eastAsia="STHupo" w:hAnsi="Times New Roman" w:cs="Times New Roman"/>
        </w:rPr>
        <w:t xml:space="preserve"> </w:t>
      </w:r>
      <w:r w:rsidR="005242EB" w:rsidRPr="00A46C09">
        <w:rPr>
          <w:rFonts w:ascii="Times New Roman" w:eastAsia="STHupo" w:hAnsi="Times New Roman" w:cs="Times New Roman"/>
        </w:rPr>
        <w:t>(</w:t>
      </w:r>
      <w:r w:rsidR="005242EB"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242EB" w:rsidRPr="00A46C09">
        <w:rPr>
          <w:rFonts w:ascii="Times New Roman" w:eastAsia="STHupo" w:hAnsi="Times New Roman" w:cs="Times New Roman"/>
          <w:noProof/>
        </w:rPr>
        <w:fldChar w:fldCharType="separate"/>
      </w:r>
      <w:r w:rsidR="005242EB" w:rsidRPr="00A46C09">
        <w:rPr>
          <w:rFonts w:ascii="Times New Roman" w:hAnsi="Times New Roman" w:cs="Times New Roman"/>
        </w:rPr>
        <w:t>Hall and Hotchkiss 2017)</w:t>
      </w:r>
      <w:r w:rsidR="005242EB" w:rsidRPr="00A46C09">
        <w:rPr>
          <w:rFonts w:ascii="Times New Roman" w:eastAsia="STHupo" w:hAnsi="Times New Roman" w:cs="Times New Roman"/>
          <w:noProof/>
        </w:rPr>
        <w:fldChar w:fldCharType="end"/>
      </w:r>
      <w:r w:rsidR="005242EB" w:rsidRPr="00A46C09">
        <w:rPr>
          <w:rFonts w:ascii="Times New Roman" w:eastAsia="STHupo" w:hAnsi="Times New Roman" w:cs="Times New Roman"/>
          <w:noProof/>
        </w:rPr>
        <w:t>,</w:t>
      </w:r>
      <w:r w:rsidR="005242EB" w:rsidRPr="00A46C09">
        <w:rPr>
          <w:rFonts w:ascii="Times New Roman" w:eastAsia="STHupo" w:hAnsi="Times New Roman" w:cs="Times New Roman"/>
        </w:rPr>
        <w:t xml:space="preserve"> </w:t>
      </w:r>
      <w:r w:rsidR="009C43B4" w:rsidRPr="00A46C09">
        <w:rPr>
          <w:rFonts w:ascii="Times New Roman" w:eastAsia="STHupo" w:hAnsi="Times New Roman" w:cs="Times New Roman"/>
        </w:rPr>
        <w:t>and</w:t>
      </w:r>
      <w:r w:rsidR="00D570FA" w:rsidRPr="00A46C09">
        <w:rPr>
          <w:rFonts w:ascii="Times New Roman" w:eastAsia="STHupo" w:hAnsi="Times New Roman" w:cs="Times New Roman"/>
        </w:rPr>
        <w:t xml:space="preserve"> </w:t>
      </w:r>
      <w:r w:rsidR="005242EB" w:rsidRPr="00A46C09">
        <w:rPr>
          <w:rFonts w:ascii="Times New Roman" w:eastAsia="STHupo" w:hAnsi="Times New Roman" w:cs="Times New Roman"/>
          <w:noProof/>
        </w:rPr>
        <w:t>a negative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can not be trusted</w:t>
      </w:r>
      <w:r w:rsidR="005242EB"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Demars et al. 2015)</w:t>
      </w:r>
      <w:r w:rsidR="00D570FA" w:rsidRPr="00A46C09">
        <w:rPr>
          <w:rFonts w:ascii="Times New Roman" w:eastAsia="STHupo" w:hAnsi="Times New Roman" w:cs="Times New Roman"/>
        </w:rPr>
        <w:fldChar w:fldCharType="end"/>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Using this subset of models, I explored relationships between</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and </w:t>
      </w:r>
      <w:r w:rsidR="00675829">
        <w:rPr>
          <w:rFonts w:ascii="Times New Roman" w:hAnsi="Times New Roman" w:cs="Times New Roman" w:hint="eastAsia"/>
          <w:lang w:eastAsia="ja-JP"/>
        </w:rPr>
        <w:t xml:space="preserve">the </w:t>
      </w:r>
      <w:r w:rsidR="00352DA0" w:rsidRPr="00A46C09">
        <w:rPr>
          <w:rFonts w:ascii="Times New Roman" w:eastAsia="STHupo" w:hAnsi="Times New Roman" w:cs="Times New Roman"/>
        </w:rPr>
        <w:t xml:space="preserve">data I collected </w:t>
      </w:r>
      <w:r w:rsidR="00316DD9" w:rsidRPr="00A46C09">
        <w:rPr>
          <w:rFonts w:ascii="Times New Roman" w:eastAsia="STHupo" w:hAnsi="Times New Roman" w:cs="Times New Roman"/>
        </w:rPr>
        <w:t>that should be related to</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01720">
        <w:rPr>
          <w:rFonts w:ascii="Times New Roman" w:eastAsia="STHupo" w:hAnsi="Times New Roman" w:cs="Times New Roman"/>
        </w:rPr>
        <w:t xml:space="preserve"> </w:t>
      </w:r>
      <w:r w:rsidR="00301720">
        <w:rPr>
          <w:rFonts w:ascii="Times New Roman" w:eastAsia="STHupo" w:hAnsi="Times New Roman" w:cs="Times New Roman"/>
        </w:rPr>
        <w:lastRenderedPageBreak/>
        <w:t>(</w:t>
      </w:r>
      <w:r w:rsidR="00675829">
        <w:rPr>
          <w:rFonts w:ascii="Times New Roman" w:hAnsi="Times New Roman" w:cs="Times New Roman" w:hint="eastAsia"/>
          <w:lang w:eastAsia="ja-JP"/>
        </w:rPr>
        <w:t xml:space="preserve">i.e., </w:t>
      </w:r>
      <w:r w:rsidR="00301720">
        <w:rPr>
          <w:rFonts w:ascii="Times New Roman" w:eastAsia="STHupo" w:hAnsi="Times New Roman" w:cs="Times New Roman"/>
        </w:rPr>
        <w:t>discharge, velocity, depth and slope</w:t>
      </w:r>
      <w:r w:rsidR="005242EB" w:rsidRPr="00A46C09">
        <w:rPr>
          <w:rFonts w:ascii="Times New Roman" w:eastAsia="STHupo" w:hAnsi="Times New Roman" w:cs="Times New Roman"/>
        </w:rPr>
        <w:t xml:space="preserve">), </w:t>
      </w:r>
      <w:r w:rsidR="00301720">
        <w:rPr>
          <w:rFonts w:ascii="Times New Roman" w:eastAsia="STHupo" w:hAnsi="Times New Roman" w:cs="Times New Roman"/>
        </w:rPr>
        <w:t xml:space="preserve">and found that mean </w:t>
      </w:r>
      <w:r w:rsidR="00352DA0" w:rsidRPr="00A46C09">
        <w:rPr>
          <w:rFonts w:ascii="Times New Roman" w:eastAsia="STHupo" w:hAnsi="Times New Roman" w:cs="Times New Roman"/>
        </w:rPr>
        <w:t xml:space="preserve">stream velocity had the </w:t>
      </w:r>
      <w:r w:rsidR="005242EB" w:rsidRPr="00A46C09">
        <w:rPr>
          <w:rFonts w:ascii="Times New Roman" w:eastAsia="STHupo" w:hAnsi="Times New Roman" w:cs="Times New Roman"/>
        </w:rPr>
        <w:t>strongest relationship</w:t>
      </w:r>
      <w:r w:rsidR="00301720">
        <w:rPr>
          <w:rFonts w:ascii="Times New Roman" w:eastAsia="STHupo" w:hAnsi="Times New Roman" w:cs="Times New Roman"/>
        </w:rPr>
        <w:t>.  I then</w:t>
      </w:r>
      <w:r w:rsidR="00316DD9" w:rsidRPr="00A46C09">
        <w:rPr>
          <w:rFonts w:ascii="Times New Roman" w:eastAsia="STHupo" w:hAnsi="Times New Roman" w:cs="Times New Roman"/>
        </w:rPr>
        <w:t xml:space="preserve"> used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rPr>
        <w:t xml:space="preserve"> vs </w:t>
      </w:r>
      <w:r w:rsidR="00352DA0" w:rsidRPr="00A46C09">
        <w:rPr>
          <w:rFonts w:ascii="Times New Roman" w:eastAsia="STHupo" w:hAnsi="Times New Roman" w:cs="Times New Roman"/>
        </w:rPr>
        <w:t xml:space="preserve">stream velocity </w:t>
      </w:r>
      <w:r w:rsidR="009C43B4" w:rsidRPr="00A46C09">
        <w:rPr>
          <w:rFonts w:ascii="Times New Roman" w:eastAsia="STHupo" w:hAnsi="Times New Roman" w:cs="Times New Roman"/>
        </w:rPr>
        <w:t xml:space="preserve">to derive an equation </w:t>
      </w:r>
      <w:r w:rsidR="00352DA0" w:rsidRPr="00A46C09">
        <w:rPr>
          <w:rFonts w:ascii="Times New Roman" w:eastAsia="STHupo" w:hAnsi="Times New Roman" w:cs="Times New Roman"/>
        </w:rPr>
        <w:t xml:space="preserve">to </w:t>
      </w:r>
      <w:r w:rsidR="00352DA0" w:rsidRPr="00592D29">
        <w:rPr>
          <w:rFonts w:ascii="Times New Roman" w:eastAsia="STHupo" w:hAnsi="Times New Roman" w:cs="Times New Roman"/>
        </w:rPr>
        <w:t>estimate the</w:t>
      </w:r>
      <w:r w:rsidR="00316DD9" w:rsidRPr="00592D29">
        <w:rPr>
          <w:rFonts w:ascii="Times New Roman" w:hAnsi="Times New Roman" w:cs="Times New Roman"/>
        </w:rPr>
        <w:t xml:space="preserve"> K</w:t>
      </w:r>
      <w:r w:rsidR="00316DD9" w:rsidRPr="00592D29">
        <w:rPr>
          <w:rFonts w:ascii="Times New Roman" w:hAnsi="Times New Roman" w:cs="Times New Roman"/>
          <w:vertAlign w:val="subscript"/>
        </w:rPr>
        <w:t>600</w:t>
      </w:r>
      <w:r w:rsidR="00C05D51" w:rsidRPr="00592D29">
        <w:rPr>
          <w:rFonts w:ascii="Times New Roman" w:eastAsia="STHupo" w:hAnsi="Times New Roman" w:cs="Times New Roman"/>
        </w:rPr>
        <w:t xml:space="preserve"> values for the models </w:t>
      </w:r>
      <w:r w:rsidR="005242EB" w:rsidRPr="00592D29">
        <w:rPr>
          <w:rFonts w:ascii="Times New Roman" w:eastAsia="STHupo" w:hAnsi="Times New Roman" w:cs="Times New Roman"/>
        </w:rPr>
        <w:t>rejected due to erroneous values of GPP, ER, or</w:t>
      </w:r>
      <w:r w:rsidR="00316DD9" w:rsidRPr="00592D29">
        <w:rPr>
          <w:rFonts w:ascii="Times New Roman" w:hAnsi="Times New Roman" w:cs="Times New Roman"/>
        </w:rPr>
        <w:t xml:space="preserve"> K</w:t>
      </w:r>
      <w:r w:rsidR="00316DD9" w:rsidRPr="00592D29">
        <w:rPr>
          <w:rFonts w:ascii="Times New Roman" w:hAnsi="Times New Roman" w:cs="Times New Roman"/>
          <w:vertAlign w:val="subscript"/>
        </w:rPr>
        <w:t>600</w:t>
      </w:r>
      <w:r w:rsidR="00B261FC" w:rsidRPr="00592D29">
        <w:rPr>
          <w:rFonts w:ascii="Times New Roman" w:eastAsia="STHupo" w:hAnsi="Times New Roman" w:cs="Times New Roman"/>
        </w:rPr>
        <w:t xml:space="preserve">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_Ref11840177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3</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p>
    <w:p w14:paraId="6A9DBF24" w14:textId="77777777" w:rsidR="00B261FC" w:rsidRDefault="007C0D69" w:rsidP="00444D44">
      <w:pPr>
        <w:keepNext/>
        <w:spacing w:line="480" w:lineRule="auto"/>
        <w:jc w:val="cente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rPr>
                    <w:annotationRef/>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67E15EE1" w14:textId="08FF70FE" w:rsidR="00B261FC" w:rsidRPr="00592D29" w:rsidRDefault="00B261FC" w:rsidP="00444D44">
      <w:pPr>
        <w:rPr>
          <w:rFonts w:ascii="Times New Roman" w:eastAsia="STHupo" w:hAnsi="Times New Roman" w:cs="Times New Roman"/>
          <w:noProof/>
        </w:rPr>
      </w:pPr>
      <w:bookmarkStart w:id="4" w:name="_Ref11840177"/>
      <w:r w:rsidRPr="00444D44">
        <w:rPr>
          <w:rFonts w:ascii="Times New Roman" w:hAnsi="Times New Roman" w:cs="Times New Roman"/>
          <w:b/>
        </w:rPr>
        <w:t xml:space="preserve">Equation </w:t>
      </w:r>
      <w:r w:rsidRPr="00444D44">
        <w:rPr>
          <w:rFonts w:ascii="Times New Roman" w:hAnsi="Times New Roman" w:cs="Times New Roman"/>
          <w:b/>
        </w:rPr>
        <w:fldChar w:fldCharType="begin"/>
      </w:r>
      <w:r w:rsidRPr="00444D44">
        <w:rPr>
          <w:rFonts w:ascii="Times New Roman" w:hAnsi="Times New Roman" w:cs="Times New Roman"/>
          <w:b/>
        </w:rPr>
        <w:instrText xml:space="preserve"> SEQ Equation \* ARABIC </w:instrText>
      </w:r>
      <w:r w:rsidRPr="00444D44">
        <w:rPr>
          <w:rFonts w:ascii="Times New Roman" w:hAnsi="Times New Roman" w:cs="Times New Roman"/>
          <w:b/>
        </w:rPr>
        <w:fldChar w:fldCharType="separate"/>
      </w:r>
      <w:r w:rsidR="009B0C7A">
        <w:rPr>
          <w:rFonts w:ascii="Times New Roman" w:hAnsi="Times New Roman" w:cs="Times New Roman"/>
          <w:b/>
          <w:noProof/>
        </w:rPr>
        <w:t>3</w:t>
      </w:r>
      <w:r w:rsidRPr="00444D44">
        <w:rPr>
          <w:rFonts w:ascii="Times New Roman" w:hAnsi="Times New Roman" w:cs="Times New Roman"/>
          <w:b/>
        </w:rPr>
        <w:fldChar w:fldCharType="end"/>
      </w:r>
      <w:bookmarkEnd w:id="4"/>
      <w:r w:rsidRPr="00444D44">
        <w:rPr>
          <w:rFonts w:ascii="Times New Roman" w:hAnsi="Times New Roman" w:cs="Times New Roman"/>
          <w:noProof/>
          <w:lang w:eastAsia="ja-JP"/>
        </w:rPr>
        <w:t xml:space="preserve"> w</w:t>
      </w:r>
      <w:r w:rsidRPr="00592D29">
        <w:rPr>
          <w:rFonts w:ascii="Times New Roman" w:eastAsia="STHupo" w:hAnsi="Times New Roman" w:cs="Times New Roman"/>
          <w:noProof/>
        </w:rPr>
        <w:t>here</w:t>
      </w:r>
      <w:r w:rsidRPr="00592D29">
        <w:rPr>
          <w:rFonts w:ascii="Times New Roman" w:hAnsi="Times New Roman" w:cs="Times New Roman"/>
        </w:rPr>
        <w:t xml:space="preserve"> K</w:t>
      </w:r>
      <w:r w:rsidRPr="00592D29">
        <w:rPr>
          <w:rFonts w:ascii="Times New Roman" w:hAnsi="Times New Roman" w:cs="Times New Roman"/>
          <w:vertAlign w:val="subscript"/>
        </w:rPr>
        <w:t>600</w:t>
      </w:r>
      <w:r w:rsidRPr="00592D29">
        <w:rPr>
          <w:rFonts w:ascii="Times New Roman" w:eastAsia="STHupo" w:hAnsi="Times New Roman" w:cs="Times New Roman"/>
          <w:noProof/>
        </w:rPr>
        <w:t xml:space="preserve"> is the general gas exchange rate in units of d</w:t>
      </w:r>
      <w:r w:rsidRPr="00592D29">
        <w:rPr>
          <w:rFonts w:ascii="Times New Roman" w:eastAsia="STHupo" w:hAnsi="Times New Roman" w:cs="Times New Roman"/>
          <w:noProof/>
          <w:vertAlign w:val="superscript"/>
        </w:rPr>
        <w:t>-1</w:t>
      </w:r>
      <w:r w:rsidRPr="00592D29">
        <w:rPr>
          <w:rFonts w:ascii="Times New Roman" w:eastAsia="STHupo" w:hAnsi="Times New Roman" w:cs="Times New Roman"/>
          <w:noProof/>
        </w:rPr>
        <w:t xml:space="preserve"> and velocity is the average stream velocity in m s</w:t>
      </w:r>
      <w:r w:rsidRPr="00A96D26">
        <w:rPr>
          <w:rFonts w:ascii="Times New Roman" w:eastAsia="STHupo" w:hAnsi="Times New Roman" w:cs="Times New Roman"/>
          <w:noProof/>
          <w:vertAlign w:val="superscript"/>
        </w:rPr>
        <w:t>-1</w:t>
      </w:r>
      <w:r w:rsidR="009B0C7A">
        <w:rPr>
          <w:rFonts w:ascii="Times New Roman" w:eastAsia="STHupo" w:hAnsi="Times New Roman" w:cs="Times New Roman"/>
          <w:noProof/>
        </w:rPr>
        <w:t xml:space="preserve">. This was derived from a sample size (n) of </w:t>
      </w:r>
      <w:r w:rsidRPr="00592D29">
        <w:rPr>
          <w:rFonts w:ascii="Times New Roman" w:eastAsia="STHupo" w:hAnsi="Times New Roman" w:cs="Times New Roman"/>
          <w:noProof/>
        </w:rPr>
        <w:t xml:space="preserve">14, </w:t>
      </w:r>
      <w:r w:rsidR="009B0C7A">
        <w:rPr>
          <w:rFonts w:ascii="Times New Roman" w:eastAsia="STHupo" w:hAnsi="Times New Roman" w:cs="Times New Roman"/>
          <w:noProof/>
        </w:rPr>
        <w:t xml:space="preserve">with </w:t>
      </w:r>
      <w:r w:rsidRPr="00592D29">
        <w:rPr>
          <w:rFonts w:ascii="Times New Roman" w:eastAsia="STHupo" w:hAnsi="Times New Roman" w:cs="Times New Roman"/>
          <w:noProof/>
        </w:rPr>
        <w:t>R</w:t>
      </w:r>
      <w:r w:rsidRPr="00592D29">
        <w:rPr>
          <w:rFonts w:ascii="Times New Roman" w:eastAsia="STHupo" w:hAnsi="Times New Roman" w:cs="Times New Roman"/>
          <w:noProof/>
          <w:vertAlign w:val="superscript"/>
        </w:rPr>
        <w:t>2</w:t>
      </w:r>
      <w:r w:rsidR="009B0C7A">
        <w:rPr>
          <w:rFonts w:ascii="Times New Roman" w:eastAsia="STHupo" w:hAnsi="Times New Roman" w:cs="Times New Roman"/>
          <w:noProof/>
        </w:rPr>
        <w:t>=</w:t>
      </w:r>
      <w:r w:rsidRPr="00592D29">
        <w:rPr>
          <w:rFonts w:ascii="Times New Roman" w:eastAsia="STHupo" w:hAnsi="Times New Roman" w:cs="Times New Roman"/>
          <w:noProof/>
        </w:rPr>
        <w:t xml:space="preserve">0.27, </w:t>
      </w:r>
      <w:r w:rsidR="009B0C7A">
        <w:rPr>
          <w:rFonts w:ascii="Times New Roman" w:eastAsia="STHupo" w:hAnsi="Times New Roman" w:cs="Times New Roman"/>
          <w:noProof/>
        </w:rPr>
        <w:t>and p</w:t>
      </w:r>
      <w:r w:rsidRPr="00592D29">
        <w:rPr>
          <w:rFonts w:ascii="Times New Roman" w:eastAsia="STHupo" w:hAnsi="Times New Roman" w:cs="Times New Roman"/>
          <w:noProof/>
        </w:rPr>
        <w:t>=0.07</w:t>
      </w:r>
      <w:r w:rsidR="009B0C7A">
        <w:rPr>
          <w:rFonts w:ascii="Times New Roman" w:eastAsia="STHupo" w:hAnsi="Times New Roman" w:cs="Times New Roman"/>
          <w:noProof/>
        </w:rPr>
        <w:t>.</w:t>
      </w:r>
    </w:p>
    <w:p w14:paraId="58D4BD7B" w14:textId="3095C284" w:rsidR="009C43B4" w:rsidRPr="00A46C09" w:rsidRDefault="009C43B4" w:rsidP="00444D44">
      <w:pPr>
        <w:pStyle w:val="Caption"/>
        <w:spacing w:line="480" w:lineRule="auto"/>
        <w:rPr>
          <w:rFonts w:ascii="Times New Roman" w:eastAsia="STHupo" w:hAnsi="Times New Roman" w:cs="Times New Roman"/>
          <w:noProof/>
        </w:rPr>
      </w:pPr>
    </w:p>
    <w:p w14:paraId="7D3E5D46" w14:textId="762E826F" w:rsidR="00F71DE9" w:rsidRPr="00A46C09" w:rsidRDefault="005242EB" w:rsidP="00592D29">
      <w:pPr>
        <w:spacing w:line="480" w:lineRule="auto"/>
        <w:rPr>
          <w:rFonts w:ascii="Times New Roman" w:eastAsia="STHupo" w:hAnsi="Times New Roman" w:cs="Times New Roman"/>
          <w:noProof/>
        </w:rPr>
      </w:pPr>
      <w:r w:rsidRPr="00A46C09">
        <w:rPr>
          <w:rFonts w:ascii="Times New Roman" w:eastAsia="STHupo" w:hAnsi="Times New Roman" w:cs="Times New Roman"/>
        </w:rPr>
        <w:t xml:space="preserve">The rejected metabolism </w:t>
      </w:r>
      <w:r w:rsidR="00C05D51" w:rsidRPr="00A46C09">
        <w:rPr>
          <w:rFonts w:ascii="Times New Roman" w:eastAsia="STHupo" w:hAnsi="Times New Roman" w:cs="Times New Roman"/>
        </w:rPr>
        <w:t>models were re-run with the</w:t>
      </w:r>
      <w:r w:rsidRPr="00A46C09">
        <w:rPr>
          <w:rFonts w:ascii="Times New Roman" w:eastAsia="STHupo" w:hAnsi="Times New Roman" w:cs="Times New Roman"/>
        </w:rPr>
        <w:t>se</w:t>
      </w:r>
      <w:r w:rsidR="00316DD9" w:rsidRPr="00A46C09">
        <w:rPr>
          <w:rFonts w:ascii="Times New Roman" w:eastAsia="STHupo" w:hAnsi="Times New Roman" w:cs="Times New Roman"/>
        </w:rPr>
        <w:t xml:space="preserve"> derived </w:t>
      </w:r>
      <w:r w:rsidR="00316DD9" w:rsidRPr="00A46C09">
        <w:rPr>
          <w:rFonts w:ascii="Times New Roman" w:hAnsi="Times New Roman" w:cs="Times New Roman"/>
        </w:rPr>
        <w:t>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and metabolism was estimated again.  The metabolism estimates from all of these models were then kept if they had +GPP and –ER</w:t>
      </w:r>
      <w:r w:rsidRPr="00A46C09">
        <w:rPr>
          <w:rFonts w:ascii="Times New Roman" w:eastAsia="STHupo" w:hAnsi="Times New Roman" w:cs="Times New Roman"/>
        </w:rPr>
        <w:t>,</w:t>
      </w:r>
      <w:r w:rsidR="000B3FD5" w:rsidRPr="00A46C09">
        <w:rPr>
          <w:rFonts w:ascii="Times New Roman" w:eastAsia="STHupo" w:hAnsi="Times New Roman" w:cs="Times New Roman"/>
        </w:rPr>
        <w:t xml:space="preserve"> </w:t>
      </w:r>
      <w:r w:rsidRPr="00A46C09">
        <w:rPr>
          <w:rFonts w:ascii="Times New Roman" w:eastAsia="STHupo" w:hAnsi="Times New Roman" w:cs="Times New Roman"/>
        </w:rPr>
        <w:t xml:space="preserve">resulting </w:t>
      </w:r>
      <w:r w:rsidR="000B3FD5" w:rsidRPr="00A46C09">
        <w:rPr>
          <w:rFonts w:ascii="Times New Roman" w:eastAsia="STHupo" w:hAnsi="Times New Roman" w:cs="Times New Roman"/>
        </w:rPr>
        <w:t>in 21</w:t>
      </w:r>
      <w:r w:rsidR="00C06B71" w:rsidRPr="00A46C09">
        <w:rPr>
          <w:rFonts w:ascii="Times New Roman" w:eastAsia="STHupo" w:hAnsi="Times New Roman" w:cs="Times New Roman"/>
        </w:rPr>
        <w:t xml:space="preserve"> </w:t>
      </w:r>
      <w:r w:rsidR="00465500">
        <w:rPr>
          <w:rFonts w:ascii="Times New Roman" w:eastAsia="STHupo" w:hAnsi="Times New Roman" w:cs="Times New Roman"/>
        </w:rPr>
        <w:t>of 30</w:t>
      </w:r>
      <w:r w:rsidRPr="00A46C09">
        <w:rPr>
          <w:rFonts w:ascii="Times New Roman" w:eastAsia="STHupo" w:hAnsi="Times New Roman" w:cs="Times New Roman"/>
        </w:rPr>
        <w:t xml:space="preserve"> possible models</w:t>
      </w:r>
      <w:r w:rsidR="00675829" w:rsidRPr="00675829">
        <w:rPr>
          <w:rFonts w:ascii="Times New Roman" w:eastAsia="STHupo" w:hAnsi="Times New Roman" w:cs="Times New Roman"/>
        </w:rPr>
        <w:t xml:space="preserve"> </w:t>
      </w:r>
      <w:r w:rsidR="00675829">
        <w:rPr>
          <w:rFonts w:ascii="Times New Roman" w:eastAsia="STHupo" w:hAnsi="Times New Roman" w:cs="Times New Roman"/>
        </w:rPr>
        <w:t>retained</w:t>
      </w:r>
      <w:r w:rsidRPr="00A46C09">
        <w:rPr>
          <w:rFonts w:ascii="Times New Roman" w:eastAsia="STHupo" w:hAnsi="Times New Roman" w:cs="Times New Roman"/>
        </w:rPr>
        <w:t>.</w:t>
      </w:r>
    </w:p>
    <w:p w14:paraId="40DD7D9D" w14:textId="65031D0E" w:rsidR="00D47A4A" w:rsidRPr="00A46C09" w:rsidRDefault="00C06B71" w:rsidP="00A96D26">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 xml:space="preserve">The </w:t>
      </w:r>
      <w:r w:rsidR="00675829">
        <w:rPr>
          <w:rFonts w:ascii="Times New Roman" w:hAnsi="Times New Roman" w:cs="Times New Roman" w:hint="eastAsia"/>
          <w:noProof/>
          <w:lang w:eastAsia="ja-JP"/>
        </w:rPr>
        <w:t>second</w:t>
      </w:r>
      <w:r w:rsidR="0067582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method </w:t>
      </w:r>
      <w:r w:rsidR="00675829">
        <w:rPr>
          <w:rFonts w:ascii="Times New Roman" w:hAnsi="Times New Roman" w:cs="Times New Roman" w:hint="eastAsia"/>
          <w:noProof/>
          <w:lang w:eastAsia="ja-JP"/>
        </w:rPr>
        <w:t xml:space="preserve">of </w:t>
      </w:r>
      <w:r w:rsidR="00675829" w:rsidRPr="00A46C09">
        <w:rPr>
          <w:rFonts w:ascii="Times New Roman" w:eastAsia="STHupo" w:hAnsi="Times New Roman" w:cs="Times New Roman"/>
          <w:noProof/>
        </w:rPr>
        <w:t>estimating</w:t>
      </w:r>
      <w:r w:rsidR="00675829" w:rsidRPr="00A46C09">
        <w:rPr>
          <w:rFonts w:ascii="Times New Roman" w:hAnsi="Times New Roman" w:cs="Times New Roman"/>
        </w:rPr>
        <w:t xml:space="preserve"> K</w:t>
      </w:r>
      <w:r w:rsidR="00675829" w:rsidRPr="00A46C09">
        <w:rPr>
          <w:rFonts w:ascii="Times New Roman" w:hAnsi="Times New Roman" w:cs="Times New Roman"/>
          <w:vertAlign w:val="subscript"/>
        </w:rPr>
        <w:t>600</w:t>
      </w:r>
      <w:r w:rsidR="0067582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I investigated was </w:t>
      </w:r>
      <w:r w:rsidR="003C77A3" w:rsidRPr="00A46C09">
        <w:rPr>
          <w:rFonts w:ascii="Times New Roman" w:eastAsia="STHupo" w:hAnsi="Times New Roman" w:cs="Times New Roman"/>
          <w:noProof/>
        </w:rPr>
        <w:t>to derive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C77A3" w:rsidRPr="00A46C09">
        <w:rPr>
          <w:rFonts w:ascii="Times New Roman" w:eastAsia="STHupo" w:hAnsi="Times New Roman" w:cs="Times New Roman"/>
          <w:noProof/>
        </w:rPr>
        <w:t xml:space="preserve"> values</w:t>
      </w:r>
      <w:r w:rsidRPr="00A46C09">
        <w:rPr>
          <w:rFonts w:ascii="Times New Roman" w:eastAsia="STHupo" w:hAnsi="Times New Roman" w:cs="Times New Roman"/>
          <w:noProof/>
        </w:rPr>
        <w:t xml:space="preserve"> from </w:t>
      </w:r>
      <w:r w:rsidR="005242EB" w:rsidRPr="00A46C09">
        <w:rPr>
          <w:rFonts w:ascii="Times New Roman" w:eastAsia="STHupo" w:hAnsi="Times New Roman" w:cs="Times New Roman"/>
          <w:noProof/>
        </w:rPr>
        <w:t xml:space="preserve">relationships found in </w:t>
      </w:r>
      <w:r w:rsidRPr="00A46C09">
        <w:rPr>
          <w:rFonts w:ascii="Times New Roman" w:eastAsia="STHupo" w:hAnsi="Times New Roman" w:cs="Times New Roman"/>
          <w:noProof/>
        </w:rPr>
        <w:t>literature data.</w:t>
      </w:r>
      <w:r w:rsidR="00465500">
        <w:rPr>
          <w:rFonts w:ascii="Times New Roman" w:eastAsia="STHupo" w:hAnsi="Times New Roman" w:cs="Times New Roman"/>
          <w:noProof/>
        </w:rPr>
        <w:t xml:space="preserve"> </w:t>
      </w:r>
      <w:r w:rsidR="00E73A40"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143D8D" w:rsidRPr="00A46C09">
        <w:rPr>
          <w:rFonts w:ascii="Times New Roman" w:hAnsi="Times New Roman" w:cs="Times New Roman"/>
        </w:rPr>
        <w:t xml:space="preserve"> </w:t>
      </w:r>
      <w:r w:rsidR="00D570FA" w:rsidRPr="00A46C09">
        <w:rPr>
          <w:rFonts w:ascii="Times New Roman" w:hAnsi="Times New Roman" w:cs="Times New Roman"/>
        </w:rPr>
        <w:t xml:space="preserve">and Madinger </w:t>
      </w:r>
      <w:r w:rsidR="00143D8D" w:rsidRPr="00A46C09">
        <w:rPr>
          <w:rFonts w:ascii="Times New Roman" w:hAnsi="Times New Roman" w:cs="Times New Roman"/>
        </w:rPr>
        <w:t>(</w:t>
      </w:r>
      <w:r w:rsidR="00D570FA" w:rsidRPr="00A46C09">
        <w:rPr>
          <w:rFonts w:ascii="Times New Roman" w:hAnsi="Times New Roman" w:cs="Times New Roman"/>
        </w:rPr>
        <w:t>2018)</w:t>
      </w:r>
      <w:r w:rsidR="00D570FA" w:rsidRPr="00A46C09">
        <w:rPr>
          <w:rFonts w:ascii="Times New Roman" w:eastAsia="STHupo" w:hAnsi="Times New Roman" w:cs="Times New Roman"/>
          <w:noProof/>
        </w:rPr>
        <w:fldChar w:fldCharType="end"/>
      </w:r>
      <w:r w:rsidR="00143D8D" w:rsidRPr="00A46C09">
        <w:rPr>
          <w:rFonts w:ascii="Times New Roman" w:eastAsia="STHupo" w:hAnsi="Times New Roman" w:cs="Times New Roman"/>
          <w:noProof/>
        </w:rPr>
        <w:t xml:space="preserve"> </w:t>
      </w:r>
      <w:r w:rsidR="009B35D1" w:rsidRPr="00A46C09">
        <w:rPr>
          <w:rFonts w:ascii="Times New Roman" w:eastAsia="STHupo" w:hAnsi="Times New Roman" w:cs="Times New Roman"/>
          <w:noProof/>
        </w:rPr>
        <w:t xml:space="preserve">suggest there is </w:t>
      </w:r>
      <w:r w:rsidR="003C77A3" w:rsidRPr="00A46C09">
        <w:rPr>
          <w:rFonts w:ascii="Times New Roman" w:eastAsia="STHupo" w:hAnsi="Times New Roman" w:cs="Times New Roman"/>
          <w:noProof/>
        </w:rPr>
        <w:t>a strong relationship between stream slope and</w:t>
      </w:r>
      <w:r w:rsidR="00465500">
        <w:rPr>
          <w:rFonts w:ascii="Times New Roman" w:eastAsia="STHupo" w:hAnsi="Times New Roman" w:cs="Times New Roman"/>
          <w:noProof/>
        </w:rPr>
        <w:t xml:space="preserve"> gas exchange as determined by a</w:t>
      </w:r>
      <w:r w:rsidR="003C77A3" w:rsidRPr="00A46C09">
        <w:rPr>
          <w:rFonts w:ascii="Times New Roman" w:eastAsia="STHupo" w:hAnsi="Times New Roman" w:cs="Times New Roman"/>
          <w:noProof/>
        </w:rPr>
        <w:t>rg</w:t>
      </w:r>
      <w:r w:rsidR="000B3FD5" w:rsidRPr="00A46C09">
        <w:rPr>
          <w:rFonts w:ascii="Times New Roman" w:eastAsia="STHupo" w:hAnsi="Times New Roman" w:cs="Times New Roman"/>
          <w:noProof/>
        </w:rPr>
        <w:t>on gas inject</w:t>
      </w:r>
      <w:r w:rsidR="00D617F4" w:rsidRPr="00A46C09">
        <w:rPr>
          <w:rFonts w:ascii="Times New Roman" w:eastAsia="STHupo" w:hAnsi="Times New Roman" w:cs="Times New Roman"/>
          <w:noProof/>
        </w:rPr>
        <w:t>ions to the stream.  I used their</w:t>
      </w:r>
      <w:r w:rsidR="000B3FD5" w:rsidRPr="00A46C09">
        <w:rPr>
          <w:rFonts w:ascii="Times New Roman" w:eastAsia="STHupo" w:hAnsi="Times New Roman" w:cs="Times New Roman"/>
          <w:noProof/>
        </w:rPr>
        <w:t xml:space="preserve"> data to derive an </w:t>
      </w:r>
      <w:r w:rsidR="000B3FD5" w:rsidRPr="00592D29">
        <w:rPr>
          <w:rFonts w:ascii="Times New Roman" w:eastAsia="STHupo" w:hAnsi="Times New Roman" w:cs="Times New Roman"/>
          <w:noProof/>
        </w:rPr>
        <w:t>equation</w:t>
      </w:r>
      <w:r w:rsidR="00592D29" w:rsidRPr="00592D29">
        <w:rPr>
          <w:rFonts w:ascii="Times New Roman" w:eastAsia="STHupo" w:hAnsi="Times New Roman" w:cs="Times New Roman"/>
          <w:noProof/>
        </w:rPr>
        <w:t xml:space="preserve"> (</w:t>
      </w:r>
      <w:r w:rsidR="00592D29" w:rsidRPr="00592D29">
        <w:rPr>
          <w:rFonts w:ascii="Times New Roman" w:eastAsia="STHupo" w:hAnsi="Times New Roman" w:cs="Times New Roman"/>
          <w:noProof/>
        </w:rPr>
        <w:fldChar w:fldCharType="begin"/>
      </w:r>
      <w:r w:rsidR="00592D29" w:rsidRPr="00444D44">
        <w:rPr>
          <w:rFonts w:ascii="Times New Roman" w:eastAsia="STHupo" w:hAnsi="Times New Roman" w:cs="Times New Roman"/>
          <w:noProof/>
        </w:rPr>
        <w:instrText xml:space="preserve"> REF _Ref11840871 \h  \* MERGEFORMAT </w:instrText>
      </w:r>
      <w:r w:rsidR="00592D29" w:rsidRPr="00592D29">
        <w:rPr>
          <w:rFonts w:ascii="Times New Roman" w:eastAsia="STHupo" w:hAnsi="Times New Roman" w:cs="Times New Roman"/>
          <w:noProof/>
        </w:rPr>
      </w:r>
      <w:r w:rsidR="00592D29" w:rsidRPr="00592D29">
        <w:rPr>
          <w:rFonts w:ascii="Times New Roman" w:eastAsia="STHupo" w:hAnsi="Times New Roman" w:cs="Times New Roman"/>
          <w:noProof/>
        </w:rPr>
        <w:fldChar w:fldCharType="separate"/>
      </w:r>
      <w:r w:rsidR="00592D29" w:rsidRPr="00444D44">
        <w:rPr>
          <w:rFonts w:ascii="Times New Roman" w:hAnsi="Times New Roman" w:cs="Times New Roman"/>
        </w:rPr>
        <w:t xml:space="preserve">Equation </w:t>
      </w:r>
      <w:r w:rsidR="00592D29" w:rsidRPr="00444D44">
        <w:rPr>
          <w:rFonts w:ascii="Times New Roman" w:hAnsi="Times New Roman" w:cs="Times New Roman"/>
          <w:noProof/>
        </w:rPr>
        <w:t>4</w:t>
      </w:r>
      <w:r w:rsidR="00592D29" w:rsidRPr="00592D29">
        <w:rPr>
          <w:rFonts w:ascii="Times New Roman" w:eastAsia="STHupo" w:hAnsi="Times New Roman" w:cs="Times New Roman"/>
          <w:noProof/>
        </w:rPr>
        <w:fldChar w:fldCharType="end"/>
      </w:r>
      <w:r w:rsidR="00592D29" w:rsidRPr="00592D29">
        <w:rPr>
          <w:rFonts w:ascii="Times New Roman" w:eastAsia="STHupo" w:hAnsi="Times New Roman" w:cs="Times New Roman"/>
          <w:noProof/>
        </w:rPr>
        <w:t>.)</w:t>
      </w:r>
      <w:r w:rsidR="00592D29">
        <w:rPr>
          <w:rFonts w:ascii="Times New Roman" w:eastAsia="STHupo" w:hAnsi="Times New Roman" w:cs="Times New Roman"/>
          <w:noProof/>
        </w:rPr>
        <w:t xml:space="preserve"> which</w:t>
      </w:r>
      <w:r w:rsidR="00592D29" w:rsidRPr="00A46C09">
        <w:rPr>
          <w:rFonts w:ascii="Times New Roman" w:eastAsia="STHupo" w:hAnsi="Times New Roman" w:cs="Times New Roman"/>
          <w:noProof/>
        </w:rPr>
        <w:t xml:space="preserve"> was used to derive</w:t>
      </w:r>
      <w:r w:rsidR="00592D29" w:rsidRPr="00A46C09">
        <w:rPr>
          <w:rFonts w:ascii="Times New Roman" w:hAnsi="Times New Roman" w:cs="Times New Roman"/>
        </w:rPr>
        <w:t xml:space="preserve"> K</w:t>
      </w:r>
      <w:r w:rsidR="00592D29" w:rsidRPr="00A46C09">
        <w:rPr>
          <w:rFonts w:ascii="Times New Roman" w:hAnsi="Times New Roman" w:cs="Times New Roman"/>
          <w:vertAlign w:val="subscript"/>
        </w:rPr>
        <w:t>600</w:t>
      </w:r>
      <w:r w:rsidR="00592D29" w:rsidRPr="00A46C09">
        <w:rPr>
          <w:rFonts w:ascii="Times New Roman" w:eastAsia="STHupo" w:hAnsi="Times New Roman" w:cs="Times New Roman"/>
          <w:noProof/>
        </w:rPr>
        <w:t xml:space="preserve"> values for all of the models which ultimately produced </w:t>
      </w:r>
      <w:r w:rsidR="00592D29" w:rsidRPr="00A46C09">
        <w:rPr>
          <w:rFonts w:ascii="Times New Roman" w:eastAsia="STHupo" w:hAnsi="Times New Roman" w:cs="Times New Roman"/>
        </w:rPr>
        <w:t>26 retained models with positiv</w:t>
      </w:r>
      <w:r w:rsidR="00592D29">
        <w:rPr>
          <w:rFonts w:ascii="Times New Roman" w:eastAsia="STHupo" w:hAnsi="Times New Roman" w:cs="Times New Roman"/>
        </w:rPr>
        <w:t>e GPP and negative ER out of 30 possible.</w:t>
      </w:r>
    </w:p>
    <w:p w14:paraId="2964494A" w14:textId="373FEE5A" w:rsidR="009B0C7A" w:rsidRDefault="00465500" w:rsidP="00444D44">
      <w:pPr>
        <w:keepNext/>
        <w:spacing w:line="480" w:lineRule="auto"/>
        <w:jc w:val="cente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1117751C" w14:textId="676D7741" w:rsidR="009B0C7A" w:rsidRPr="00592D29" w:rsidRDefault="009B0C7A" w:rsidP="00444D44">
      <w:pPr>
        <w:rPr>
          <w:rFonts w:ascii="Times New Roman" w:eastAsia="STHupo" w:hAnsi="Times New Roman" w:cs="Times New Roman"/>
          <w:noProof/>
        </w:rPr>
      </w:pPr>
      <w:bookmarkStart w:id="5" w:name="_Ref11840871"/>
      <w:r w:rsidRPr="00444D44">
        <w:rPr>
          <w:rFonts w:ascii="Times New Roman" w:hAnsi="Times New Roman" w:cs="Times New Roman"/>
          <w:b/>
        </w:rPr>
        <w:t xml:space="preserve">Equation </w:t>
      </w:r>
      <w:r w:rsidRPr="00444D44">
        <w:rPr>
          <w:rFonts w:ascii="Times New Roman" w:hAnsi="Times New Roman" w:cs="Times New Roman"/>
          <w:b/>
        </w:rPr>
        <w:fldChar w:fldCharType="begin"/>
      </w:r>
      <w:r w:rsidRPr="00444D44">
        <w:rPr>
          <w:rFonts w:ascii="Times New Roman" w:hAnsi="Times New Roman" w:cs="Times New Roman"/>
          <w:b/>
        </w:rPr>
        <w:instrText xml:space="preserve"> SEQ Equation \* ARABIC </w:instrText>
      </w:r>
      <w:r w:rsidRPr="00444D44">
        <w:rPr>
          <w:rFonts w:ascii="Times New Roman" w:hAnsi="Times New Roman" w:cs="Times New Roman"/>
          <w:b/>
        </w:rPr>
        <w:fldChar w:fldCharType="separate"/>
      </w:r>
      <w:r w:rsidRPr="00444D44">
        <w:rPr>
          <w:rFonts w:ascii="Times New Roman" w:hAnsi="Times New Roman" w:cs="Times New Roman"/>
          <w:b/>
          <w:noProof/>
        </w:rPr>
        <w:t>4</w:t>
      </w:r>
      <w:r w:rsidRPr="00444D44">
        <w:rPr>
          <w:rFonts w:ascii="Times New Roman" w:hAnsi="Times New Roman" w:cs="Times New Roman"/>
          <w:b/>
        </w:rPr>
        <w:fldChar w:fldCharType="end"/>
      </w:r>
      <w:bookmarkEnd w:id="5"/>
      <w:r w:rsidRPr="00444D44">
        <w:rPr>
          <w:rFonts w:ascii="Times New Roman" w:hAnsi="Times New Roman" w:cs="Times New Roman"/>
          <w:noProof/>
          <w:lang w:eastAsia="ja-JP"/>
        </w:rPr>
        <w:t xml:space="preserve"> w</w:t>
      </w:r>
      <w:r w:rsidRPr="00592D29">
        <w:rPr>
          <w:rFonts w:ascii="Times New Roman" w:eastAsia="STHupo" w:hAnsi="Times New Roman" w:cs="Times New Roman"/>
          <w:noProof/>
        </w:rPr>
        <w:t>here</w:t>
      </w:r>
      <w:r w:rsidRPr="00592D29">
        <w:rPr>
          <w:rFonts w:ascii="Times New Roman" w:hAnsi="Times New Roman" w:cs="Times New Roman"/>
        </w:rPr>
        <w:t xml:space="preserve"> K</w:t>
      </w:r>
      <w:r w:rsidRPr="00592D29">
        <w:rPr>
          <w:rFonts w:ascii="Times New Roman" w:hAnsi="Times New Roman" w:cs="Times New Roman"/>
          <w:vertAlign w:val="subscript"/>
        </w:rPr>
        <w:t>600</w:t>
      </w:r>
      <w:r w:rsidRPr="00592D29">
        <w:rPr>
          <w:rFonts w:ascii="Times New Roman" w:eastAsia="STHupo" w:hAnsi="Times New Roman" w:cs="Times New Roman"/>
          <w:noProof/>
        </w:rPr>
        <w:t xml:space="preserve"> is the general gas exchange rate in units of d</w:t>
      </w:r>
      <w:r w:rsidRPr="00A96D26">
        <w:rPr>
          <w:rFonts w:ascii="Times New Roman" w:eastAsia="STHupo" w:hAnsi="Times New Roman" w:cs="Times New Roman"/>
          <w:noProof/>
          <w:vertAlign w:val="superscript"/>
        </w:rPr>
        <w:t>-1</w:t>
      </w:r>
      <w:r w:rsidRPr="00A96D26">
        <w:rPr>
          <w:rFonts w:ascii="Times New Roman" w:eastAsia="STHupo" w:hAnsi="Times New Roman" w:cs="Times New Roman"/>
          <w:noProof/>
        </w:rPr>
        <w:t xml:space="preserve"> </w:t>
      </w:r>
      <w:r w:rsidRPr="005B2BF3">
        <w:rPr>
          <w:rFonts w:ascii="Times New Roman" w:eastAsia="STHupo" w:hAnsi="Times New Roman" w:cs="Times New Roman"/>
          <w:noProof/>
        </w:rPr>
        <w:t>and slope is the stream slope in %</w:t>
      </w:r>
      <w:r w:rsidR="00592D29">
        <w:rPr>
          <w:rFonts w:ascii="Times New Roman" w:eastAsia="STHupo" w:hAnsi="Times New Roman" w:cs="Times New Roman"/>
          <w:noProof/>
        </w:rPr>
        <w:t xml:space="preserve">. This was derived from </w:t>
      </w:r>
      <w:r w:rsidR="00592D29">
        <w:rPr>
          <w:rFonts w:ascii="Times New Roman" w:eastAsia="STHupo" w:hAnsi="Times New Roman" w:cs="Times New Roman"/>
          <w:noProof/>
        </w:rPr>
        <w:fldChar w:fldCharType="begin"/>
      </w:r>
      <w:r w:rsidR="00A96D26">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592D29">
        <w:rPr>
          <w:rFonts w:ascii="Times New Roman" w:eastAsia="STHupo" w:hAnsi="Times New Roman" w:cs="Times New Roman"/>
          <w:noProof/>
        </w:rPr>
        <w:fldChar w:fldCharType="separate"/>
      </w:r>
      <w:r w:rsidR="00592D29" w:rsidRPr="00444D44">
        <w:rPr>
          <w:rFonts w:ascii="Times New Roman" w:hAnsi="Times New Roman" w:cs="Times New Roman"/>
        </w:rPr>
        <w:t>Hall</w:t>
      </w:r>
      <w:r w:rsidR="00592D29">
        <w:rPr>
          <w:rFonts w:ascii="Times New Roman" w:hAnsi="Times New Roman" w:cs="Times New Roman"/>
        </w:rPr>
        <w:t xml:space="preserve"> </w:t>
      </w:r>
      <w:r w:rsidR="00592D29" w:rsidRPr="00444D44">
        <w:rPr>
          <w:rFonts w:ascii="Times New Roman" w:hAnsi="Times New Roman" w:cs="Times New Roman"/>
        </w:rPr>
        <w:t xml:space="preserve">and Madinger </w:t>
      </w:r>
      <w:r w:rsidR="00592D29">
        <w:rPr>
          <w:rFonts w:ascii="Times New Roman" w:hAnsi="Times New Roman" w:cs="Times New Roman"/>
        </w:rPr>
        <w:t>(</w:t>
      </w:r>
      <w:r w:rsidR="00592D29" w:rsidRPr="00444D44">
        <w:rPr>
          <w:rFonts w:ascii="Times New Roman" w:hAnsi="Times New Roman" w:cs="Times New Roman"/>
        </w:rPr>
        <w:t>2018)</w:t>
      </w:r>
      <w:r w:rsidR="00592D29">
        <w:rPr>
          <w:rFonts w:ascii="Times New Roman" w:eastAsia="STHupo" w:hAnsi="Times New Roman" w:cs="Times New Roman"/>
          <w:noProof/>
        </w:rPr>
        <w:fldChar w:fldCharType="end"/>
      </w:r>
      <w:r w:rsidR="00592D29">
        <w:rPr>
          <w:rFonts w:ascii="Times New Roman" w:eastAsia="STHupo" w:hAnsi="Times New Roman" w:cs="Times New Roman"/>
          <w:noProof/>
        </w:rPr>
        <w:t xml:space="preserve"> from a sample size (n) of </w:t>
      </w:r>
      <w:r w:rsidRPr="00592D29">
        <w:rPr>
          <w:rFonts w:ascii="Times New Roman" w:eastAsia="STHupo" w:hAnsi="Times New Roman" w:cs="Times New Roman"/>
          <w:noProof/>
        </w:rPr>
        <w:t>8,</w:t>
      </w:r>
      <w:r w:rsidR="00592D29">
        <w:rPr>
          <w:rFonts w:ascii="Times New Roman" w:eastAsia="STHupo" w:hAnsi="Times New Roman" w:cs="Times New Roman"/>
          <w:noProof/>
        </w:rPr>
        <w:t xml:space="preserve"> with</w:t>
      </w:r>
      <w:r w:rsidRPr="00592D29">
        <w:rPr>
          <w:rFonts w:ascii="Times New Roman" w:eastAsia="STHupo" w:hAnsi="Times New Roman" w:cs="Times New Roman"/>
          <w:noProof/>
        </w:rPr>
        <w:t xml:space="preserve"> R</w:t>
      </w:r>
      <w:r w:rsidRPr="00592D29">
        <w:rPr>
          <w:rFonts w:ascii="Times New Roman" w:eastAsia="STHupo" w:hAnsi="Times New Roman" w:cs="Times New Roman"/>
          <w:noProof/>
          <w:vertAlign w:val="superscript"/>
        </w:rPr>
        <w:t>2</w:t>
      </w:r>
      <w:r w:rsidRPr="00592D29">
        <w:rPr>
          <w:rFonts w:ascii="Times New Roman" w:eastAsia="STHupo" w:hAnsi="Times New Roman" w:cs="Times New Roman"/>
          <w:noProof/>
        </w:rPr>
        <w:t>=0.68</w:t>
      </w:r>
      <w:r w:rsidR="00592D29">
        <w:rPr>
          <w:rFonts w:ascii="Times New Roman" w:eastAsia="STHupo" w:hAnsi="Times New Roman" w:cs="Times New Roman"/>
          <w:noProof/>
        </w:rPr>
        <w:t>, and p</w:t>
      </w:r>
      <w:r w:rsidRPr="00592D29">
        <w:rPr>
          <w:rFonts w:ascii="Times New Roman" w:eastAsia="STHupo" w:hAnsi="Times New Roman" w:cs="Times New Roman"/>
          <w:noProof/>
        </w:rPr>
        <w:t>=0.01</w:t>
      </w:r>
      <w:r w:rsidR="00592D29">
        <w:rPr>
          <w:rFonts w:ascii="Times New Roman" w:eastAsia="STHupo" w:hAnsi="Times New Roman" w:cs="Times New Roman"/>
          <w:noProof/>
        </w:rPr>
        <w:t>.</w:t>
      </w:r>
    </w:p>
    <w:p w14:paraId="72A9DE5A" w14:textId="720B4087" w:rsidR="00876AB8" w:rsidRPr="00465500" w:rsidRDefault="00876AB8" w:rsidP="00444D44">
      <w:pPr>
        <w:pStyle w:val="Caption"/>
        <w:spacing w:line="480" w:lineRule="auto"/>
        <w:rPr>
          <w:rFonts w:ascii="Times New Roman" w:eastAsia="STHupo" w:hAnsi="Times New Roman" w:cs="Times New Roman"/>
          <w:noProof/>
        </w:rPr>
      </w:pPr>
    </w:p>
    <w:p w14:paraId="6E2FBD6B" w14:textId="4DC43EC5" w:rsidR="004455A0" w:rsidRPr="00A46C09" w:rsidRDefault="00523790" w:rsidP="00A96D26">
      <w:pPr>
        <w:spacing w:line="480" w:lineRule="auto"/>
        <w:ind w:firstLine="720"/>
        <w:rPr>
          <w:rFonts w:ascii="Times New Roman" w:eastAsia="STHupo" w:hAnsi="Times New Roman" w:cs="Times New Roman"/>
          <w:noProof/>
        </w:rPr>
      </w:pPr>
      <w:r w:rsidRPr="00A46C09">
        <w:rPr>
          <w:rFonts w:ascii="Times New Roman" w:eastAsia="STHupo" w:hAnsi="Times New Roman" w:cs="Times New Roman"/>
        </w:rPr>
        <w:t>I chose to c</w:t>
      </w:r>
      <w:r w:rsidR="00633E52" w:rsidRPr="00A46C09">
        <w:rPr>
          <w:rFonts w:ascii="Times New Roman" w:eastAsia="STHupo" w:hAnsi="Times New Roman" w:cs="Times New Roman"/>
        </w:rPr>
        <w:t>ontinue analysis with the model output</w:t>
      </w:r>
      <w:r w:rsidRPr="00A46C09">
        <w:rPr>
          <w:rFonts w:ascii="Times New Roman" w:eastAsia="STHupo" w:hAnsi="Times New Roman" w:cs="Times New Roman"/>
        </w:rPr>
        <w:t xml:space="preserve"> produced by the </w:t>
      </w:r>
      <w:r w:rsidR="005242EB" w:rsidRPr="00A46C09">
        <w:rPr>
          <w:rFonts w:ascii="Times New Roman" w:eastAsia="STHupo" w:hAnsi="Times New Roman" w:cs="Times New Roman"/>
        </w:rPr>
        <w:t>literature-</w:t>
      </w:r>
      <w:r w:rsidRPr="00A46C09">
        <w:rPr>
          <w:rFonts w:ascii="Times New Roman" w:eastAsia="STHupo" w:hAnsi="Times New Roman" w:cs="Times New Roman"/>
        </w:rPr>
        <w:t>derived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16DD9" w:rsidRPr="00A46C09">
        <w:rPr>
          <w:rFonts w:ascii="Times New Roman" w:eastAsia="STHupo" w:hAnsi="Times New Roman" w:cs="Times New Roman"/>
        </w:rPr>
        <w:t xml:space="preserve"> </w:t>
      </w:r>
      <w:r w:rsidRPr="00A46C09">
        <w:rPr>
          <w:rFonts w:ascii="Times New Roman" w:eastAsia="STHupo" w:hAnsi="Times New Roman" w:cs="Times New Roman"/>
        </w:rPr>
        <w:t>values</w:t>
      </w:r>
      <w:r w:rsidR="005242EB" w:rsidRPr="00A46C09">
        <w:rPr>
          <w:rFonts w:ascii="Times New Roman" w:eastAsia="STHupo" w:hAnsi="Times New Roman" w:cs="Times New Roman"/>
        </w:rPr>
        <w:t xml:space="preserve"> because </w:t>
      </w:r>
      <w:r w:rsidR="00633E52" w:rsidRPr="00A46C09">
        <w:rPr>
          <w:rFonts w:ascii="Times New Roman" w:eastAsia="STHupo" w:hAnsi="Times New Roman" w:cs="Times New Roman"/>
        </w:rPr>
        <w:t>inverse modeling that estimates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633E52" w:rsidRPr="00A46C09">
        <w:rPr>
          <w:rFonts w:ascii="Times New Roman" w:eastAsia="STHupo" w:hAnsi="Times New Roman" w:cs="Times New Roman"/>
        </w:rPr>
        <w:t xml:space="preserve"> as a free parameter is intended for streams </w:t>
      </w:r>
      <w:r w:rsidR="008D210A" w:rsidRPr="00A46C09">
        <w:rPr>
          <w:rFonts w:ascii="Times New Roman" w:eastAsia="STHupo" w:hAnsi="Times New Roman" w:cs="Times New Roman"/>
        </w:rPr>
        <w:t>that generally have a lower gradient</w:t>
      </w:r>
      <w:r w:rsidR="005242EB" w:rsidRPr="00A46C09">
        <w:rPr>
          <w:rFonts w:ascii="Times New Roman" w:eastAsia="STHupo" w:hAnsi="Times New Roman" w:cs="Times New Roman"/>
        </w:rPr>
        <w:t>,</w:t>
      </w:r>
      <w:r w:rsidR="008D210A" w:rsidRPr="00A46C09">
        <w:rPr>
          <w:rFonts w:ascii="Times New Roman" w:eastAsia="STHupo" w:hAnsi="Times New Roman" w:cs="Times New Roman"/>
        </w:rPr>
        <w:t xml:space="preserve"> </w:t>
      </w:r>
      <w:r w:rsidR="00633E52" w:rsidRPr="00A46C09">
        <w:rPr>
          <w:rFonts w:ascii="Times New Roman" w:eastAsia="STHupo" w:hAnsi="Times New Roman" w:cs="Times New Roman"/>
        </w:rPr>
        <w:t xml:space="preserve">and </w:t>
      </w:r>
      <w:r w:rsidR="005242EB" w:rsidRPr="00A46C09">
        <w:rPr>
          <w:rFonts w:ascii="Times New Roman" w:eastAsia="STHupo" w:hAnsi="Times New Roman" w:cs="Times New Roman"/>
          <w:noProof/>
        </w:rPr>
        <w:t>high gradient</w:t>
      </w:r>
      <w:r w:rsidR="0039132C">
        <w:rPr>
          <w:rFonts w:ascii="Times New Roman" w:eastAsia="STHupo" w:hAnsi="Times New Roman" w:cs="Times New Roman"/>
          <w:noProof/>
        </w:rPr>
        <w:t>,</w:t>
      </w:r>
      <w:r w:rsidR="005242EB" w:rsidRPr="00A46C09">
        <w:rPr>
          <w:rFonts w:ascii="Times New Roman" w:eastAsia="STHupo" w:hAnsi="Times New Roman" w:cs="Times New Roman"/>
          <w:noProof/>
        </w:rPr>
        <w:t xml:space="preserve"> </w:t>
      </w:r>
      <w:r w:rsidR="0039132C">
        <w:rPr>
          <w:rFonts w:ascii="Times New Roman" w:eastAsia="STHupo" w:hAnsi="Times New Roman" w:cs="Times New Roman"/>
          <w:noProof/>
        </w:rPr>
        <w:t xml:space="preserve">low order </w:t>
      </w:r>
      <w:r w:rsidR="005242EB" w:rsidRPr="00A46C09">
        <w:rPr>
          <w:rFonts w:ascii="Times New Roman" w:eastAsia="STHupo" w:hAnsi="Times New Roman" w:cs="Times New Roman"/>
          <w:noProof/>
        </w:rPr>
        <w:lastRenderedPageBreak/>
        <w:t>streams</w:t>
      </w:r>
      <w:r w:rsidR="005242EB" w:rsidRPr="00A46C09">
        <w:rPr>
          <w:rFonts w:ascii="Times New Roman" w:eastAsia="STHupo" w:hAnsi="Times New Roman" w:cs="Times New Roman"/>
        </w:rPr>
        <w:t xml:space="preserve"> </w:t>
      </w:r>
      <w:r w:rsidR="00675829">
        <w:rPr>
          <w:rFonts w:ascii="Times New Roman" w:hAnsi="Times New Roman" w:cs="Times New Roman" w:hint="eastAsia"/>
          <w:lang w:eastAsia="ja-JP"/>
        </w:rPr>
        <w:t xml:space="preserve">such as those I studied </w:t>
      </w:r>
      <w:r w:rsidR="005242EB" w:rsidRPr="00A46C09">
        <w:rPr>
          <w:rFonts w:ascii="Times New Roman" w:eastAsia="STHupo" w:hAnsi="Times New Roman" w:cs="Times New Roman"/>
        </w:rPr>
        <w:t xml:space="preserve">have </w:t>
      </w:r>
      <w:r w:rsidR="005242EB" w:rsidRPr="00A46C09">
        <w:rPr>
          <w:rFonts w:ascii="Times New Roman" w:eastAsia="STHupo" w:hAnsi="Times New Roman" w:cs="Times New Roman"/>
          <w:noProof/>
        </w:rPr>
        <w:t>unexpectedly high</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values when measured directly (</w:t>
      </w:r>
      <w:r w:rsidR="00143D8D"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sidRPr="00A46C09">
        <w:rPr>
          <w:rFonts w:ascii="Times New Roman" w:eastAsia="STHupo" w:hAnsi="Times New Roman" w:cs="Times New Roman"/>
        </w:rPr>
        <w:fldChar w:fldCharType="separate"/>
      </w:r>
      <w:r w:rsidR="00143D8D" w:rsidRPr="00A46C09">
        <w:rPr>
          <w:rFonts w:ascii="Times New Roman" w:hAnsi="Times New Roman" w:cs="Times New Roman"/>
        </w:rPr>
        <w:t>Hall and Madinger 2018)</w:t>
      </w:r>
      <w:r w:rsidR="00143D8D" w:rsidRPr="00A46C09">
        <w:rPr>
          <w:rFonts w:ascii="Times New Roman" w:eastAsia="STHupo" w:hAnsi="Times New Roman" w:cs="Times New Roman"/>
        </w:rPr>
        <w:fldChar w:fldCharType="end"/>
      </w:r>
      <w:r w:rsidR="00C20232" w:rsidRPr="00A46C09">
        <w:rPr>
          <w:rFonts w:ascii="Times New Roman" w:eastAsia="STHupo" w:hAnsi="Times New Roman" w:cs="Times New Roman"/>
          <w:noProof/>
        </w:rPr>
        <w:t xml:space="preserve">.  Although this technique </w:t>
      </w:r>
      <w:r w:rsidR="008D210A" w:rsidRPr="00A46C09">
        <w:rPr>
          <w:rFonts w:ascii="Times New Roman" w:eastAsia="STHupo" w:hAnsi="Times New Roman" w:cs="Times New Roman"/>
          <w:noProof/>
        </w:rPr>
        <w:t xml:space="preserve">used an equation based on a relationship with </w:t>
      </w:r>
      <w:r w:rsidR="00C20232" w:rsidRPr="00A46C09">
        <w:rPr>
          <w:rFonts w:ascii="Times New Roman" w:eastAsia="STHupo" w:hAnsi="Times New Roman" w:cs="Times New Roman"/>
          <w:noProof/>
        </w:rPr>
        <w:t>a lower sample size (n=8 vs n=14)</w:t>
      </w:r>
      <w:r w:rsidR="00DC23FA" w:rsidRPr="00A46C09">
        <w:rPr>
          <w:rFonts w:ascii="Times New Roman" w:eastAsia="STHupo" w:hAnsi="Times New Roman" w:cs="Times New Roman"/>
          <w:noProof/>
        </w:rPr>
        <w:t>,</w:t>
      </w:r>
      <w:r w:rsidR="00C20232" w:rsidRPr="00A46C09">
        <w:rPr>
          <w:rFonts w:ascii="Times New Roman" w:eastAsia="STHupo" w:hAnsi="Times New Roman" w:cs="Times New Roman"/>
          <w:noProof/>
        </w:rPr>
        <w:t xml:space="preserve"> it had </w:t>
      </w:r>
      <w:r w:rsidR="008D210A" w:rsidRPr="00A46C09">
        <w:rPr>
          <w:rFonts w:ascii="Times New Roman" w:eastAsia="STHupo" w:hAnsi="Times New Roman" w:cs="Times New Roman"/>
          <w:noProof/>
        </w:rPr>
        <w:t xml:space="preserve">a larger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DC23FA" w:rsidRPr="00A46C09">
        <w:rPr>
          <w:rFonts w:ascii="Times New Roman" w:eastAsia="STHupo" w:hAnsi="Times New Roman" w:cs="Times New Roman"/>
          <w:noProof/>
        </w:rPr>
        <w:t xml:space="preserve"> and </w:t>
      </w:r>
      <w:r w:rsidR="008D210A" w:rsidRPr="00A46C09">
        <w:rPr>
          <w:rFonts w:ascii="Times New Roman" w:eastAsia="STHupo" w:hAnsi="Times New Roman" w:cs="Times New Roman"/>
          <w:noProof/>
        </w:rPr>
        <w:t xml:space="preserve"> smaller </w:t>
      </w:r>
      <w:r w:rsidR="00F2441B" w:rsidRPr="00A46C09">
        <w:rPr>
          <w:rFonts w:ascii="Times New Roman" w:eastAsia="STHupo" w:hAnsi="Times New Roman" w:cs="Times New Roman"/>
          <w:noProof/>
        </w:rPr>
        <w:t>p</w:t>
      </w:r>
      <w:r w:rsidR="008D210A" w:rsidRPr="00A46C09">
        <w:rPr>
          <w:rFonts w:ascii="Times New Roman" w:eastAsia="STHupo" w:hAnsi="Times New Roman" w:cs="Times New Roman"/>
          <w:noProof/>
        </w:rPr>
        <w:t xml:space="preserve">-value </w:t>
      </w:r>
      <w:r w:rsidR="00DC23FA" w:rsidRPr="00A46C09">
        <w:rPr>
          <w:rFonts w:ascii="Times New Roman" w:eastAsia="STHupo" w:hAnsi="Times New Roman" w:cs="Times New Roman"/>
          <w:noProof/>
        </w:rPr>
        <w:t xml:space="preserve">compared to the equation I derived from my own data, and it produced </w:t>
      </w:r>
      <w:r w:rsidR="008D210A" w:rsidRPr="00A46C09">
        <w:rPr>
          <w:rFonts w:ascii="Times New Roman" w:eastAsia="STHupo" w:hAnsi="Times New Roman" w:cs="Times New Roman"/>
          <w:noProof/>
        </w:rPr>
        <w:t>5 more usable model output values (26 vs 2</w:t>
      </w:r>
      <w:r w:rsidR="004455A0" w:rsidRPr="00A46C09">
        <w:rPr>
          <w:rFonts w:ascii="Times New Roman" w:eastAsia="STHupo" w:hAnsi="Times New Roman" w:cs="Times New Roman"/>
          <w:noProof/>
        </w:rPr>
        <w:t>1).</w:t>
      </w:r>
    </w:p>
    <w:p w14:paraId="0692D664" w14:textId="77273364" w:rsidR="00F65391" w:rsidRDefault="00E73D30" w:rsidP="00A8659A">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Statistical Analysis</w:t>
      </w:r>
    </w:p>
    <w:p w14:paraId="35EB67CF" w14:textId="0386634E" w:rsid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Seasonal Variables</w:t>
      </w:r>
    </w:p>
    <w:p w14:paraId="78554E81" w14:textId="4C1F8E20" w:rsidR="00465E43" w:rsidRPr="005C401C" w:rsidRDefault="005C401C" w:rsidP="00D405A3">
      <w:pPr>
        <w:spacing w:line="480" w:lineRule="auto"/>
        <w:rPr>
          <w:rFonts w:ascii="Times New Roman" w:eastAsia="STHupo" w:hAnsi="Times New Roman" w:cs="Times New Roman"/>
        </w:rPr>
      </w:pPr>
      <w:r>
        <w:rPr>
          <w:rFonts w:ascii="Times New Roman" w:eastAsia="STHupo" w:hAnsi="Times New Roman" w:cs="Times New Roman"/>
        </w:rPr>
        <w:tab/>
      </w:r>
      <w:r w:rsidR="00661517">
        <w:rPr>
          <w:rFonts w:ascii="Times New Roman" w:eastAsia="STHupo" w:hAnsi="Times New Roman" w:cs="Times New Roman"/>
        </w:rPr>
        <w:t xml:space="preserve">The </w:t>
      </w:r>
      <w:r>
        <w:rPr>
          <w:rFonts w:ascii="Times New Roman" w:eastAsia="STHupo" w:hAnsi="Times New Roman" w:cs="Times New Roman"/>
        </w:rPr>
        <w:t>seasonal variables including GPP, ER, trout biomass, stream discharge, canopy openness, PAR</w:t>
      </w:r>
      <w:r w:rsidR="00661517">
        <w:rPr>
          <w:rFonts w:ascii="Times New Roman" w:eastAsia="STHupo" w:hAnsi="Times New Roman" w:cs="Times New Roman"/>
        </w:rPr>
        <w:t xml:space="preserve">, </w:t>
      </w:r>
      <w:r w:rsidR="00465500">
        <w:rPr>
          <w:rFonts w:ascii="Times New Roman" w:eastAsia="STHupo" w:hAnsi="Times New Roman" w:cs="Times New Roman"/>
        </w:rPr>
        <w:t>DIN</w:t>
      </w:r>
      <w:r w:rsidR="00661517">
        <w:rPr>
          <w:rFonts w:ascii="Times New Roman" w:eastAsia="STHupo" w:hAnsi="Times New Roman" w:cs="Times New Roman"/>
        </w:rPr>
        <w:t xml:space="preserve">, </w:t>
      </w:r>
      <w:r w:rsidR="00465500">
        <w:rPr>
          <w:rFonts w:ascii="Times New Roman" w:eastAsia="STHupo" w:hAnsi="Times New Roman" w:cs="Times New Roman"/>
        </w:rPr>
        <w:t>SRP</w:t>
      </w:r>
      <w:r w:rsidR="00661517">
        <w:rPr>
          <w:rFonts w:ascii="Times New Roman" w:eastAsia="STHupo" w:hAnsi="Times New Roman" w:cs="Times New Roman"/>
        </w:rPr>
        <w:t xml:space="preserve">, </w:t>
      </w:r>
      <w:r w:rsidR="00465500">
        <w:rPr>
          <w:rFonts w:ascii="Times New Roman" w:eastAsia="STHupo" w:hAnsi="Times New Roman" w:cs="Times New Roman"/>
        </w:rPr>
        <w:t xml:space="preserve">and DOC </w:t>
      </w:r>
      <w:r w:rsidR="00661517">
        <w:rPr>
          <w:rFonts w:ascii="Times New Roman" w:eastAsia="STHupo" w:hAnsi="Times New Roman" w:cs="Times New Roman"/>
        </w:rPr>
        <w:t xml:space="preserve">were analyzed with a </w:t>
      </w:r>
      <w:r w:rsidR="0054620D">
        <w:rPr>
          <w:rFonts w:ascii="Times New Roman" w:eastAsia="STHupo" w:hAnsi="Times New Roman" w:cs="Times New Roman"/>
        </w:rPr>
        <w:t>repeated measures</w:t>
      </w:r>
      <w:r w:rsidR="00661517">
        <w:rPr>
          <w:rFonts w:ascii="Times New Roman" w:eastAsia="STHupo" w:hAnsi="Times New Roman" w:cs="Times New Roman"/>
        </w:rPr>
        <w:t xml:space="preserve"> analysis of variance (</w:t>
      </w:r>
      <w:r w:rsidR="0054620D">
        <w:rPr>
          <w:rFonts w:ascii="Times New Roman" w:eastAsia="STHupo" w:hAnsi="Times New Roman" w:cs="Times New Roman"/>
        </w:rPr>
        <w:t>rm</w:t>
      </w:r>
      <w:r w:rsidR="00661517">
        <w:rPr>
          <w:rFonts w:ascii="Times New Roman" w:eastAsia="STHupo" w:hAnsi="Times New Roman" w:cs="Times New Roman"/>
        </w:rPr>
        <w:t>ANOVA)</w:t>
      </w:r>
      <w:r w:rsidR="009C1414">
        <w:rPr>
          <w:rFonts w:ascii="Times New Roman" w:eastAsia="STHupo" w:hAnsi="Times New Roman" w:cs="Times New Roman"/>
        </w:rPr>
        <w:t xml:space="preserve"> using </w:t>
      </w:r>
      <w:r w:rsidR="009C1414" w:rsidRPr="00A46C09">
        <w:rPr>
          <w:rFonts w:ascii="Times New Roman" w:eastAsia="STHupo" w:hAnsi="Times New Roman" w:cs="Times New Roman"/>
        </w:rPr>
        <w:t xml:space="preserve">the </w:t>
      </w:r>
      <w:r w:rsidR="009C1414">
        <w:rPr>
          <w:rFonts w:ascii="Times New Roman" w:eastAsia="STHupo" w:hAnsi="Times New Roman" w:cs="Times New Roman"/>
        </w:rPr>
        <w:t xml:space="preserve">command ‘aov’ in the </w:t>
      </w:r>
      <w:r w:rsidR="009C1414" w:rsidRPr="00A46C09">
        <w:rPr>
          <w:rFonts w:ascii="Times New Roman" w:eastAsia="STHupo" w:hAnsi="Times New Roman" w:cs="Times New Roman"/>
        </w:rPr>
        <w:t xml:space="preserve">statistical program R Version 3.5.2 </w:t>
      </w:r>
      <w:r w:rsidR="009C1414" w:rsidRPr="00A46C09">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9C1414" w:rsidRPr="00A46C09">
        <w:rPr>
          <w:rFonts w:ascii="Times New Roman" w:eastAsia="STHupo" w:hAnsi="Times New Roman" w:cs="Times New Roman"/>
        </w:rPr>
        <w:fldChar w:fldCharType="separate"/>
      </w:r>
      <w:r w:rsidR="009C1414" w:rsidRPr="00A46C09">
        <w:rPr>
          <w:rFonts w:ascii="Times New Roman" w:hAnsi="Times New Roman" w:cs="Times New Roman"/>
        </w:rPr>
        <w:t>(R Core Team 2013)</w:t>
      </w:r>
      <w:r w:rsidR="009C1414" w:rsidRPr="00A46C09">
        <w:rPr>
          <w:rFonts w:ascii="Times New Roman" w:eastAsia="STHupo" w:hAnsi="Times New Roman" w:cs="Times New Roman"/>
        </w:rPr>
        <w:fldChar w:fldCharType="end"/>
      </w:r>
      <w:r w:rsidR="009C1414">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009C1414">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009C1414">
        <w:rPr>
          <w:rFonts w:ascii="Times New Roman" w:eastAsia="STHupo" w:hAnsi="Times New Roman" w:cs="Times New Roman"/>
        </w:rPr>
        <w:fldChar w:fldCharType="separate"/>
      </w:r>
      <w:r w:rsidR="009C1414" w:rsidRPr="009C1414">
        <w:rPr>
          <w:rFonts w:ascii="Times New Roman" w:hAnsi="Times New Roman" w:cs="Times New Roman"/>
        </w:rPr>
        <w:t>(Mendiburu 2019)</w:t>
      </w:r>
      <w:r w:rsidR="009C1414">
        <w:rPr>
          <w:rFonts w:ascii="Times New Roman" w:eastAsia="STHupo" w:hAnsi="Times New Roman" w:cs="Times New Roman"/>
        </w:rPr>
        <w:fldChar w:fldCharType="end"/>
      </w:r>
      <w:r w:rsidR="009C1414">
        <w:rPr>
          <w:rFonts w:ascii="Times New Roman" w:eastAsia="STHupo" w:hAnsi="Times New Roman" w:cs="Times New Roman"/>
        </w:rPr>
        <w:t xml:space="preserve"> and the command ‘HSD.test’.</w:t>
      </w:r>
    </w:p>
    <w:p w14:paraId="426678C4" w14:textId="760088B2" w:rsidR="005C401C" w:rsidRP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Model Selection</w:t>
      </w:r>
      <w:r w:rsidR="00465E43">
        <w:rPr>
          <w:rFonts w:ascii="Times New Roman" w:eastAsia="STHupo" w:hAnsi="Times New Roman" w:cs="Times New Roman"/>
        </w:rPr>
        <w:t xml:space="preserve"> Process</w:t>
      </w:r>
    </w:p>
    <w:p w14:paraId="0C8AAE3E" w14:textId="6D70460B" w:rsidR="001A3055" w:rsidRPr="00A46C09" w:rsidRDefault="00F423CB" w:rsidP="00465500">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w:t>
      </w:r>
      <w:r w:rsidR="00DC23FA" w:rsidRPr="00A46C09">
        <w:rPr>
          <w:rFonts w:ascii="Times New Roman" w:eastAsia="STHupo" w:hAnsi="Times New Roman" w:cs="Times New Roman"/>
        </w:rPr>
        <w:t xml:space="preserve">used </w:t>
      </w:r>
      <w:r w:rsidR="00465500" w:rsidRPr="00A46C09">
        <w:rPr>
          <w:rFonts w:ascii="Times New Roman" w:eastAsia="STHupo" w:hAnsi="Times New Roman" w:cs="Times New Roman"/>
        </w:rPr>
        <w:t xml:space="preserve">R Version 3.5.2 </w:t>
      </w:r>
      <w:r w:rsidR="00465500" w:rsidRPr="00A46C09">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465500" w:rsidRPr="00A46C09">
        <w:rPr>
          <w:rFonts w:ascii="Times New Roman" w:eastAsia="STHupo" w:hAnsi="Times New Roman" w:cs="Times New Roman"/>
        </w:rPr>
        <w:fldChar w:fldCharType="separate"/>
      </w:r>
      <w:r w:rsidR="00465500" w:rsidRPr="00A46C09">
        <w:rPr>
          <w:rFonts w:ascii="Times New Roman" w:hAnsi="Times New Roman" w:cs="Times New Roman"/>
        </w:rPr>
        <w:t>(R Core Team 2013)</w:t>
      </w:r>
      <w:r w:rsidR="00465500"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and the ‘lme4’ package </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sidRPr="00A46C09">
        <w:rPr>
          <w:rFonts w:ascii="Times New Roman" w:eastAsia="STHupo" w:hAnsi="Times New Roman" w:cs="Times New Roman"/>
        </w:rPr>
        <w:fldChar w:fldCharType="separate"/>
      </w:r>
      <w:r w:rsidR="00DC23FA" w:rsidRPr="00A46C09">
        <w:rPr>
          <w:rFonts w:ascii="Times New Roman" w:hAnsi="Times New Roman" w:cs="Times New Roman"/>
        </w:rPr>
        <w:t>(Bates et al. 2015)</w:t>
      </w:r>
      <w:r w:rsidR="00DC23FA"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to </w:t>
      </w:r>
      <w:r w:rsidRPr="00A46C09">
        <w:rPr>
          <w:rFonts w:ascii="Times New Roman" w:eastAsia="STHupo" w:hAnsi="Times New Roman" w:cs="Times New Roman"/>
        </w:rPr>
        <w:t>develop a</w:t>
      </w:r>
      <w:r w:rsidR="009E49D5" w:rsidRPr="00A46C09">
        <w:rPr>
          <w:rFonts w:ascii="Times New Roman" w:eastAsia="STHupo" w:hAnsi="Times New Roman" w:cs="Times New Roman"/>
        </w:rPr>
        <w:t xml:space="preserve"> </w:t>
      </w:r>
      <w:r w:rsidR="008F4CA9" w:rsidRPr="00A46C09">
        <w:rPr>
          <w:rFonts w:ascii="Times New Roman" w:eastAsia="STHupo" w:hAnsi="Times New Roman" w:cs="Times New Roman"/>
        </w:rPr>
        <w:t xml:space="preserve">generalized linear model </w:t>
      </w:r>
      <w:r w:rsidR="009E49D5" w:rsidRPr="00A46C09">
        <w:rPr>
          <w:rFonts w:ascii="Times New Roman" w:eastAsia="STHupo" w:hAnsi="Times New Roman" w:cs="Times New Roman"/>
        </w:rPr>
        <w:t>for</w:t>
      </w:r>
      <w:r w:rsidR="00D84D26" w:rsidRPr="00A46C09">
        <w:rPr>
          <w:rFonts w:ascii="Times New Roman" w:eastAsia="STHupo" w:hAnsi="Times New Roman" w:cs="Times New Roman"/>
        </w:rPr>
        <w:t xml:space="preserve"> each of</w:t>
      </w:r>
      <w:r w:rsidR="009E49D5" w:rsidRPr="00A46C09">
        <w:rPr>
          <w:rFonts w:ascii="Times New Roman" w:eastAsia="STHupo" w:hAnsi="Times New Roman" w:cs="Times New Roman"/>
        </w:rPr>
        <w:t xml:space="preserve"> the resp</w:t>
      </w:r>
      <w:r w:rsidR="00D84D26" w:rsidRPr="00A46C09">
        <w:rPr>
          <w:rFonts w:ascii="Times New Roman" w:eastAsia="STHupo" w:hAnsi="Times New Roman" w:cs="Times New Roman"/>
        </w:rPr>
        <w:t xml:space="preserve">onse variables </w:t>
      </w:r>
      <w:r w:rsidR="00DC23FA" w:rsidRPr="00A46C09">
        <w:rPr>
          <w:rFonts w:ascii="Times New Roman" w:eastAsia="STHupo" w:hAnsi="Times New Roman" w:cs="Times New Roman"/>
        </w:rPr>
        <w:t>(</w:t>
      </w:r>
      <w:r w:rsidR="009E49D5" w:rsidRPr="00A46C09">
        <w:rPr>
          <w:rFonts w:ascii="Times New Roman" w:eastAsia="STHupo" w:hAnsi="Times New Roman" w:cs="Times New Roman"/>
        </w:rPr>
        <w:t>GPP, ER, and trout biomass</w:t>
      </w:r>
      <w:r w:rsidR="00DC23FA" w:rsidRPr="00A46C09">
        <w:rPr>
          <w:rFonts w:ascii="Times New Roman" w:eastAsia="STHupo" w:hAnsi="Times New Roman" w:cs="Times New Roman"/>
        </w:rPr>
        <w:t>) using t</w:t>
      </w:r>
      <w:r w:rsidRPr="00A46C09">
        <w:rPr>
          <w:rFonts w:ascii="Times New Roman" w:eastAsia="STHupo" w:hAnsi="Times New Roman" w:cs="Times New Roman"/>
        </w:rPr>
        <w:t xml:space="preserve">he </w:t>
      </w:r>
      <w:r w:rsidR="00BA588A" w:rsidRPr="00A46C09">
        <w:rPr>
          <w:rFonts w:ascii="Times New Roman" w:eastAsia="STHupo" w:hAnsi="Times New Roman" w:cs="Times New Roman"/>
        </w:rPr>
        <w:t>predictor va</w:t>
      </w:r>
      <w:r w:rsidRPr="00A46C09">
        <w:rPr>
          <w:rFonts w:ascii="Times New Roman" w:eastAsia="STHupo" w:hAnsi="Times New Roman" w:cs="Times New Roman"/>
        </w:rPr>
        <w:t xml:space="preserve">riables </w:t>
      </w:r>
      <w:r w:rsidR="00DC23FA" w:rsidRPr="00A46C09">
        <w:rPr>
          <w:rFonts w:ascii="Times New Roman" w:eastAsia="STHupo" w:hAnsi="Times New Roman" w:cs="Times New Roman"/>
        </w:rPr>
        <w:t>(</w:t>
      </w:r>
      <w:r w:rsidR="00BA588A" w:rsidRPr="00A46C09">
        <w:rPr>
          <w:rFonts w:ascii="Times New Roman" w:eastAsia="STHupo" w:hAnsi="Times New Roman" w:cs="Times New Roman"/>
        </w:rPr>
        <w:t>site, hydrologic</w:t>
      </w:r>
      <w:r w:rsidRPr="00A46C09">
        <w:rPr>
          <w:rFonts w:ascii="Times New Roman" w:eastAsia="STHupo" w:hAnsi="Times New Roman" w:cs="Times New Roman"/>
        </w:rPr>
        <w:t>,</w:t>
      </w:r>
      <w:r w:rsidR="00BA588A" w:rsidRPr="00A46C09">
        <w:rPr>
          <w:rFonts w:ascii="Times New Roman" w:eastAsia="STHupo" w:hAnsi="Times New Roman" w:cs="Times New Roman"/>
        </w:rPr>
        <w:t xml:space="preserve"> and nutrient</w:t>
      </w:r>
      <w:r w:rsidR="005F5FCC" w:rsidRPr="00A46C09">
        <w:rPr>
          <w:rFonts w:ascii="Times New Roman" w:eastAsia="STHupo" w:hAnsi="Times New Roman" w:cs="Times New Roman"/>
        </w:rPr>
        <w:t xml:space="preserve"> data</w:t>
      </w:r>
      <w:r w:rsidR="00465500">
        <w:rPr>
          <w:rFonts w:ascii="Times New Roman" w:eastAsia="STHupo" w:hAnsi="Times New Roman" w:cs="Times New Roman"/>
        </w:rPr>
        <w:t>) I measured</w:t>
      </w:r>
      <w:r w:rsidR="005F5FCC" w:rsidRPr="00A46C09">
        <w:rPr>
          <w:rFonts w:ascii="Times New Roman" w:eastAsia="STHupo" w:hAnsi="Times New Roman" w:cs="Times New Roman"/>
        </w:rPr>
        <w:t xml:space="preserve"> </w:t>
      </w:r>
      <w:r w:rsidR="00465500">
        <w:rPr>
          <w:rFonts w:ascii="Times New Roman" w:eastAsia="STHupo" w:hAnsi="Times New Roman" w:cs="Times New Roman"/>
        </w:rPr>
        <w:t>(</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REF _Ref536624930 \h  \* MERGEFORMAT </w:instrText>
      </w:r>
      <w:r w:rsidR="00DC23FA" w:rsidRPr="00A46C09">
        <w:rPr>
          <w:rFonts w:ascii="Times New Roman" w:eastAsia="STHupo" w:hAnsi="Times New Roman" w:cs="Times New Roman"/>
        </w:rPr>
      </w:r>
      <w:r w:rsidR="00DC23FA" w:rsidRPr="00A46C09">
        <w:rPr>
          <w:rFonts w:ascii="Times New Roman" w:eastAsia="STHupo" w:hAnsi="Times New Roman" w:cs="Times New Roman"/>
        </w:rPr>
        <w:fldChar w:fldCharType="separate"/>
      </w:r>
      <w:r w:rsidR="00D405A3" w:rsidRPr="00D405A3">
        <w:rPr>
          <w:rFonts w:ascii="Times New Roman" w:hAnsi="Times New Roman" w:cs="Times New Roman"/>
        </w:rPr>
        <w:t xml:space="preserve">Table </w:t>
      </w:r>
      <w:r w:rsidR="00D405A3" w:rsidRPr="00D405A3">
        <w:rPr>
          <w:rFonts w:ascii="Times New Roman" w:hAnsi="Times New Roman" w:cs="Times New Roman"/>
          <w:noProof/>
        </w:rPr>
        <w:t>2</w:t>
      </w:r>
      <w:r w:rsidR="00DC23FA" w:rsidRPr="00A46C09">
        <w:rPr>
          <w:rFonts w:ascii="Times New Roman" w:eastAsia="STHupo" w:hAnsi="Times New Roman" w:cs="Times New Roman"/>
        </w:rPr>
        <w:fldChar w:fldCharType="end"/>
      </w:r>
      <w:r w:rsidR="00465500">
        <w:rPr>
          <w:rFonts w:ascii="Times New Roman" w:eastAsia="STHupo" w:hAnsi="Times New Roman" w:cs="Times New Roman"/>
        </w:rPr>
        <w:t>.).</w:t>
      </w:r>
    </w:p>
    <w:p w14:paraId="6C33C90C" w14:textId="3EB0191F" w:rsidR="005F5FCC" w:rsidRPr="00A46C09" w:rsidRDefault="005F5FCC" w:rsidP="00465500">
      <w:pPr>
        <w:pStyle w:val="Caption"/>
        <w:keepNext/>
        <w:rPr>
          <w:rFonts w:ascii="Times New Roman" w:hAnsi="Times New Roman" w:cs="Times New Roman"/>
          <w:sz w:val="24"/>
          <w:szCs w:val="24"/>
        </w:rPr>
      </w:pPr>
      <w:bookmarkStart w:id="6" w:name="_Ref536624930"/>
      <w:bookmarkStart w:id="7" w:name="_Ref536703850"/>
      <w:r w:rsidRPr="00465500">
        <w:rPr>
          <w:rFonts w:ascii="Times New Roman" w:hAnsi="Times New Roman" w:cs="Times New Roman"/>
          <w:color w:val="auto"/>
          <w:sz w:val="24"/>
          <w:szCs w:val="24"/>
        </w:rPr>
        <w:lastRenderedPageBreak/>
        <w:t xml:space="preserve">Table </w:t>
      </w:r>
      <w:r w:rsidRPr="00465500">
        <w:rPr>
          <w:rFonts w:ascii="Times New Roman" w:hAnsi="Times New Roman" w:cs="Times New Roman"/>
          <w:color w:val="auto"/>
          <w:sz w:val="24"/>
          <w:szCs w:val="24"/>
        </w:rPr>
        <w:fldChar w:fldCharType="begin"/>
      </w:r>
      <w:r w:rsidRPr="00465500">
        <w:rPr>
          <w:rFonts w:ascii="Times New Roman" w:hAnsi="Times New Roman" w:cs="Times New Roman"/>
          <w:color w:val="auto"/>
          <w:sz w:val="24"/>
          <w:szCs w:val="24"/>
        </w:rPr>
        <w:instrText xml:space="preserve"> SEQ Table \* ARABIC </w:instrText>
      </w:r>
      <w:r w:rsidRPr="00465500">
        <w:rPr>
          <w:rFonts w:ascii="Times New Roman" w:hAnsi="Times New Roman" w:cs="Times New Roman"/>
          <w:color w:val="auto"/>
          <w:sz w:val="24"/>
          <w:szCs w:val="24"/>
        </w:rPr>
        <w:fldChar w:fldCharType="separate"/>
      </w:r>
      <w:r w:rsidR="00D405A3" w:rsidRPr="00465500">
        <w:rPr>
          <w:rFonts w:ascii="Times New Roman" w:hAnsi="Times New Roman" w:cs="Times New Roman"/>
          <w:noProof/>
          <w:color w:val="auto"/>
          <w:sz w:val="24"/>
          <w:szCs w:val="24"/>
        </w:rPr>
        <w:t>2</w:t>
      </w:r>
      <w:r w:rsidRPr="00465500">
        <w:rPr>
          <w:rFonts w:ascii="Times New Roman" w:hAnsi="Times New Roman" w:cs="Times New Roman"/>
          <w:color w:val="auto"/>
          <w:sz w:val="24"/>
          <w:szCs w:val="24"/>
        </w:rPr>
        <w:fldChar w:fldCharType="end"/>
      </w:r>
      <w:bookmarkEnd w:id="6"/>
      <w:r w:rsidRPr="00A46C09">
        <w:rPr>
          <w:rFonts w:ascii="Times New Roman" w:hAnsi="Times New Roman" w:cs="Times New Roman"/>
          <w:b w:val="0"/>
          <w:color w:val="auto"/>
          <w:sz w:val="24"/>
          <w:szCs w:val="24"/>
        </w:rPr>
        <w:t xml:space="preserve"> </w:t>
      </w:r>
      <w:r w:rsidR="008F1549" w:rsidRPr="00A46C09">
        <w:rPr>
          <w:rFonts w:ascii="Times New Roman" w:hAnsi="Times New Roman" w:cs="Times New Roman"/>
          <w:b w:val="0"/>
          <w:color w:val="auto"/>
          <w:sz w:val="24"/>
          <w:szCs w:val="24"/>
        </w:rPr>
        <w:t>R</w:t>
      </w:r>
      <w:r w:rsidR="008F4CA9" w:rsidRPr="00A46C09">
        <w:rPr>
          <w:rFonts w:ascii="Times New Roman" w:hAnsi="Times New Roman" w:cs="Times New Roman"/>
          <w:b w:val="0"/>
          <w:color w:val="auto"/>
          <w:sz w:val="24"/>
          <w:szCs w:val="24"/>
        </w:rPr>
        <w:t>esponse</w:t>
      </w:r>
      <w:r w:rsidRPr="00A46C09">
        <w:rPr>
          <w:rFonts w:ascii="Times New Roman" w:hAnsi="Times New Roman" w:cs="Times New Roman"/>
          <w:b w:val="0"/>
          <w:color w:val="auto"/>
          <w:sz w:val="24"/>
          <w:szCs w:val="24"/>
        </w:rPr>
        <w:t xml:space="preserve"> and predictor variables shown as random or fixed effects</w:t>
      </w:r>
      <w:bookmarkEnd w:id="7"/>
    </w:p>
    <w:p w14:paraId="6DCDFDB2" w14:textId="10C2787B" w:rsidR="00F423CB" w:rsidRDefault="00661517" w:rsidP="00465500">
      <w:pPr>
        <w:jc w:val="center"/>
        <w:rPr>
          <w:rFonts w:ascii="Times New Roman" w:eastAsia="STHupo" w:hAnsi="Times New Roman" w:cs="Times New Roman"/>
        </w:rPr>
      </w:pPr>
      <w:r>
        <w:rPr>
          <w:noProof/>
          <w:lang w:eastAsia="ja-JP"/>
        </w:rPr>
        <w:drawing>
          <wp:inline distT="0" distB="0" distL="0" distR="0" wp14:anchorId="6E90436C" wp14:editId="2F7782E1">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94CFE4" w14:textId="77777777" w:rsidR="002A1377" w:rsidRPr="00A46C09" w:rsidRDefault="002A1377" w:rsidP="00465500">
      <w:pPr>
        <w:jc w:val="center"/>
        <w:rPr>
          <w:rFonts w:ascii="Times New Roman" w:eastAsia="STHupo" w:hAnsi="Times New Roman" w:cs="Times New Roman"/>
        </w:rPr>
      </w:pPr>
    </w:p>
    <w:p w14:paraId="484F823C" w14:textId="7B2D609A" w:rsidR="00E128A1" w:rsidRPr="00A46C09" w:rsidRDefault="00D87906" w:rsidP="00465500">
      <w:pPr>
        <w:spacing w:line="480" w:lineRule="auto"/>
        <w:rPr>
          <w:rFonts w:ascii="Times New Roman" w:eastAsia="STHupo" w:hAnsi="Times New Roman" w:cs="Times New Roman"/>
          <w:u w:val="single"/>
        </w:rPr>
      </w:pPr>
      <w:r w:rsidRPr="00A46C09">
        <w:rPr>
          <w:rFonts w:ascii="Times New Roman" w:eastAsia="STHupo" w:hAnsi="Times New Roman" w:cs="Times New Roman"/>
        </w:rPr>
        <w:tab/>
      </w:r>
      <w:r w:rsidR="00DC23FA" w:rsidRPr="00A46C09">
        <w:rPr>
          <w:rFonts w:ascii="Times New Roman" w:eastAsia="STHupo" w:hAnsi="Times New Roman" w:cs="Times New Roman"/>
        </w:rPr>
        <w:t xml:space="preserve">Prior to </w:t>
      </w:r>
      <w:r w:rsidRPr="00A46C09">
        <w:rPr>
          <w:rFonts w:ascii="Times New Roman" w:eastAsia="STHupo" w:hAnsi="Times New Roman" w:cs="Times New Roman"/>
        </w:rPr>
        <w:t>model selection</w:t>
      </w:r>
      <w:r w:rsidR="00DC23FA" w:rsidRPr="00A46C09">
        <w:rPr>
          <w:rFonts w:ascii="Times New Roman" w:eastAsia="STHupo" w:hAnsi="Times New Roman" w:cs="Times New Roman"/>
        </w:rPr>
        <w:t xml:space="preserve">, I used </w:t>
      </w:r>
      <w:r w:rsidRPr="00A46C09">
        <w:rPr>
          <w:rFonts w:ascii="Times New Roman" w:eastAsia="STHupo" w:hAnsi="Times New Roman" w:cs="Times New Roman"/>
        </w:rPr>
        <w:t xml:space="preserve">a pairwise scatterplot of </w:t>
      </w:r>
      <w:r w:rsidR="008B1496">
        <w:rPr>
          <w:rFonts w:ascii="Times New Roman" w:eastAsia="STHupo" w:hAnsi="Times New Roman" w:cs="Times New Roman"/>
        </w:rPr>
        <w:t xml:space="preserve">all </w:t>
      </w:r>
      <w:r w:rsidRPr="00A46C09">
        <w:rPr>
          <w:rFonts w:ascii="Times New Roman" w:eastAsia="STHupo" w:hAnsi="Times New Roman" w:cs="Times New Roman"/>
        </w:rPr>
        <w:t>the response and predictor variables</w:t>
      </w:r>
      <w:r w:rsidR="00DC23FA" w:rsidRPr="00A46C09">
        <w:rPr>
          <w:rFonts w:ascii="Times New Roman" w:eastAsia="STHupo" w:hAnsi="Times New Roman" w:cs="Times New Roman"/>
        </w:rPr>
        <w:t xml:space="preserve"> to assess collinearity and to reduce predictor variables</w:t>
      </w:r>
      <w:r w:rsidRPr="00A46C09">
        <w:rPr>
          <w:rFonts w:ascii="Times New Roman" w:eastAsia="STHupo" w:hAnsi="Times New Roman" w:cs="Times New Roman"/>
        </w:rPr>
        <w:t xml:space="preserve">.  </w:t>
      </w:r>
      <w:r w:rsidR="00DC23FA" w:rsidRPr="00A46C09">
        <w:rPr>
          <w:rFonts w:ascii="Times New Roman" w:eastAsia="STHupo" w:hAnsi="Times New Roman" w:cs="Times New Roman"/>
        </w:rPr>
        <w:t xml:space="preserve">When </w:t>
      </w:r>
      <w:r w:rsidR="00566EEA" w:rsidRPr="00A46C09">
        <w:rPr>
          <w:rFonts w:ascii="Times New Roman" w:eastAsia="STHupo" w:hAnsi="Times New Roman" w:cs="Times New Roman"/>
        </w:rPr>
        <w:t xml:space="preserve">variables shared a collinearity value of 0.6 </w:t>
      </w:r>
      <w:r w:rsidR="00DC23FA" w:rsidRPr="00A46C09">
        <w:rPr>
          <w:rFonts w:ascii="Times New Roman" w:eastAsia="STHupo" w:hAnsi="Times New Roman" w:cs="Times New Roman"/>
        </w:rPr>
        <w:t xml:space="preserve">or </w:t>
      </w:r>
      <w:r w:rsidR="00566EEA" w:rsidRPr="00A46C09">
        <w:rPr>
          <w:rFonts w:ascii="Times New Roman" w:eastAsia="STHupo" w:hAnsi="Times New Roman" w:cs="Times New Roman"/>
        </w:rPr>
        <w:t>greater, I kept the variable that had the best relationship with the response and removed the other variable from further analysis</w:t>
      </w:r>
      <w:r w:rsidR="002A1377">
        <w:rPr>
          <w:rFonts w:ascii="Times New Roman" w:eastAsia="STHupo" w:hAnsi="Times New Roman" w:cs="Times New Roman"/>
        </w:rPr>
        <w:t xml:space="preserve"> </w:t>
      </w:r>
      <w:r w:rsidR="002A1377">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002A1377">
        <w:rPr>
          <w:rFonts w:ascii="Times New Roman" w:eastAsia="STHupo" w:hAnsi="Times New Roman" w:cs="Times New Roman"/>
        </w:rPr>
        <w:fldChar w:fldCharType="separate"/>
      </w:r>
      <w:r w:rsidR="002A1377" w:rsidRPr="002A1377">
        <w:rPr>
          <w:rFonts w:ascii="Times New Roman" w:hAnsi="Times New Roman" w:cs="Times New Roman"/>
        </w:rPr>
        <w:t>(Zuur et al. 2009)</w:t>
      </w:r>
      <w:r w:rsidR="002A1377">
        <w:rPr>
          <w:rFonts w:ascii="Times New Roman" w:eastAsia="STHupo" w:hAnsi="Times New Roman" w:cs="Times New Roman"/>
        </w:rPr>
        <w:fldChar w:fldCharType="end"/>
      </w:r>
      <w:r w:rsidR="00566EEA" w:rsidRPr="00A46C09">
        <w:rPr>
          <w:rFonts w:ascii="Times New Roman" w:eastAsia="STHupo" w:hAnsi="Times New Roman" w:cs="Times New Roman"/>
        </w:rPr>
        <w:t xml:space="preserve">.  </w:t>
      </w:r>
      <w:r w:rsidR="00CC5F47" w:rsidRPr="00A46C09">
        <w:rPr>
          <w:rFonts w:ascii="Times New Roman" w:eastAsia="STHupo" w:hAnsi="Times New Roman" w:cs="Times New Roman"/>
        </w:rPr>
        <w:t xml:space="preserve">I then chose a general linear model </w:t>
      </w:r>
      <w:r w:rsidR="003E0D51" w:rsidRPr="00A46C09">
        <w:rPr>
          <w:rFonts w:ascii="Times New Roman" w:eastAsia="STHupo" w:hAnsi="Times New Roman" w:cs="Times New Roman"/>
        </w:rPr>
        <w:t xml:space="preserve">(GLM) </w:t>
      </w:r>
      <w:r w:rsidR="00CC5F47" w:rsidRPr="00A46C09">
        <w:rPr>
          <w:rFonts w:ascii="Times New Roman" w:eastAsia="STHupo" w:hAnsi="Times New Roman" w:cs="Times New Roman"/>
        </w:rPr>
        <w:t xml:space="preserve">with several predictors and no interactions and used </w:t>
      </w:r>
      <w:r w:rsidR="00DC23FA" w:rsidRPr="00A46C09">
        <w:rPr>
          <w:rFonts w:ascii="Times New Roman" w:eastAsia="STHupo" w:hAnsi="Times New Roman" w:cs="Times New Roman"/>
        </w:rPr>
        <w:t xml:space="preserve">the </w:t>
      </w:r>
      <w:r w:rsidR="00CC5F47" w:rsidRPr="00A46C09">
        <w:rPr>
          <w:rFonts w:ascii="Times New Roman" w:eastAsia="STHupo" w:hAnsi="Times New Roman" w:cs="Times New Roman"/>
        </w:rPr>
        <w:t xml:space="preserve">“drop1” and “step” functions </w:t>
      </w:r>
      <w:r w:rsidR="00DC23FA" w:rsidRPr="00A46C09">
        <w:rPr>
          <w:rFonts w:ascii="Times New Roman" w:eastAsia="STHupo" w:hAnsi="Times New Roman" w:cs="Times New Roman"/>
        </w:rPr>
        <w:t xml:space="preserve">in R to </w:t>
      </w:r>
      <w:r w:rsidR="00CC5F47" w:rsidRPr="00A46C09">
        <w:rPr>
          <w:rFonts w:ascii="Times New Roman" w:eastAsia="STHupo" w:hAnsi="Times New Roman" w:cs="Times New Roman"/>
        </w:rPr>
        <w:t>return</w:t>
      </w:r>
      <w:r w:rsidR="00DC23FA" w:rsidRPr="00A46C09">
        <w:rPr>
          <w:rFonts w:ascii="Times New Roman" w:eastAsia="STHupo" w:hAnsi="Times New Roman" w:cs="Times New Roman"/>
        </w:rPr>
        <w:t xml:space="preserve"> </w:t>
      </w:r>
      <w:r w:rsidR="00CC5F47" w:rsidRPr="00A46C09">
        <w:rPr>
          <w:rFonts w:ascii="Times New Roman" w:eastAsia="STHupo" w:hAnsi="Times New Roman" w:cs="Times New Roman"/>
        </w:rPr>
        <w:t>AIC values associated wi</w:t>
      </w:r>
      <w:r w:rsidR="002B422F" w:rsidRPr="00A46C09">
        <w:rPr>
          <w:rFonts w:ascii="Times New Roman" w:eastAsia="STHupo" w:hAnsi="Times New Roman" w:cs="Times New Roman"/>
        </w:rPr>
        <w:t>th each predictor variable.  Variables that performed poorly were removed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other unused variables were added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and the process was repeated.</w:t>
      </w:r>
      <w:r w:rsidR="003E0D51" w:rsidRPr="00A46C09">
        <w:rPr>
          <w:rFonts w:ascii="Times New Roman" w:eastAsia="STHupo" w:hAnsi="Times New Roman" w:cs="Times New Roman"/>
        </w:rPr>
        <w:t xml:space="preserve">  After </w:t>
      </w:r>
      <w:r w:rsidR="008B1496" w:rsidRPr="00A46C09">
        <w:rPr>
          <w:rFonts w:ascii="Times New Roman" w:eastAsia="STHupo" w:hAnsi="Times New Roman" w:cs="Times New Roman"/>
        </w:rPr>
        <w:t>work</w:t>
      </w:r>
      <w:r w:rsidR="008B1496">
        <w:rPr>
          <w:rFonts w:ascii="Times New Roman" w:eastAsia="STHupo" w:hAnsi="Times New Roman" w:cs="Times New Roman"/>
        </w:rPr>
        <w:t>ing</w:t>
      </w:r>
      <w:r w:rsidR="008B1496" w:rsidRPr="00A46C09">
        <w:rPr>
          <w:rFonts w:ascii="Times New Roman" w:eastAsia="STHupo" w:hAnsi="Times New Roman" w:cs="Times New Roman"/>
        </w:rPr>
        <w:t xml:space="preserve"> </w:t>
      </w:r>
      <w:r w:rsidR="002B422F" w:rsidRPr="00A46C09">
        <w:rPr>
          <w:rFonts w:ascii="Times New Roman" w:eastAsia="STHupo" w:hAnsi="Times New Roman" w:cs="Times New Roman"/>
        </w:rPr>
        <w:t>throug</w:t>
      </w:r>
      <w:r w:rsidR="003E0D51" w:rsidRPr="00A46C09">
        <w:rPr>
          <w:rFonts w:ascii="Times New Roman" w:eastAsia="STHupo" w:hAnsi="Times New Roman" w:cs="Times New Roman"/>
        </w:rPr>
        <w:t>h the list of variables</w:t>
      </w:r>
      <w:r w:rsidR="008B1496">
        <w:rPr>
          <w:rFonts w:ascii="Times New Roman" w:eastAsia="STHupo" w:hAnsi="Times New Roman" w:cs="Times New Roman"/>
        </w:rPr>
        <w:t>,</w:t>
      </w:r>
      <w:r w:rsidR="003E0D51" w:rsidRPr="00A46C09">
        <w:rPr>
          <w:rFonts w:ascii="Times New Roman" w:eastAsia="STHupo" w:hAnsi="Times New Roman" w:cs="Times New Roman"/>
        </w:rPr>
        <w:t xml:space="preserve"> a small subset </w:t>
      </w:r>
      <w:r w:rsidR="008B1496" w:rsidRPr="00A46C09">
        <w:rPr>
          <w:rFonts w:ascii="Times New Roman" w:eastAsia="STHupo" w:hAnsi="Times New Roman" w:cs="Times New Roman"/>
        </w:rPr>
        <w:t>remain</w:t>
      </w:r>
      <w:r w:rsidR="008B1496">
        <w:rPr>
          <w:rFonts w:ascii="Times New Roman" w:eastAsia="STHupo" w:hAnsi="Times New Roman" w:cs="Times New Roman"/>
        </w:rPr>
        <w:t>ed</w:t>
      </w:r>
      <w:r w:rsidR="008B1496" w:rsidRPr="00A46C09">
        <w:rPr>
          <w:rFonts w:ascii="Times New Roman" w:eastAsia="STHupo" w:hAnsi="Times New Roman" w:cs="Times New Roman"/>
        </w:rPr>
        <w:t xml:space="preserve"> </w:t>
      </w:r>
      <w:r w:rsidR="003E0D51" w:rsidRPr="00A46C09">
        <w:rPr>
          <w:rFonts w:ascii="Times New Roman" w:eastAsia="STHupo" w:hAnsi="Times New Roman" w:cs="Times New Roman"/>
        </w:rPr>
        <w:t>with which I constructed several different GLMs</w:t>
      </w:r>
      <w:r w:rsidR="00DC23FA" w:rsidRPr="00A46C09">
        <w:rPr>
          <w:rFonts w:ascii="Times New Roman" w:eastAsia="STHupo" w:hAnsi="Times New Roman" w:cs="Times New Roman"/>
        </w:rPr>
        <w:t xml:space="preserve"> for each response variable and its remaining predictors</w:t>
      </w:r>
      <w:r w:rsidR="003E0D51" w:rsidRPr="00A46C09">
        <w:rPr>
          <w:rFonts w:ascii="Times New Roman" w:eastAsia="STHupo" w:hAnsi="Times New Roman" w:cs="Times New Roman"/>
        </w:rPr>
        <w:t>.  I used R’s “anova” function to compare these GLM</w:t>
      </w:r>
      <w:r w:rsidR="00DE0548" w:rsidRPr="00A46C09">
        <w:rPr>
          <w:rFonts w:ascii="Times New Roman" w:eastAsia="STHupo" w:hAnsi="Times New Roman" w:cs="Times New Roman"/>
        </w:rPr>
        <w:t xml:space="preserve">s with </w:t>
      </w:r>
      <w:r w:rsidR="00DC23FA" w:rsidRPr="00A46C09">
        <w:rPr>
          <w:rFonts w:ascii="Times New Roman" w:eastAsia="STHupo" w:hAnsi="Times New Roman" w:cs="Times New Roman"/>
        </w:rPr>
        <w:t xml:space="preserve">each </w:t>
      </w:r>
      <w:r w:rsidR="00DE0548" w:rsidRPr="00A46C09">
        <w:rPr>
          <w:rFonts w:ascii="Times New Roman" w:eastAsia="STHupo" w:hAnsi="Times New Roman" w:cs="Times New Roman"/>
        </w:rPr>
        <w:t xml:space="preserve">another </w:t>
      </w:r>
      <w:r w:rsidR="00DC23FA" w:rsidRPr="00A46C09">
        <w:rPr>
          <w:rFonts w:ascii="Times New Roman" w:eastAsia="STHupo" w:hAnsi="Times New Roman" w:cs="Times New Roman"/>
        </w:rPr>
        <w:t>to evaluate the most explanatory model from among the possible models</w:t>
      </w:r>
      <w:r w:rsidR="003D32BB">
        <w:rPr>
          <w:rFonts w:ascii="Times New Roman" w:eastAsia="STHupo" w:hAnsi="Times New Roman" w:cs="Times New Roman"/>
        </w:rPr>
        <w:t xml:space="preserve"> (model with the lowest p-value)</w:t>
      </w:r>
      <w:r w:rsidR="0085414B" w:rsidRPr="00A46C09">
        <w:rPr>
          <w:rFonts w:ascii="Times New Roman" w:eastAsia="STHupo" w:hAnsi="Times New Roman" w:cs="Times New Roman"/>
        </w:rPr>
        <w:t>.  From the best of these models, I then constructed a Q-Q plot, a residual plot</w:t>
      </w:r>
      <w:r w:rsidR="00DC23FA" w:rsidRPr="00A46C09">
        <w:rPr>
          <w:rFonts w:ascii="Times New Roman" w:eastAsia="STHupo" w:hAnsi="Times New Roman" w:cs="Times New Roman"/>
        </w:rPr>
        <w:t>,</w:t>
      </w:r>
      <w:r w:rsidR="0085414B" w:rsidRPr="00A46C09">
        <w:rPr>
          <w:rFonts w:ascii="Times New Roman" w:eastAsia="STHupo" w:hAnsi="Times New Roman" w:cs="Times New Roman"/>
        </w:rPr>
        <w:t xml:space="preserve"> and </w:t>
      </w:r>
      <w:r w:rsidR="00DC23FA" w:rsidRPr="00A46C09">
        <w:rPr>
          <w:rFonts w:ascii="Times New Roman" w:eastAsia="STHupo" w:hAnsi="Times New Roman" w:cs="Times New Roman"/>
        </w:rPr>
        <w:t xml:space="preserve">performed </w:t>
      </w:r>
      <w:r w:rsidR="0085414B" w:rsidRPr="00A46C09">
        <w:rPr>
          <w:rFonts w:ascii="Times New Roman" w:eastAsia="STHupo" w:hAnsi="Times New Roman" w:cs="Times New Roman"/>
        </w:rPr>
        <w:t>an Anderson-Darling test for normality</w:t>
      </w:r>
      <w:r w:rsidR="00EE37D1" w:rsidRPr="00A46C09">
        <w:rPr>
          <w:rFonts w:ascii="Times New Roman" w:eastAsia="STHupo" w:hAnsi="Times New Roman" w:cs="Times New Roman"/>
        </w:rPr>
        <w:t xml:space="preserve"> on the residuals</w:t>
      </w:r>
      <w:r w:rsidR="003D32BB">
        <w:rPr>
          <w:rFonts w:ascii="Times New Roman" w:eastAsia="STHupo" w:hAnsi="Times New Roman" w:cs="Times New Roman"/>
        </w:rPr>
        <w:t xml:space="preserve"> (p≤0.05, α=0.05)</w:t>
      </w:r>
      <w:r w:rsidR="0085414B" w:rsidRPr="00A46C09">
        <w:rPr>
          <w:rFonts w:ascii="Times New Roman" w:eastAsia="STHupo" w:hAnsi="Times New Roman" w:cs="Times New Roman"/>
        </w:rPr>
        <w:t>.</w:t>
      </w:r>
      <w:r w:rsidR="00EE37D1" w:rsidRPr="00A46C09">
        <w:rPr>
          <w:rFonts w:ascii="Times New Roman" w:eastAsia="STHupo" w:hAnsi="Times New Roman" w:cs="Times New Roman"/>
        </w:rPr>
        <w:t xml:space="preserve">  If these results </w:t>
      </w:r>
      <w:r w:rsidR="00EE37D1" w:rsidRPr="00A46C09">
        <w:rPr>
          <w:rFonts w:ascii="Times New Roman" w:eastAsia="STHupo" w:hAnsi="Times New Roman" w:cs="Times New Roman"/>
        </w:rPr>
        <w:lastRenderedPageBreak/>
        <w:t>showed evidence of heteroscedasticity or non-normal residuals</w:t>
      </w:r>
      <w:r w:rsidR="00B61BEA" w:rsidRPr="00A46C09">
        <w:rPr>
          <w:rFonts w:ascii="Times New Roman" w:eastAsia="STHupo" w:hAnsi="Times New Roman" w:cs="Times New Roman"/>
        </w:rPr>
        <w:t xml:space="preserve"> I moved to a </w:t>
      </w:r>
      <w:r w:rsidR="00EE37D1" w:rsidRPr="00A46C09">
        <w:rPr>
          <w:rFonts w:ascii="Times New Roman" w:eastAsia="STHupo" w:hAnsi="Times New Roman" w:cs="Times New Roman"/>
        </w:rPr>
        <w:t>generalized linear model (GZLM).</w:t>
      </w:r>
      <w:r w:rsidR="0037372E" w:rsidRPr="00A46C09">
        <w:rPr>
          <w:rFonts w:ascii="Times New Roman" w:eastAsia="STHupo" w:hAnsi="Times New Roman" w:cs="Times New Roman"/>
        </w:rPr>
        <w:t xml:space="preserve">  A different GZLM was constructed with the variables in question for each of the random effects listed in </w:t>
      </w:r>
      <w:r w:rsidR="0037372E" w:rsidRPr="00A46C09">
        <w:rPr>
          <w:rFonts w:ascii="Times New Roman" w:eastAsia="STHupo" w:hAnsi="Times New Roman" w:cs="Times New Roman"/>
        </w:rPr>
        <w:fldChar w:fldCharType="begin"/>
      </w:r>
      <w:r w:rsidR="0037372E" w:rsidRPr="00A46C09">
        <w:rPr>
          <w:rFonts w:ascii="Times New Roman" w:eastAsia="STHupo" w:hAnsi="Times New Roman" w:cs="Times New Roman"/>
        </w:rPr>
        <w:instrText xml:space="preserve"> REF _Ref536624930 \h  \* MERGEFORMAT </w:instrText>
      </w:r>
      <w:r w:rsidR="0037372E" w:rsidRPr="00A46C09">
        <w:rPr>
          <w:rFonts w:ascii="Times New Roman" w:eastAsia="STHupo" w:hAnsi="Times New Roman" w:cs="Times New Roman"/>
        </w:rPr>
      </w:r>
      <w:r w:rsidR="0037372E" w:rsidRPr="00A46C09">
        <w:rPr>
          <w:rFonts w:ascii="Times New Roman" w:eastAsia="STHupo" w:hAnsi="Times New Roman" w:cs="Times New Roman"/>
        </w:rPr>
        <w:fldChar w:fldCharType="separate"/>
      </w:r>
      <w:r w:rsidR="00D405A3" w:rsidRPr="00D405A3">
        <w:rPr>
          <w:rFonts w:ascii="Times New Roman" w:hAnsi="Times New Roman" w:cs="Times New Roman"/>
          <w:bCs/>
        </w:rPr>
        <w:t xml:space="preserve">Table </w:t>
      </w:r>
      <w:r w:rsidR="00D405A3" w:rsidRPr="00D405A3">
        <w:rPr>
          <w:rFonts w:ascii="Times New Roman" w:hAnsi="Times New Roman" w:cs="Times New Roman"/>
          <w:bCs/>
          <w:noProof/>
        </w:rPr>
        <w:t>2</w:t>
      </w:r>
      <w:r w:rsidR="0037372E" w:rsidRPr="00A46C09">
        <w:rPr>
          <w:rFonts w:ascii="Times New Roman" w:eastAsia="STHupo" w:hAnsi="Times New Roman" w:cs="Times New Roman"/>
        </w:rPr>
        <w:fldChar w:fldCharType="end"/>
      </w:r>
      <w:r w:rsidR="0037372E" w:rsidRPr="00A46C09">
        <w:rPr>
          <w:rFonts w:ascii="Times New Roman" w:eastAsia="STHupo" w:hAnsi="Times New Roman" w:cs="Times New Roman"/>
        </w:rPr>
        <w:t>.  These</w:t>
      </w:r>
      <w:r w:rsidR="00B61BEA" w:rsidRPr="00A46C09">
        <w:rPr>
          <w:rFonts w:ascii="Times New Roman" w:eastAsia="STHupo" w:hAnsi="Times New Roman" w:cs="Times New Roman"/>
        </w:rPr>
        <w:t xml:space="preserve"> were then analyzed with residual plots and the </w:t>
      </w:r>
      <w:r w:rsidR="002A1377">
        <w:rPr>
          <w:rFonts w:ascii="Times New Roman" w:eastAsia="STHupo" w:hAnsi="Times New Roman" w:cs="Times New Roman"/>
        </w:rPr>
        <w:t>‘</w:t>
      </w:r>
      <w:r w:rsidR="00B61BEA" w:rsidRPr="00A46C09">
        <w:rPr>
          <w:rFonts w:ascii="Times New Roman" w:eastAsia="STHupo" w:hAnsi="Times New Roman" w:cs="Times New Roman"/>
        </w:rPr>
        <w:t>anova</w:t>
      </w:r>
      <w:r w:rsidR="002A1377">
        <w:rPr>
          <w:rFonts w:ascii="Times New Roman" w:eastAsia="STHupo" w:hAnsi="Times New Roman" w:cs="Times New Roman"/>
        </w:rPr>
        <w:t>’</w:t>
      </w:r>
      <w:r w:rsidR="00B61BEA" w:rsidRPr="00A46C09">
        <w:rPr>
          <w:rFonts w:ascii="Times New Roman" w:eastAsia="STHupo" w:hAnsi="Times New Roman" w:cs="Times New Roman"/>
        </w:rPr>
        <w:t xml:space="preserve"> function and based on the weight of evidence, the best of these was used </w:t>
      </w:r>
      <w:r w:rsidR="00A40280" w:rsidRPr="00A46C09">
        <w:rPr>
          <w:rFonts w:ascii="Times New Roman" w:eastAsia="STHupo" w:hAnsi="Times New Roman" w:cs="Times New Roman"/>
        </w:rPr>
        <w:t xml:space="preserve">in a GZLM that allowed for </w:t>
      </w:r>
      <w:r w:rsidR="00B61BEA" w:rsidRPr="00A46C09">
        <w:rPr>
          <w:rFonts w:ascii="Times New Roman" w:eastAsia="STHupo" w:hAnsi="Times New Roman" w:cs="Times New Roman"/>
        </w:rPr>
        <w:t>al</w:t>
      </w:r>
      <w:r w:rsidR="00A40280" w:rsidRPr="00A46C09">
        <w:rPr>
          <w:rFonts w:ascii="Times New Roman" w:eastAsia="STHupo" w:hAnsi="Times New Roman" w:cs="Times New Roman"/>
        </w:rPr>
        <w:t xml:space="preserve">ternate variance structures.  This process of residual analysis and comparison was then repeated for models </w:t>
      </w:r>
      <w:r w:rsidR="00DC23FA" w:rsidRPr="00A46C09">
        <w:rPr>
          <w:rFonts w:ascii="Times New Roman" w:eastAsia="STHupo" w:hAnsi="Times New Roman" w:cs="Times New Roman"/>
        </w:rPr>
        <w:t>using alternate variance structures</w:t>
      </w:r>
      <w:r w:rsidR="00CC4626" w:rsidRPr="00A46C09">
        <w:rPr>
          <w:rFonts w:ascii="Times New Roman" w:eastAsia="STHupo" w:hAnsi="Times New Roman" w:cs="Times New Roman"/>
        </w:rPr>
        <w:t>.  If the best of these models (based on p-values and residual analysis) did not appear to meet the model assumptions, the respons</w:t>
      </w:r>
      <w:r w:rsidR="00076D02" w:rsidRPr="00A46C09">
        <w:rPr>
          <w:rFonts w:ascii="Times New Roman" w:eastAsia="STHupo" w:hAnsi="Times New Roman" w:cs="Times New Roman"/>
        </w:rPr>
        <w:t xml:space="preserve">e variable was then square root transformed </w:t>
      </w:r>
      <w:r w:rsidR="00CC4626" w:rsidRPr="00A46C09">
        <w:rPr>
          <w:rFonts w:ascii="Times New Roman" w:eastAsia="STHupo" w:hAnsi="Times New Roman" w:cs="Times New Roman"/>
        </w:rPr>
        <w:t xml:space="preserve">and the process of model selection was started again.  I proceeded with model selection in this way working iteratively with </w:t>
      </w:r>
      <w:r w:rsidR="008B1496">
        <w:rPr>
          <w:rFonts w:ascii="Times New Roman" w:eastAsia="STHupo" w:hAnsi="Times New Roman" w:cs="Times New Roman"/>
        </w:rPr>
        <w:t>alternate</w:t>
      </w:r>
      <w:r w:rsidR="008B1496" w:rsidRPr="00A46C09">
        <w:rPr>
          <w:rFonts w:ascii="Times New Roman" w:eastAsia="STHupo" w:hAnsi="Times New Roman" w:cs="Times New Roman"/>
        </w:rPr>
        <w:t xml:space="preserve"> </w:t>
      </w:r>
      <w:r w:rsidR="00CC4626" w:rsidRPr="00A46C09">
        <w:rPr>
          <w:rFonts w:ascii="Times New Roman" w:eastAsia="STHupo" w:hAnsi="Times New Roman" w:cs="Times New Roman"/>
        </w:rPr>
        <w:t>transformations</w:t>
      </w:r>
      <w:r w:rsidR="002A1377">
        <w:rPr>
          <w:rFonts w:ascii="Times New Roman" w:eastAsia="STHupo" w:hAnsi="Times New Roman" w:cs="Times New Roman"/>
        </w:rPr>
        <w:t xml:space="preserve"> </w:t>
      </w:r>
      <w:r w:rsidR="008B1496">
        <w:rPr>
          <w:rFonts w:ascii="Times New Roman" w:eastAsia="STHupo" w:hAnsi="Times New Roman" w:cs="Times New Roman"/>
        </w:rPr>
        <w:t xml:space="preserve">of the response variables </w:t>
      </w:r>
      <w:r w:rsidR="00163A8A" w:rsidRPr="00A46C09">
        <w:rPr>
          <w:rFonts w:ascii="Times New Roman" w:eastAsia="STHupo" w:hAnsi="Times New Roman" w:cs="Times New Roman"/>
        </w:rPr>
        <w:t xml:space="preserve">until a model was produced that best met assumptions.  I then </w:t>
      </w:r>
      <w:r w:rsidR="008B1496">
        <w:rPr>
          <w:rFonts w:ascii="Times New Roman" w:eastAsia="STHupo" w:hAnsi="Times New Roman" w:cs="Times New Roman"/>
        </w:rPr>
        <w:t>returned</w:t>
      </w:r>
      <w:r w:rsidR="00163A8A" w:rsidRPr="00A46C09">
        <w:rPr>
          <w:rFonts w:ascii="Times New Roman" w:eastAsia="STHupo" w:hAnsi="Times New Roman" w:cs="Times New Roman"/>
        </w:rPr>
        <w:t xml:space="preserve"> to the non-collinear variables that were not included in the current model and included them as an interaction term one by one and compared these to each other while analyzing the residuals.  The best of these was then considered </w:t>
      </w:r>
      <w:r w:rsidR="00D07692" w:rsidRPr="00A46C09">
        <w:rPr>
          <w:rFonts w:ascii="Times New Roman" w:eastAsia="STHupo" w:hAnsi="Times New Roman" w:cs="Times New Roman"/>
        </w:rPr>
        <w:t xml:space="preserve">the </w:t>
      </w:r>
      <w:r w:rsidR="00163A8A" w:rsidRPr="00A46C09">
        <w:rPr>
          <w:rFonts w:ascii="Times New Roman" w:eastAsia="STHupo" w:hAnsi="Times New Roman" w:cs="Times New Roman"/>
        </w:rPr>
        <w:t>final</w:t>
      </w:r>
      <w:r w:rsidR="00D07692" w:rsidRPr="00A46C09">
        <w:rPr>
          <w:rFonts w:ascii="Times New Roman" w:eastAsia="STHupo" w:hAnsi="Times New Roman" w:cs="Times New Roman"/>
        </w:rPr>
        <w:t xml:space="preserve"> model</w:t>
      </w:r>
      <w:r w:rsidR="003D32BB">
        <w:rPr>
          <w:rFonts w:ascii="Times New Roman" w:eastAsia="STHupo" w:hAnsi="Times New Roman" w:cs="Times New Roman"/>
        </w:rPr>
        <w:t>.</w:t>
      </w:r>
    </w:p>
    <w:p w14:paraId="5483E630" w14:textId="77777777" w:rsidR="00D63FB0" w:rsidRPr="00A46C09" w:rsidRDefault="00E128A1" w:rsidP="00D63FB0">
      <w:pPr>
        <w:keepNext/>
        <w:jc w:val="center"/>
        <w:rPr>
          <w:rFonts w:ascii="Times New Roman" w:hAnsi="Times New Roman" w:cs="Times New Roman"/>
        </w:rPr>
      </w:pPr>
      <w:r w:rsidRPr="00A46C09">
        <w:rPr>
          <w:rFonts w:ascii="Times New Roman" w:eastAsia="STHupo" w:hAnsi="Times New Roman" w:cs="Times New Roman"/>
          <w:noProof/>
          <w:lang w:eastAsia="ja-JP"/>
        </w:rPr>
        <w:lastRenderedPageBreak/>
        <w:drawing>
          <wp:inline distT="0" distB="0" distL="0" distR="0" wp14:anchorId="4AD9B557" wp14:editId="39E6E46C">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189B04E6" w14:textId="7251CE30" w:rsidR="00E128A1" w:rsidRPr="00A46C09" w:rsidRDefault="00D63FB0" w:rsidP="00D63FB0">
      <w:pPr>
        <w:pStyle w:val="Caption"/>
        <w:rPr>
          <w:rFonts w:ascii="Times New Roman" w:eastAsia="STHupo" w:hAnsi="Times New Roman" w:cs="Times New Roman"/>
          <w:b w:val="0"/>
          <w:color w:val="auto"/>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2</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Flow diagram of model selection process</w:t>
      </w:r>
    </w:p>
    <w:p w14:paraId="33AC0200" w14:textId="251E58D5" w:rsidR="008D1702" w:rsidRPr="00A46C09" w:rsidRDefault="008D170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 xml:space="preserve">Results </w:t>
      </w:r>
    </w:p>
    <w:p w14:paraId="36746AB2" w14:textId="578CDDF1" w:rsidR="00751E96" w:rsidRPr="00A46C09" w:rsidRDefault="0095278B"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Seasonal Variables</w:t>
      </w:r>
    </w:p>
    <w:p w14:paraId="013F77B0" w14:textId="66ED260E" w:rsidR="003A4E74" w:rsidRPr="00A46C09" w:rsidRDefault="00DA0A78" w:rsidP="003D61DC">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lastRenderedPageBreak/>
        <w:t>S</w:t>
      </w:r>
      <w:r w:rsidR="00C01DE7" w:rsidRPr="00A46C09">
        <w:rPr>
          <w:rFonts w:ascii="Times New Roman" w:eastAsia="STHupo" w:hAnsi="Times New Roman" w:cs="Times New Roman"/>
          <w:noProof/>
        </w:rPr>
        <w:t>tream</w:t>
      </w:r>
      <w:r w:rsidRPr="00A46C09">
        <w:rPr>
          <w:rFonts w:ascii="Times New Roman" w:eastAsia="STHupo" w:hAnsi="Times New Roman" w:cs="Times New Roman"/>
          <w:noProof/>
        </w:rPr>
        <w:t xml:space="preserve"> discharges ranged</w:t>
      </w:r>
      <w:r w:rsidR="00C01DE7" w:rsidRPr="00A46C09">
        <w:rPr>
          <w:rFonts w:ascii="Times New Roman" w:eastAsia="STHupo" w:hAnsi="Times New Roman" w:cs="Times New Roman"/>
          <w:noProof/>
        </w:rPr>
        <w:t xml:space="preserve"> from 0.3</w:t>
      </w:r>
      <w:r w:rsidRPr="00A46C09">
        <w:rPr>
          <w:rFonts w:ascii="Times New Roman" w:eastAsia="STHupo" w:hAnsi="Times New Roman" w:cs="Times New Roman"/>
          <w:noProof/>
        </w:rPr>
        <w:t xml:space="preserve"> to 65.5 L </w:t>
      </w:r>
      <w:r w:rsidR="00C01DE7" w:rsidRPr="00A46C09">
        <w:rPr>
          <w:rFonts w:ascii="Times New Roman" w:eastAsia="STHupo" w:hAnsi="Times New Roman" w:cs="Times New Roman"/>
          <w:noProof/>
        </w:rPr>
        <w:t>s</w:t>
      </w:r>
      <w:r w:rsidRPr="00A46C09">
        <w:rPr>
          <w:rFonts w:ascii="Times New Roman" w:eastAsia="STHupo" w:hAnsi="Times New Roman" w:cs="Times New Roman"/>
          <w:noProof/>
          <w:vertAlign w:val="superscript"/>
        </w:rPr>
        <w:t>-1</w:t>
      </w:r>
      <w:r w:rsidR="00743B58" w:rsidRPr="00A46C09">
        <w:rPr>
          <w:rFonts w:ascii="Times New Roman" w:eastAsia="STHupo" w:hAnsi="Times New Roman" w:cs="Times New Roman"/>
        </w:rPr>
        <w:t xml:space="preserve">, and </w:t>
      </w:r>
      <w:r w:rsidR="00675829">
        <w:rPr>
          <w:rFonts w:ascii="Times New Roman" w:hAnsi="Times New Roman" w:cs="Times New Roman" w:hint="eastAsia"/>
          <w:lang w:eastAsia="ja-JP"/>
        </w:rPr>
        <w:t>they were</w:t>
      </w:r>
      <w:r w:rsidR="00675829">
        <w:rPr>
          <w:rFonts w:ascii="Times New Roman" w:eastAsia="STHupo" w:hAnsi="Times New Roman" w:cs="Times New Roman"/>
        </w:rPr>
        <w:t xml:space="preserve"> </w:t>
      </w:r>
      <w:r w:rsidR="008B48B7">
        <w:rPr>
          <w:rFonts w:ascii="Times New Roman" w:eastAsia="STHupo" w:hAnsi="Times New Roman" w:cs="Times New Roman"/>
        </w:rPr>
        <w:t>not significantly different</w:t>
      </w:r>
      <w:r w:rsidR="00D657B7">
        <w:rPr>
          <w:rFonts w:ascii="Times New Roman" w:eastAsia="STHupo" w:hAnsi="Times New Roman" w:cs="Times New Roman"/>
        </w:rPr>
        <w:t xml:space="preserve"> among seasons (ANOVA, p=0.082</w:t>
      </w:r>
      <w:r w:rsidR="00DF09DC">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A)</w:t>
      </w:r>
      <w:r w:rsidRPr="00A46C09">
        <w:rPr>
          <w:rFonts w:ascii="Times New Roman" w:eastAsia="STHupo" w:hAnsi="Times New Roman" w:cs="Times New Roman"/>
        </w:rPr>
        <w:t xml:space="preserve">.  Canopy openness </w:t>
      </w:r>
      <w:r w:rsidR="00751E96" w:rsidRPr="00A46C09">
        <w:rPr>
          <w:rFonts w:ascii="Times New Roman" w:eastAsia="STHupo" w:hAnsi="Times New Roman" w:cs="Times New Roman"/>
        </w:rPr>
        <w:t>values ranged from 4.9% open for Frost</w:t>
      </w:r>
      <w:r w:rsidR="007C3908" w:rsidRPr="00A46C09">
        <w:rPr>
          <w:rFonts w:ascii="Times New Roman" w:eastAsia="STHupo" w:hAnsi="Times New Roman" w:cs="Times New Roman"/>
        </w:rPr>
        <w:t xml:space="preserve"> Cr.</w:t>
      </w:r>
      <w:r w:rsidR="00751E96" w:rsidRPr="00A46C09">
        <w:rPr>
          <w:rFonts w:ascii="Times New Roman" w:eastAsia="STHupo" w:hAnsi="Times New Roman" w:cs="Times New Roman"/>
        </w:rPr>
        <w:t xml:space="preserve"> in the </w:t>
      </w:r>
      <w:r w:rsidR="00FC2192" w:rsidRPr="00A46C09">
        <w:rPr>
          <w:rFonts w:ascii="Times New Roman" w:eastAsia="STHupo" w:hAnsi="Times New Roman" w:cs="Times New Roman"/>
        </w:rPr>
        <w:t>summer</w:t>
      </w:r>
      <w:r w:rsidR="00751E96" w:rsidRPr="00A46C09">
        <w:rPr>
          <w:rFonts w:ascii="Times New Roman" w:eastAsia="STHupo" w:hAnsi="Times New Roman" w:cs="Times New Roman"/>
        </w:rPr>
        <w:t xml:space="preserve"> </w:t>
      </w:r>
      <w:r w:rsidR="007C3908" w:rsidRPr="00A46C09">
        <w:rPr>
          <w:rFonts w:ascii="Times New Roman" w:eastAsia="STHupo" w:hAnsi="Times New Roman" w:cs="Times New Roman"/>
        </w:rPr>
        <w:t>to 78.1% for the widest stream</w:t>
      </w:r>
      <w:r w:rsidR="00743B58" w:rsidRPr="00A46C09">
        <w:rPr>
          <w:rFonts w:ascii="Times New Roman" w:eastAsia="STHupo" w:hAnsi="Times New Roman" w:cs="Times New Roman"/>
        </w:rPr>
        <w:t>,</w:t>
      </w:r>
      <w:r w:rsidR="007C3908" w:rsidRPr="00A46C09">
        <w:rPr>
          <w:rFonts w:ascii="Times New Roman" w:eastAsia="STHupo" w:hAnsi="Times New Roman" w:cs="Times New Roman"/>
        </w:rPr>
        <w:t xml:space="preserve"> Standup Cr. </w:t>
      </w:r>
      <w:r w:rsidR="00751E96" w:rsidRPr="00A46C09">
        <w:rPr>
          <w:rFonts w:ascii="Times New Roman" w:eastAsia="STHupo" w:hAnsi="Times New Roman" w:cs="Times New Roman"/>
        </w:rPr>
        <w:t>during the fall</w:t>
      </w:r>
      <w:r w:rsidR="00675829">
        <w:rPr>
          <w:rFonts w:ascii="Times New Roman" w:hAnsi="Times New Roman" w:cs="Times New Roman" w:hint="eastAsia"/>
          <w:lang w:eastAsia="ja-JP"/>
        </w:rPr>
        <w:t>,</w:t>
      </w:r>
      <w:r w:rsidR="003D3CB5" w:rsidRPr="00A46C09">
        <w:rPr>
          <w:rFonts w:ascii="Times New Roman" w:eastAsia="STHupo" w:hAnsi="Times New Roman" w:cs="Times New Roman"/>
        </w:rPr>
        <w:t xml:space="preserve"> and </w:t>
      </w:r>
      <w:r w:rsidR="00675829">
        <w:rPr>
          <w:rFonts w:ascii="Times New Roman" w:hAnsi="Times New Roman" w:cs="Times New Roman" w:hint="eastAsia"/>
          <w:lang w:eastAsia="ja-JP"/>
        </w:rPr>
        <w:t xml:space="preserve">they were </w:t>
      </w:r>
      <w:r w:rsidR="003D3CB5" w:rsidRPr="00A46C09">
        <w:rPr>
          <w:rFonts w:ascii="Times New Roman" w:eastAsia="STHupo" w:hAnsi="Times New Roman" w:cs="Times New Roman"/>
        </w:rPr>
        <w:t xml:space="preserve">not significantly different among seasons </w:t>
      </w:r>
      <w:r w:rsidR="00A46C09">
        <w:rPr>
          <w:rFonts w:ascii="Times New Roman" w:eastAsia="STHupo" w:hAnsi="Times New Roman" w:cs="Times New Roman"/>
        </w:rPr>
        <w:t>(ANOVA, p=0.065</w:t>
      </w:r>
      <w:r w:rsidR="00DF09DC">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B).</w:t>
      </w:r>
      <w:r w:rsidR="001C2C16">
        <w:rPr>
          <w:rFonts w:ascii="Times New Roman" w:eastAsia="STHupo" w:hAnsi="Times New Roman" w:cs="Times New Roman"/>
        </w:rPr>
        <w:t xml:space="preserve"> </w:t>
      </w:r>
      <w:r w:rsidR="001C2C16" w:rsidRPr="001C2C16">
        <w:rPr>
          <w:rFonts w:ascii="Times New Roman" w:hAnsi="Times New Roman" w:cs="Times New Roman"/>
        </w:rPr>
        <w:t xml:space="preserve"> </w:t>
      </w:r>
      <w:r w:rsidR="001C2C16" w:rsidRPr="00A46C09">
        <w:rPr>
          <w:rFonts w:ascii="Times New Roman" w:hAnsi="Times New Roman" w:cs="Times New Roman"/>
        </w:rPr>
        <w:t>Light as PAR ranged from 0.035 to 3.525 mols of photons m</w:t>
      </w:r>
      <w:r w:rsidR="001C2C16" w:rsidRPr="00A46C09">
        <w:rPr>
          <w:rFonts w:ascii="Times New Roman" w:hAnsi="Times New Roman" w:cs="Times New Roman"/>
          <w:vertAlign w:val="superscript"/>
        </w:rPr>
        <w:t>-2</w:t>
      </w:r>
      <w:r w:rsidR="001C2C16" w:rsidRPr="00A46C09">
        <w:rPr>
          <w:rFonts w:ascii="Times New Roman" w:hAnsi="Times New Roman" w:cs="Times New Roman"/>
        </w:rPr>
        <w:t xml:space="preserve"> d</w:t>
      </w:r>
      <w:r w:rsidR="001C2C16" w:rsidRPr="00A46C09">
        <w:rPr>
          <w:rFonts w:ascii="Times New Roman" w:hAnsi="Times New Roman" w:cs="Times New Roman"/>
          <w:vertAlign w:val="superscript"/>
        </w:rPr>
        <w:t>-1</w:t>
      </w:r>
      <w:r w:rsidR="001C2C16" w:rsidRPr="00A46C09">
        <w:rPr>
          <w:rFonts w:ascii="Times New Roman" w:hAnsi="Times New Roman" w:cs="Times New Roman"/>
        </w:rPr>
        <w:t xml:space="preserve"> </w:t>
      </w:r>
      <w:r w:rsidR="001C2C16">
        <w:rPr>
          <w:rFonts w:ascii="Times New Roman" w:hAnsi="Times New Roman" w:cs="Times New Roman"/>
        </w:rPr>
        <w:t>where</w:t>
      </w:r>
      <w:r w:rsidR="008B48B7">
        <w:rPr>
          <w:rFonts w:ascii="Times New Roman" w:hAnsi="Times New Roman" w:cs="Times New Roman"/>
        </w:rPr>
        <w:t xml:space="preserve"> the</w:t>
      </w:r>
      <w:r w:rsidR="001C2C16">
        <w:rPr>
          <w:rFonts w:ascii="Times New Roman" w:hAnsi="Times New Roman" w:cs="Times New Roman"/>
        </w:rPr>
        <w:t xml:space="preserve"> Fall 2017 </w:t>
      </w:r>
      <w:r w:rsidR="008B48B7">
        <w:rPr>
          <w:rFonts w:ascii="Times New Roman" w:hAnsi="Times New Roman" w:cs="Times New Roman"/>
        </w:rPr>
        <w:t xml:space="preserve">sampling period </w:t>
      </w:r>
      <w:r w:rsidR="001C2C16">
        <w:rPr>
          <w:rFonts w:ascii="Times New Roman" w:hAnsi="Times New Roman" w:cs="Times New Roman"/>
        </w:rPr>
        <w:t xml:space="preserve">had a significantly lower </w:t>
      </w:r>
      <w:r w:rsidR="008B48B7">
        <w:rPr>
          <w:rFonts w:ascii="Times New Roman" w:hAnsi="Times New Roman" w:cs="Times New Roman"/>
        </w:rPr>
        <w:t>mean</w:t>
      </w:r>
      <w:r w:rsidR="001C2C16">
        <w:rPr>
          <w:rFonts w:ascii="Times New Roman" w:hAnsi="Times New Roman" w:cs="Times New Roman"/>
        </w:rPr>
        <w:t xml:space="preserve"> than either summer</w:t>
      </w:r>
      <w:r w:rsidR="00675829">
        <w:rPr>
          <w:rFonts w:ascii="Times New Roman" w:hAnsi="Times New Roman" w:cs="Times New Roman" w:hint="eastAsia"/>
          <w:lang w:eastAsia="ja-JP"/>
        </w:rPr>
        <w:t xml:space="preserve"> sampling period</w:t>
      </w:r>
      <w:r w:rsidR="001C2C16">
        <w:rPr>
          <w:rFonts w:ascii="Times New Roman" w:hAnsi="Times New Roman" w:cs="Times New Roman"/>
        </w:rPr>
        <w:t xml:space="preserve"> (ANOVA, p=0.001</w:t>
      </w:r>
      <w:r w:rsidR="00DF09DC">
        <w:rPr>
          <w:rFonts w:ascii="Times New Roman" w:hAnsi="Times New Roman" w:cs="Times New Roman"/>
        </w:rPr>
        <w:t xml:space="preserve">; </w:t>
      </w:r>
      <w:r w:rsidR="001C2C16">
        <w:rPr>
          <w:rFonts w:ascii="Times New Roman" w:hAnsi="Times New Roman" w:cs="Times New Roman"/>
        </w:rPr>
        <w:fldChar w:fldCharType="begin"/>
      </w:r>
      <w:r w:rsidR="001C2C16">
        <w:rPr>
          <w:rFonts w:ascii="Times New Roman" w:hAnsi="Times New Roman" w:cs="Times New Roman"/>
        </w:rPr>
        <w:instrText xml:space="preserve"> REF _Ref5793795 \h </w:instrText>
      </w:r>
      <w:r w:rsidR="001C2C16">
        <w:rPr>
          <w:rFonts w:ascii="Times New Roman" w:hAnsi="Times New Roman" w:cs="Times New Roman"/>
        </w:rPr>
      </w:r>
      <w:r w:rsidR="001C2C16">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1C2C16">
        <w:rPr>
          <w:rFonts w:ascii="Times New Roman" w:hAnsi="Times New Roman" w:cs="Times New Roman"/>
        </w:rPr>
        <w:fldChar w:fldCharType="end"/>
      </w:r>
      <w:r w:rsidR="001C2C16">
        <w:rPr>
          <w:rFonts w:ascii="Times New Roman" w:hAnsi="Times New Roman" w:cs="Times New Roman"/>
        </w:rPr>
        <w:t>C</w:t>
      </w:r>
      <w:r w:rsidR="001C2C16" w:rsidRPr="00A46C09">
        <w:rPr>
          <w:rFonts w:ascii="Times New Roman" w:hAnsi="Times New Roman" w:cs="Times New Roman"/>
        </w:rPr>
        <w:t>).</w:t>
      </w:r>
    </w:p>
    <w:p w14:paraId="4C2C9932" w14:textId="766EA32D" w:rsidR="00DA0A78" w:rsidRPr="00A46C09" w:rsidRDefault="000A7AD2" w:rsidP="003D61DC">
      <w:pPr>
        <w:keepNext/>
        <w:jc w:val="center"/>
        <w:rPr>
          <w:rFonts w:ascii="Times New Roman" w:hAnsi="Times New Roman" w:cs="Times New Roman"/>
        </w:rPr>
      </w:pPr>
      <w:r w:rsidRPr="00A46C09">
        <w:rPr>
          <w:rFonts w:ascii="Times New Roman" w:hAnsi="Times New Roman" w:cs="Times New Roman"/>
          <w:noProof/>
          <w:lang w:eastAsia="ja-JP"/>
        </w:rPr>
        <w:lastRenderedPageBreak/>
        <w:drawing>
          <wp:inline distT="0" distB="0" distL="0" distR="0" wp14:anchorId="5B57C14A" wp14:editId="67F67EE2">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1B2ACAF5" w14:textId="6FC8369E" w:rsidR="003A4E74" w:rsidRPr="00A46C09" w:rsidRDefault="00DA0A78" w:rsidP="003D61DC">
      <w:pPr>
        <w:pStyle w:val="Caption"/>
        <w:rPr>
          <w:rFonts w:ascii="Times New Roman" w:hAnsi="Times New Roman" w:cs="Times New Roman"/>
          <w:b w:val="0"/>
          <w:color w:val="auto"/>
          <w:sz w:val="24"/>
          <w:szCs w:val="24"/>
        </w:rPr>
      </w:pPr>
      <w:bookmarkStart w:id="8" w:name="_Ref5793795"/>
      <w:bookmarkStart w:id="9" w:name="_Ref579378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3</w:t>
      </w:r>
      <w:r w:rsidRPr="00A46C09">
        <w:rPr>
          <w:rFonts w:ascii="Times New Roman" w:hAnsi="Times New Roman" w:cs="Times New Roman"/>
          <w:color w:val="auto"/>
          <w:sz w:val="24"/>
          <w:szCs w:val="24"/>
        </w:rPr>
        <w:fldChar w:fldCharType="end"/>
      </w:r>
      <w:bookmarkEnd w:id="8"/>
      <w:bookmarkEnd w:id="9"/>
      <w:r w:rsidR="001C2C16">
        <w:rPr>
          <w:rFonts w:ascii="Times New Roman" w:hAnsi="Times New Roman" w:cs="Times New Roman"/>
          <w:color w:val="auto"/>
          <w:sz w:val="24"/>
          <w:szCs w:val="24"/>
        </w:rPr>
        <w:t xml:space="preserve"> </w:t>
      </w:r>
      <w:r w:rsidR="00FD3710" w:rsidRPr="00A46C09">
        <w:rPr>
          <w:rFonts w:ascii="Times New Roman" w:hAnsi="Times New Roman" w:cs="Times New Roman"/>
          <w:b w:val="0"/>
          <w:color w:val="auto"/>
          <w:sz w:val="24"/>
          <w:szCs w:val="24"/>
        </w:rPr>
        <w:t xml:space="preserve">Boxplot of </w:t>
      </w:r>
      <w:r w:rsidR="00B36A78">
        <w:rPr>
          <w:rFonts w:ascii="Times New Roman" w:hAnsi="Times New Roman" w:cs="Times New Roman"/>
          <w:b w:val="0"/>
          <w:color w:val="auto"/>
          <w:sz w:val="24"/>
          <w:szCs w:val="24"/>
        </w:rPr>
        <w:t>selected seasonal variables at consecutive sampling periods.  Means</w:t>
      </w:r>
      <w:r w:rsidR="00A45504">
        <w:rPr>
          <w:rFonts w:ascii="Times New Roman" w:hAnsi="Times New Roman" w:cs="Times New Roman"/>
          <w:b w:val="0"/>
          <w:color w:val="auto"/>
          <w:sz w:val="24"/>
          <w:szCs w:val="24"/>
        </w:rPr>
        <w:t xml:space="preserve"> are</w:t>
      </w:r>
      <w:r w:rsidR="00B36A78">
        <w:rPr>
          <w:rFonts w:ascii="Times New Roman" w:hAnsi="Times New Roman" w:cs="Times New Roman"/>
          <w:b w:val="0"/>
          <w:color w:val="auto"/>
          <w:sz w:val="24"/>
          <w:szCs w:val="24"/>
        </w:rPr>
        <w:t xml:space="preserve"> </w:t>
      </w:r>
      <w:r w:rsidR="00A45504">
        <w:rPr>
          <w:rFonts w:ascii="Times New Roman" w:hAnsi="Times New Roman" w:cs="Times New Roman"/>
          <w:b w:val="0"/>
          <w:color w:val="auto"/>
          <w:sz w:val="24"/>
          <w:szCs w:val="24"/>
        </w:rPr>
        <w:t xml:space="preserve">represented by black diamonds. Means </w:t>
      </w:r>
      <w:r w:rsidR="00B36A78">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B36A78">
        <w:rPr>
          <w:rFonts w:ascii="Times New Roman" w:hAnsi="Times New Roman" w:cs="Times New Roman"/>
          <w:b w:val="0"/>
          <w:color w:val="auto"/>
          <w:sz w:val="24"/>
          <w:szCs w:val="24"/>
        </w:rPr>
        <w:t xml:space="preserve">.  </w:t>
      </w:r>
      <w:r w:rsidR="00B36A78" w:rsidRPr="00B36A78">
        <w:rPr>
          <w:rFonts w:ascii="Times New Roman" w:hAnsi="Times New Roman" w:cs="Times New Roman"/>
          <w:color w:val="auto"/>
          <w:sz w:val="24"/>
          <w:szCs w:val="24"/>
        </w:rPr>
        <w:t>A.</w:t>
      </w:r>
      <w:r w:rsidR="00B36A78">
        <w:rPr>
          <w:rFonts w:ascii="Times New Roman" w:hAnsi="Times New Roman" w:cs="Times New Roman"/>
          <w:b w:val="0"/>
          <w:color w:val="auto"/>
          <w:sz w:val="24"/>
          <w:szCs w:val="24"/>
        </w:rPr>
        <w:t xml:space="preserve"> S</w:t>
      </w:r>
      <w:r w:rsidR="00FD3710" w:rsidRPr="00A46C09">
        <w:rPr>
          <w:rFonts w:ascii="Times New Roman" w:hAnsi="Times New Roman" w:cs="Times New Roman"/>
          <w:b w:val="0"/>
          <w:color w:val="auto"/>
          <w:sz w:val="24"/>
          <w:szCs w:val="24"/>
        </w:rPr>
        <w:t>tream discharge</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L s</w:t>
      </w:r>
      <w:r w:rsidR="00B36A78" w:rsidRPr="00B36A7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B</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C</w:t>
      </w:r>
      <w:r w:rsidR="007A2412">
        <w:rPr>
          <w:rFonts w:ascii="Times New Roman" w:hAnsi="Times New Roman" w:cs="Times New Roman"/>
          <w:b w:val="0"/>
          <w:color w:val="auto"/>
          <w:sz w:val="24"/>
          <w:szCs w:val="24"/>
        </w:rPr>
        <w:t>anopy openness</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 open</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L</w:t>
      </w:r>
      <w:r w:rsidR="000A7AD2" w:rsidRPr="00A46C09">
        <w:rPr>
          <w:rFonts w:ascii="Times New Roman" w:hAnsi="Times New Roman" w:cs="Times New Roman"/>
          <w:b w:val="0"/>
          <w:color w:val="auto"/>
          <w:sz w:val="24"/>
          <w:szCs w:val="24"/>
        </w:rPr>
        <w:t>ight values as photosynthetically active radiation (PA</w:t>
      </w:r>
      <w:r w:rsidR="000A7AD2" w:rsidRPr="003B01B5">
        <w:rPr>
          <w:rFonts w:ascii="Times New Roman" w:hAnsi="Times New Roman" w:cs="Times New Roman"/>
          <w:b w:val="0"/>
          <w:color w:val="auto"/>
          <w:sz w:val="24"/>
          <w:szCs w:val="24"/>
        </w:rPr>
        <w:t>R</w:t>
      </w:r>
      <w:r w:rsidR="00D508BB">
        <w:rPr>
          <w:rFonts w:ascii="Times New Roman" w:hAnsi="Times New Roman" w:cs="Times New Roman"/>
          <w:b w:val="0"/>
          <w:color w:val="auto"/>
          <w:sz w:val="24"/>
          <w:szCs w:val="24"/>
        </w:rPr>
        <w:t xml:space="preserve">; </w:t>
      </w:r>
      <w:r w:rsidR="003B01B5" w:rsidRPr="003B01B5">
        <w:rPr>
          <w:rFonts w:ascii="Times New Roman" w:hAnsi="Times New Roman" w:cs="Times New Roman"/>
          <w:b w:val="0"/>
          <w:color w:val="auto"/>
          <w:sz w:val="24"/>
          <w:szCs w:val="24"/>
        </w:rPr>
        <w:t>mols of photons m</w:t>
      </w:r>
      <w:r w:rsidR="003B01B5" w:rsidRPr="003B01B5">
        <w:rPr>
          <w:rFonts w:ascii="Times New Roman" w:hAnsi="Times New Roman" w:cs="Times New Roman"/>
          <w:b w:val="0"/>
          <w:color w:val="auto"/>
          <w:sz w:val="24"/>
          <w:szCs w:val="24"/>
          <w:vertAlign w:val="superscript"/>
        </w:rPr>
        <w:t>-2</w:t>
      </w:r>
      <w:r w:rsidR="003B01B5" w:rsidRPr="003B01B5">
        <w:rPr>
          <w:rFonts w:ascii="Times New Roman" w:hAnsi="Times New Roman" w:cs="Times New Roman"/>
          <w:b w:val="0"/>
          <w:color w:val="auto"/>
          <w:sz w:val="24"/>
          <w:szCs w:val="24"/>
        </w:rPr>
        <w:t xml:space="preserve"> d</w:t>
      </w:r>
      <w:r w:rsidR="003B01B5" w:rsidRPr="003B01B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w:t>
      </w:r>
      <w:r w:rsidR="00B36A78" w:rsidRPr="003B01B5">
        <w:rPr>
          <w:rFonts w:ascii="Times New Roman" w:hAnsi="Times New Roman" w:cs="Times New Roman"/>
          <w:b w:val="0"/>
          <w:color w:val="auto"/>
          <w:sz w:val="24"/>
          <w:szCs w:val="24"/>
        </w:rPr>
        <w:t xml:space="preserve"> Fall </w:t>
      </w:r>
      <w:r w:rsidR="00B36A78">
        <w:rPr>
          <w:rFonts w:ascii="Times New Roman" w:hAnsi="Times New Roman" w:cs="Times New Roman"/>
          <w:b w:val="0"/>
          <w:color w:val="auto"/>
          <w:sz w:val="24"/>
          <w:szCs w:val="24"/>
        </w:rPr>
        <w:t>2017 mean is significantly less than either summer</w:t>
      </w:r>
      <w:r w:rsidR="00BA1BE5">
        <w:rPr>
          <w:rFonts w:ascii="Times New Roman" w:hAnsi="Times New Roman" w:cs="Times New Roman"/>
          <w:b w:val="0"/>
          <w:color w:val="auto"/>
          <w:sz w:val="24"/>
          <w:szCs w:val="24"/>
        </w:rPr>
        <w:t xml:space="preserve"> at p=0.001</w:t>
      </w:r>
      <w:r w:rsidR="000A7AD2" w:rsidRPr="00A46C09">
        <w:rPr>
          <w:rFonts w:ascii="Times New Roman" w:hAnsi="Times New Roman" w:cs="Times New Roman"/>
          <w:b w:val="0"/>
          <w:color w:val="auto"/>
          <w:sz w:val="24"/>
          <w:szCs w:val="24"/>
        </w:rPr>
        <w:t>.</w:t>
      </w:r>
    </w:p>
    <w:p w14:paraId="0EF000E2" w14:textId="0A5D8FC7" w:rsidR="00111E38" w:rsidRPr="00A46C09" w:rsidRDefault="00743B58" w:rsidP="00111E38">
      <w:pPr>
        <w:spacing w:line="480" w:lineRule="auto"/>
        <w:ind w:firstLine="720"/>
        <w:rPr>
          <w:rFonts w:ascii="Times New Roman" w:hAnsi="Times New Roman" w:cs="Times New Roman"/>
        </w:rPr>
      </w:pPr>
      <w:r w:rsidRPr="00A46C09">
        <w:rPr>
          <w:rFonts w:ascii="Times New Roman" w:hAnsi="Times New Roman" w:cs="Times New Roman"/>
        </w:rPr>
        <w:t xml:space="preserve">Due to relatively high detection limits and very low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7B490A">
        <w:rPr>
          <w:rFonts w:ascii="Times New Roman" w:hAnsi="Times New Roman" w:cs="Times New Roman"/>
        </w:rPr>
        <w:t>and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concentrati</w:t>
      </w:r>
      <w:r w:rsidR="007B490A">
        <w:rPr>
          <w:rFonts w:ascii="Times New Roman" w:hAnsi="Times New Roman" w:cs="Times New Roman"/>
        </w:rPr>
        <w:t>on, and despite spiking 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98555D">
        <w:rPr>
          <w:rFonts w:ascii="Times New Roman" w:hAnsi="Times New Roman" w:cs="Times New Roman"/>
        </w:rPr>
        <w:t xml:space="preserve"> analyses, some</w:t>
      </w:r>
      <w:r w:rsidR="007B490A" w:rsidRPr="007B490A">
        <w:rPr>
          <w:rFonts w:ascii="Times New Roman" w:hAnsi="Times New Roman" w:cs="Times New Roman"/>
        </w:rPr>
        <w:t xml:space="preserve">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382E4B" w:rsidRPr="00A46C09">
        <w:rPr>
          <w:rFonts w:ascii="Times New Roman" w:hAnsi="Times New Roman" w:cs="Times New Roman"/>
        </w:rPr>
        <w:t xml:space="preserve"> </w:t>
      </w:r>
      <w:r w:rsidRPr="00A46C09">
        <w:rPr>
          <w:rFonts w:ascii="Times New Roman" w:hAnsi="Times New Roman" w:cs="Times New Roman"/>
        </w:rPr>
        <w:t>a</w:t>
      </w:r>
      <w:r w:rsidR="007B490A">
        <w:rPr>
          <w:rFonts w:ascii="Times New Roman" w:hAnsi="Times New Roman" w:cs="Times New Roman"/>
        </w:rPr>
        <w:t>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382E4B" w:rsidRPr="00A46C09">
        <w:rPr>
          <w:rFonts w:ascii="Times New Roman" w:hAnsi="Times New Roman" w:cs="Times New Roman"/>
        </w:rPr>
        <w:t xml:space="preserve">values were calculated as </w:t>
      </w:r>
      <w:r w:rsidRPr="00A46C09">
        <w:rPr>
          <w:rFonts w:ascii="Times New Roman" w:hAnsi="Times New Roman" w:cs="Times New Roman"/>
        </w:rPr>
        <w:t xml:space="preserve">a </w:t>
      </w:r>
      <w:r w:rsidR="00382E4B" w:rsidRPr="00A46C09">
        <w:rPr>
          <w:rFonts w:ascii="Times New Roman" w:hAnsi="Times New Roman" w:cs="Times New Roman"/>
        </w:rPr>
        <w:t xml:space="preserve">negative </w:t>
      </w:r>
      <w:r w:rsidRPr="00A46C09">
        <w:rPr>
          <w:rFonts w:ascii="Times New Roman" w:hAnsi="Times New Roman" w:cs="Times New Roman"/>
        </w:rPr>
        <w:t xml:space="preserve">concentration.  Because </w:t>
      </w:r>
      <w:r w:rsidR="00382E4B" w:rsidRPr="00A46C09">
        <w:rPr>
          <w:rFonts w:ascii="Times New Roman" w:hAnsi="Times New Roman" w:cs="Times New Roman"/>
        </w:rPr>
        <w:t>of this</w:t>
      </w:r>
      <w:r w:rsidR="00796416" w:rsidRPr="00A46C09">
        <w:rPr>
          <w:rFonts w:ascii="Times New Roman" w:hAnsi="Times New Roman" w:cs="Times New Roman"/>
        </w:rPr>
        <w:t xml:space="preserve">, </w:t>
      </w:r>
      <w:r w:rsidRPr="00A46C09">
        <w:rPr>
          <w:rFonts w:ascii="Times New Roman" w:hAnsi="Times New Roman" w:cs="Times New Roman"/>
        </w:rPr>
        <w:t xml:space="preserve">I linearly shifted values </w:t>
      </w:r>
      <w:r w:rsidR="00796416" w:rsidRPr="00A46C09">
        <w:rPr>
          <w:rFonts w:ascii="Times New Roman" w:hAnsi="Times New Roman" w:cs="Times New Roman"/>
        </w:rPr>
        <w:t xml:space="preserve">into </w:t>
      </w:r>
      <w:r w:rsidRPr="00A46C09">
        <w:rPr>
          <w:rFonts w:ascii="Times New Roman" w:hAnsi="Times New Roman" w:cs="Times New Roman"/>
        </w:rPr>
        <w:t xml:space="preserve">a </w:t>
      </w:r>
      <w:r w:rsidR="00796416" w:rsidRPr="00A46C09">
        <w:rPr>
          <w:rFonts w:ascii="Times New Roman" w:hAnsi="Times New Roman" w:cs="Times New Roman"/>
        </w:rPr>
        <w:t>positive range</w:t>
      </w:r>
      <w:r w:rsidRPr="00A46C09">
        <w:rPr>
          <w:rFonts w:ascii="Times New Roman" w:hAnsi="Times New Roman" w:cs="Times New Roman"/>
        </w:rPr>
        <w:t xml:space="preserve">, </w:t>
      </w:r>
      <w:r w:rsidR="00111E38">
        <w:rPr>
          <w:rFonts w:ascii="Times New Roman" w:hAnsi="Times New Roman" w:cs="Times New Roman"/>
        </w:rPr>
        <w:lastRenderedPageBreak/>
        <w:t>and</w:t>
      </w:r>
      <w:r w:rsidR="0024535B">
        <w:rPr>
          <w:rFonts w:ascii="Times New Roman" w:hAnsi="Times New Roman" w:cs="Times New Roman"/>
        </w:rPr>
        <w:t xml:space="preserve"> then</w:t>
      </w:r>
      <w:r w:rsidR="00111E38">
        <w:rPr>
          <w:rFonts w:ascii="Times New Roman" w:hAnsi="Times New Roman" w:cs="Times New Roman"/>
        </w:rPr>
        <w:t xml:space="preserve"> added</w:t>
      </w:r>
      <w:r w:rsidR="00111E38" w:rsidRPr="00A46C09">
        <w:rPr>
          <w:rFonts w:ascii="Times New Roman" w:hAnsi="Times New Roman" w:cs="Times New Roman"/>
        </w:rPr>
        <w:t xml:space="preserve"> </w:t>
      </w:r>
      <w:r w:rsidR="00111E38">
        <w:rPr>
          <w:rFonts w:ascii="Times New Roman" w:hAnsi="Times New Roman" w:cs="Times New Roman"/>
        </w:rPr>
        <w:t>NH</w:t>
      </w:r>
      <w:r w:rsidR="00111E38" w:rsidRPr="007B490A">
        <w:rPr>
          <w:rFonts w:ascii="Times New Roman" w:hAnsi="Times New Roman" w:cs="Times New Roman"/>
          <w:vertAlign w:val="subscript"/>
        </w:rPr>
        <w:t>4</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w:t>
      </w:r>
      <w:r w:rsidR="00111E38">
        <w:rPr>
          <w:rFonts w:ascii="Times New Roman" w:hAnsi="Times New Roman" w:cs="Times New Roman"/>
        </w:rPr>
        <w:t>and NO</w:t>
      </w:r>
      <w:r w:rsidR="00111E38" w:rsidRPr="007B490A">
        <w:rPr>
          <w:rFonts w:ascii="Times New Roman" w:hAnsi="Times New Roman" w:cs="Times New Roman"/>
          <w:vertAlign w:val="subscript"/>
        </w:rPr>
        <w:t>3</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together to produce a relative measure of total dissolved inorganic nitrogen (DIN)</w:t>
      </w:r>
      <w:r w:rsidR="0024535B">
        <w:rPr>
          <w:rFonts w:ascii="Times New Roman" w:hAnsi="Times New Roman" w:cs="Times New Roman"/>
        </w:rPr>
        <w:t>.</w:t>
      </w:r>
      <w:r w:rsidR="00111E38">
        <w:rPr>
          <w:rFonts w:ascii="Times New Roman" w:hAnsi="Times New Roman" w:cs="Times New Roman"/>
        </w:rPr>
        <w:t xml:space="preserve"> </w:t>
      </w:r>
      <w:r w:rsidR="00FC2101">
        <w:rPr>
          <w:rFonts w:ascii="Times New Roman" w:hAnsi="Times New Roman" w:cs="Times New Roman"/>
        </w:rPr>
        <w:t xml:space="preserve"> </w:t>
      </w:r>
      <w:r w:rsidR="0024535B">
        <w:rPr>
          <w:rFonts w:ascii="Times New Roman" w:hAnsi="Times New Roman" w:cs="Times New Roman"/>
        </w:rPr>
        <w:t>I then</w:t>
      </w:r>
      <w:r w:rsidRPr="00A46C09">
        <w:rPr>
          <w:rFonts w:ascii="Times New Roman" w:hAnsi="Times New Roman" w:cs="Times New Roman"/>
        </w:rPr>
        <w:t xml:space="preserve"> removed</w:t>
      </w:r>
      <w:r w:rsidR="00796416" w:rsidRPr="00A46C09">
        <w:rPr>
          <w:rFonts w:ascii="Times New Roman" w:hAnsi="Times New Roman" w:cs="Times New Roman"/>
        </w:rPr>
        <w:t xml:space="preserve"> </w:t>
      </w:r>
      <w:r w:rsidRPr="00A46C09">
        <w:rPr>
          <w:rFonts w:ascii="Times New Roman" w:hAnsi="Times New Roman" w:cs="Times New Roman"/>
        </w:rPr>
        <w:t xml:space="preserve">two </w:t>
      </w:r>
      <w:r w:rsidR="00993399" w:rsidRPr="00A46C09">
        <w:rPr>
          <w:rFonts w:ascii="Times New Roman" w:hAnsi="Times New Roman" w:cs="Times New Roman"/>
        </w:rPr>
        <w:t xml:space="preserve">unreasonably high </w:t>
      </w:r>
      <w:r w:rsidR="00111E38">
        <w:rPr>
          <w:rFonts w:ascii="Times New Roman" w:hAnsi="Times New Roman" w:cs="Times New Roman"/>
        </w:rPr>
        <w:t xml:space="preserve">DIN outliers </w:t>
      </w:r>
      <w:r w:rsidR="00993399" w:rsidRPr="00A46C09">
        <w:rPr>
          <w:rFonts w:ascii="Times New Roman" w:hAnsi="Times New Roman" w:cs="Times New Roman"/>
        </w:rPr>
        <w:t xml:space="preserve">(0.1860 for Hovey Cr. </w:t>
      </w:r>
      <w:r w:rsidR="00FC2101">
        <w:rPr>
          <w:rFonts w:ascii="Times New Roman" w:hAnsi="Times New Roman" w:cs="Times New Roman"/>
        </w:rPr>
        <w:t>i</w:t>
      </w:r>
      <w:r w:rsidR="00993399" w:rsidRPr="00A46C09">
        <w:rPr>
          <w:rFonts w:ascii="Times New Roman" w:hAnsi="Times New Roman" w:cs="Times New Roman"/>
        </w:rPr>
        <w:t>n fall 2017 and 0.2559 mg N L</w:t>
      </w:r>
      <w:r w:rsidR="00993399" w:rsidRPr="00A46C09">
        <w:rPr>
          <w:rFonts w:ascii="Times New Roman" w:hAnsi="Times New Roman" w:cs="Times New Roman"/>
          <w:vertAlign w:val="superscript"/>
        </w:rPr>
        <w:t>-1</w:t>
      </w:r>
      <w:r w:rsidR="00993399" w:rsidRPr="00A46C09">
        <w:rPr>
          <w:rFonts w:ascii="Times New Roman" w:hAnsi="Times New Roman" w:cs="Times New Roman"/>
        </w:rPr>
        <w:t xml:space="preserve"> for Swauk Cr. in summer 2017)</w:t>
      </w:r>
      <w:r w:rsidR="00111E38">
        <w:rPr>
          <w:rFonts w:ascii="Times New Roman" w:hAnsi="Times New Roman" w:cs="Times New Roman"/>
        </w:rPr>
        <w:t xml:space="preserve">.  </w:t>
      </w:r>
      <w:r w:rsidR="00993399" w:rsidRPr="00A46C09">
        <w:rPr>
          <w:rFonts w:ascii="Times New Roman" w:hAnsi="Times New Roman" w:cs="Times New Roman"/>
        </w:rPr>
        <w:t>R</w:t>
      </w:r>
      <w:r w:rsidR="00796416" w:rsidRPr="00A46C09">
        <w:rPr>
          <w:rFonts w:ascii="Times New Roman" w:hAnsi="Times New Roman" w:cs="Times New Roman"/>
        </w:rPr>
        <w:t>elative</w:t>
      </w:r>
      <w:r w:rsidR="00993399" w:rsidRPr="00A46C09">
        <w:rPr>
          <w:rFonts w:ascii="Times New Roman" w:hAnsi="Times New Roman" w:cs="Times New Roman"/>
        </w:rPr>
        <w:t xml:space="preserve"> DIN</w:t>
      </w:r>
      <w:r w:rsidR="00796416" w:rsidRPr="00A46C09">
        <w:rPr>
          <w:rFonts w:ascii="Times New Roman" w:hAnsi="Times New Roman" w:cs="Times New Roman"/>
        </w:rPr>
        <w:t xml:space="preserve"> values ranged from 0.0021 to 0.</w:t>
      </w:r>
      <w:r w:rsidR="009D7E89">
        <w:rPr>
          <w:rFonts w:ascii="Times New Roman" w:hAnsi="Times New Roman" w:cs="Times New Roman"/>
        </w:rPr>
        <w:t>0</w:t>
      </w:r>
      <w:r w:rsidR="00796416" w:rsidRPr="00A46C09">
        <w:rPr>
          <w:rFonts w:ascii="Times New Roman" w:hAnsi="Times New Roman" w:cs="Times New Roman"/>
        </w:rPr>
        <w:t>178 mg N L</w:t>
      </w:r>
      <w:r w:rsidR="00796416" w:rsidRPr="00A46C09">
        <w:rPr>
          <w:rFonts w:ascii="Times New Roman" w:hAnsi="Times New Roman" w:cs="Times New Roman"/>
          <w:vertAlign w:val="superscript"/>
        </w:rPr>
        <w:t>-1</w:t>
      </w:r>
      <w:r w:rsidR="008B48B7">
        <w:rPr>
          <w:rFonts w:ascii="Times New Roman" w:hAnsi="Times New Roman" w:cs="Times New Roman"/>
        </w:rPr>
        <w:t xml:space="preserve"> with the last sampling period showing significantly higher relative concentrations than the previous 2 sampling periods </w:t>
      </w:r>
      <w:r w:rsidR="0024535B">
        <w:rPr>
          <w:rFonts w:ascii="Times New Roman" w:hAnsi="Times New Roman" w:cs="Times New Roman"/>
        </w:rPr>
        <w:t>(ANOVA, p</w:t>
      </w:r>
      <w:r w:rsidR="008B48B7">
        <w:rPr>
          <w:rFonts w:ascii="Times New Roman" w:hAnsi="Times New Roman" w:cs="Times New Roman"/>
        </w:rPr>
        <w:t>=</w:t>
      </w:r>
      <w:r w:rsidR="0024535B">
        <w:rPr>
          <w:rFonts w:ascii="Times New Roman" w:hAnsi="Times New Roman" w:cs="Times New Roman"/>
        </w:rPr>
        <w:t>4.6e-7</w:t>
      </w:r>
      <w:r w:rsidR="006C4760">
        <w:rPr>
          <w:rFonts w:ascii="Times New Roman" w:hAnsi="Times New Roman" w:cs="Times New Roman"/>
        </w:rPr>
        <w:t xml:space="preserve">;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A)</w:t>
      </w:r>
      <w:r w:rsidR="008B48B7">
        <w:rPr>
          <w:rFonts w:ascii="Times New Roman" w:hAnsi="Times New Roman" w:cs="Times New Roman"/>
        </w:rPr>
        <w:t>.</w:t>
      </w:r>
      <w:r w:rsidR="0098555D">
        <w:rPr>
          <w:rFonts w:ascii="Times New Roman" w:hAnsi="Times New Roman" w:cs="Times New Roman"/>
        </w:rPr>
        <w:t xml:space="preserve">  </w:t>
      </w:r>
      <w:r w:rsidR="00111E38" w:rsidRPr="00A46C09">
        <w:rPr>
          <w:rFonts w:ascii="Times New Roman" w:hAnsi="Times New Roman" w:cs="Times New Roman"/>
        </w:rPr>
        <w:t>SRP</w:t>
      </w:r>
      <w:r w:rsidR="0098555D">
        <w:rPr>
          <w:rFonts w:ascii="Times New Roman" w:hAnsi="Times New Roman" w:cs="Times New Roman"/>
        </w:rPr>
        <w:t xml:space="preserve"> </w:t>
      </w:r>
      <w:r w:rsidR="00111E38" w:rsidRPr="00A46C09">
        <w:rPr>
          <w:rFonts w:ascii="Times New Roman" w:hAnsi="Times New Roman" w:cs="Times New Roman"/>
        </w:rPr>
        <w:t>ranged from 0.0049 to 0.0610 mg P L</w:t>
      </w:r>
      <w:r w:rsidR="00111E38" w:rsidRPr="00A46C09">
        <w:rPr>
          <w:rFonts w:ascii="Times New Roman" w:hAnsi="Times New Roman" w:cs="Times New Roman"/>
          <w:vertAlign w:val="superscript"/>
        </w:rPr>
        <w:t>-1</w:t>
      </w:r>
      <w:r w:rsidR="0024535B">
        <w:rPr>
          <w:rFonts w:ascii="Times New Roman" w:hAnsi="Times New Roman" w:cs="Times New Roman"/>
        </w:rPr>
        <w:t xml:space="preserve"> with the last sampling period showing significantly higher</w:t>
      </w:r>
      <w:r w:rsidR="0098555D">
        <w:rPr>
          <w:rFonts w:ascii="Times New Roman" w:hAnsi="Times New Roman" w:cs="Times New Roman"/>
        </w:rPr>
        <w:t xml:space="preserve"> </w:t>
      </w:r>
      <w:r w:rsidR="0024535B">
        <w:rPr>
          <w:rFonts w:ascii="Times New Roman" w:hAnsi="Times New Roman" w:cs="Times New Roman"/>
        </w:rPr>
        <w:t>concentrations than the previous 2 sampling periods (ANOVA, p=1.7e-7)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B).</w:t>
      </w:r>
      <w:r w:rsidR="008B48B7">
        <w:rPr>
          <w:rFonts w:ascii="Times New Roman" w:hAnsi="Times New Roman" w:cs="Times New Roman"/>
        </w:rPr>
        <w:t xml:space="preserve"> Dissolved organic carbon (</w:t>
      </w:r>
      <w:r w:rsidR="00111E38" w:rsidRPr="00A46C09">
        <w:rPr>
          <w:rFonts w:ascii="Times New Roman" w:hAnsi="Times New Roman" w:cs="Times New Roman"/>
        </w:rPr>
        <w:t>DOC</w:t>
      </w:r>
      <w:r w:rsidR="008B48B7">
        <w:rPr>
          <w:rFonts w:ascii="Times New Roman" w:hAnsi="Times New Roman" w:cs="Times New Roman"/>
        </w:rPr>
        <w:t>)</w:t>
      </w:r>
      <w:r w:rsidR="00111E38" w:rsidRPr="00A46C09">
        <w:rPr>
          <w:rFonts w:ascii="Times New Roman" w:hAnsi="Times New Roman" w:cs="Times New Roman"/>
        </w:rPr>
        <w:t xml:space="preserve"> ranged from 0.51 to 13.27 mg C L</w:t>
      </w:r>
      <w:r w:rsidR="00111E38" w:rsidRPr="00A46C09">
        <w:rPr>
          <w:rFonts w:ascii="Times New Roman" w:hAnsi="Times New Roman" w:cs="Times New Roman"/>
          <w:vertAlign w:val="superscript"/>
        </w:rPr>
        <w:t>-1</w:t>
      </w:r>
      <w:r w:rsidR="008B48B7">
        <w:rPr>
          <w:rFonts w:ascii="Times New Roman" w:hAnsi="Times New Roman" w:cs="Times New Roman"/>
        </w:rPr>
        <w:t xml:space="preserve"> </w:t>
      </w:r>
      <w:r w:rsidR="0024535B">
        <w:rPr>
          <w:rFonts w:ascii="Times New Roman" w:hAnsi="Times New Roman" w:cs="Times New Roman"/>
        </w:rPr>
        <w:t xml:space="preserve">with the last sampling period </w:t>
      </w:r>
      <w:r w:rsidR="0098555D">
        <w:rPr>
          <w:rFonts w:ascii="Times New Roman" w:hAnsi="Times New Roman" w:cs="Times New Roman"/>
        </w:rPr>
        <w:t xml:space="preserve">also </w:t>
      </w:r>
      <w:r w:rsidR="0024535B">
        <w:rPr>
          <w:rFonts w:ascii="Times New Roman" w:hAnsi="Times New Roman" w:cs="Times New Roman"/>
        </w:rPr>
        <w:t>showing significantly higher relative concentrations than the previous 2 sampling periods (ANOVA, p=1.2e-4)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C)</w:t>
      </w:r>
      <w:r w:rsidR="00111E38" w:rsidRPr="00A46C09">
        <w:rPr>
          <w:rFonts w:ascii="Times New Roman" w:hAnsi="Times New Roman" w:cs="Times New Roman"/>
        </w:rPr>
        <w:t>.</w:t>
      </w:r>
    </w:p>
    <w:p w14:paraId="3FEAE0CA" w14:textId="0B44BBD2" w:rsidR="00DA0A78" w:rsidRPr="00A46C09" w:rsidRDefault="00DA0A78" w:rsidP="000A7AD2">
      <w:pPr>
        <w:spacing w:line="480" w:lineRule="auto"/>
        <w:ind w:firstLine="720"/>
        <w:rPr>
          <w:rFonts w:ascii="Times New Roman" w:hAnsi="Times New Roman" w:cs="Times New Roman"/>
        </w:rPr>
      </w:pPr>
    </w:p>
    <w:p w14:paraId="4F6107CC" w14:textId="63AA05F0" w:rsidR="007C3908" w:rsidRPr="00A46C09" w:rsidRDefault="007C3908" w:rsidP="000A7AD2">
      <w:pPr>
        <w:keepNext/>
        <w:jc w:val="center"/>
        <w:rPr>
          <w:rFonts w:ascii="Times New Roman" w:hAnsi="Times New Roman" w:cs="Times New Roman"/>
        </w:rPr>
      </w:pPr>
    </w:p>
    <w:p w14:paraId="00B3D4EE" w14:textId="77777777" w:rsidR="00796416" w:rsidRPr="00A46C09" w:rsidRDefault="000A7AD2" w:rsidP="003D61DC">
      <w:pPr>
        <w:keepNext/>
        <w:jc w:val="center"/>
        <w:rPr>
          <w:rFonts w:ascii="Times New Roman" w:hAnsi="Times New Roman" w:cs="Times New Roman"/>
        </w:rPr>
      </w:pPr>
      <w:r w:rsidRPr="00A46C09">
        <w:rPr>
          <w:rFonts w:ascii="Times New Roman" w:hAnsi="Times New Roman" w:cs="Times New Roman"/>
          <w:noProof/>
          <w:lang w:eastAsia="ja-JP"/>
        </w:rPr>
        <w:drawing>
          <wp:inline distT="0" distB="0" distL="0" distR="0" wp14:anchorId="22EE1604" wp14:editId="41E00DA1">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627998E3" w14:textId="3CEC2986" w:rsidR="000A7AD2" w:rsidRPr="00A46C09" w:rsidRDefault="00796416" w:rsidP="000A7AD2">
      <w:pPr>
        <w:pStyle w:val="Caption"/>
        <w:rPr>
          <w:rFonts w:ascii="Times New Roman" w:eastAsia="STHupo" w:hAnsi="Times New Roman" w:cs="Times New Roman"/>
          <w:b w:val="0"/>
          <w:color w:val="auto"/>
          <w:sz w:val="24"/>
          <w:szCs w:val="24"/>
        </w:rPr>
      </w:pPr>
      <w:bookmarkStart w:id="10" w:name="_Ref5796103"/>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4</w:t>
      </w:r>
      <w:r w:rsidRPr="00A46C09">
        <w:rPr>
          <w:rFonts w:ascii="Times New Roman" w:hAnsi="Times New Roman" w:cs="Times New Roman"/>
          <w:color w:val="auto"/>
          <w:sz w:val="24"/>
          <w:szCs w:val="24"/>
        </w:rPr>
        <w:fldChar w:fldCharType="end"/>
      </w:r>
      <w:bookmarkEnd w:id="10"/>
      <w:r w:rsidR="00195C31" w:rsidRPr="00A46C09">
        <w:rPr>
          <w:rFonts w:ascii="Times New Roman" w:hAnsi="Times New Roman" w:cs="Times New Roman"/>
          <w:b w:val="0"/>
          <w:color w:val="auto"/>
          <w:sz w:val="24"/>
          <w:szCs w:val="24"/>
        </w:rPr>
        <w:t xml:space="preserve"> Boxplot of </w:t>
      </w:r>
      <w:r w:rsidR="0024535B">
        <w:rPr>
          <w:rFonts w:ascii="Times New Roman" w:hAnsi="Times New Roman" w:cs="Times New Roman"/>
          <w:b w:val="0"/>
          <w:color w:val="auto"/>
          <w:sz w:val="24"/>
          <w:szCs w:val="24"/>
        </w:rPr>
        <w:t xml:space="preserve">nutrient concentrations at consecutive sampling periods.  </w:t>
      </w:r>
      <w:r w:rsidR="00A45504">
        <w:rPr>
          <w:rFonts w:ascii="Times New Roman" w:hAnsi="Times New Roman" w:cs="Times New Roman"/>
          <w:b w:val="0"/>
          <w:color w:val="auto"/>
          <w:sz w:val="24"/>
          <w:szCs w:val="24"/>
        </w:rPr>
        <w:t xml:space="preserve">Means are represented by black diamonds. </w:t>
      </w:r>
      <w:r w:rsidR="0024535B">
        <w:rPr>
          <w:rFonts w:ascii="Times New Roman" w:hAnsi="Times New Roman" w:cs="Times New Roman"/>
          <w:b w:val="0"/>
          <w:color w:val="auto"/>
          <w:sz w:val="24"/>
          <w:szCs w:val="24"/>
        </w:rPr>
        <w:t>Means 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24535B">
        <w:rPr>
          <w:rFonts w:ascii="Times New Roman" w:hAnsi="Times New Roman" w:cs="Times New Roman"/>
          <w:b w:val="0"/>
          <w:color w:val="auto"/>
          <w:sz w:val="24"/>
          <w:szCs w:val="24"/>
        </w:rPr>
        <w:t>.  All nutrient concen</w:t>
      </w:r>
      <w:r w:rsidR="00D508BB">
        <w:rPr>
          <w:rFonts w:ascii="Times New Roman" w:hAnsi="Times New Roman" w:cs="Times New Roman"/>
          <w:b w:val="0"/>
          <w:color w:val="auto"/>
          <w:sz w:val="24"/>
          <w:szCs w:val="24"/>
        </w:rPr>
        <w:t xml:space="preserve">trations were not </w:t>
      </w:r>
      <w:r w:rsidR="0024535B">
        <w:rPr>
          <w:rFonts w:ascii="Times New Roman" w:hAnsi="Times New Roman" w:cs="Times New Roman"/>
          <w:b w:val="0"/>
          <w:color w:val="auto"/>
          <w:sz w:val="24"/>
          <w:szCs w:val="24"/>
        </w:rPr>
        <w:t xml:space="preserve">different for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2017</w:t>
      </w:r>
      <w:r w:rsidR="00D508BB">
        <w:rPr>
          <w:rFonts w:ascii="Times New Roman" w:hAnsi="Times New Roman" w:cs="Times New Roman"/>
          <w:b w:val="0"/>
          <w:color w:val="auto"/>
          <w:sz w:val="24"/>
          <w:szCs w:val="24"/>
        </w:rPr>
        <w:t xml:space="preserve"> and </w:t>
      </w:r>
      <w:r w:rsidR="00FC2192">
        <w:rPr>
          <w:rFonts w:ascii="Times New Roman" w:hAnsi="Times New Roman" w:cs="Times New Roman"/>
          <w:b w:val="0"/>
          <w:color w:val="auto"/>
          <w:sz w:val="24"/>
          <w:szCs w:val="24"/>
        </w:rPr>
        <w:t>fall</w:t>
      </w:r>
      <w:r w:rsidR="00D508BB">
        <w:rPr>
          <w:rFonts w:ascii="Times New Roman" w:hAnsi="Times New Roman" w:cs="Times New Roman"/>
          <w:b w:val="0"/>
          <w:color w:val="auto"/>
          <w:sz w:val="24"/>
          <w:szCs w:val="24"/>
        </w:rPr>
        <w:t xml:space="preserve"> 2017 and then rose </w:t>
      </w:r>
      <w:r w:rsidR="0024535B">
        <w:rPr>
          <w:rFonts w:ascii="Times New Roman" w:hAnsi="Times New Roman" w:cs="Times New Roman"/>
          <w:b w:val="0"/>
          <w:color w:val="auto"/>
          <w:sz w:val="24"/>
          <w:szCs w:val="24"/>
        </w:rPr>
        <w:t xml:space="preserve">in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2018.</w:t>
      </w:r>
      <w:r w:rsidR="00BA1BE5">
        <w:rPr>
          <w:rFonts w:ascii="Times New Roman" w:hAnsi="Times New Roman" w:cs="Times New Roman"/>
          <w:b w:val="0"/>
          <w:color w:val="auto"/>
          <w:sz w:val="24"/>
          <w:szCs w:val="24"/>
        </w:rPr>
        <w:t xml:space="preserve"> </w:t>
      </w:r>
      <w:r w:rsidR="0024535B">
        <w:rPr>
          <w:rFonts w:ascii="Times New Roman" w:hAnsi="Times New Roman" w:cs="Times New Roman"/>
          <w:b w:val="0"/>
          <w:color w:val="auto"/>
          <w:sz w:val="24"/>
          <w:szCs w:val="24"/>
        </w:rPr>
        <w:t xml:space="preserve"> </w:t>
      </w:r>
      <w:r w:rsidR="0024535B" w:rsidRPr="0024535B">
        <w:rPr>
          <w:rFonts w:ascii="Times New Roman" w:hAnsi="Times New Roman" w:cs="Times New Roman"/>
          <w:color w:val="auto"/>
          <w:sz w:val="24"/>
          <w:szCs w:val="24"/>
        </w:rPr>
        <w:t>A</w:t>
      </w:r>
      <w:r w:rsidR="0098555D">
        <w:rPr>
          <w:rFonts w:ascii="Times New Roman" w:hAnsi="Times New Roman" w:cs="Times New Roman"/>
          <w:color w:val="auto"/>
          <w:sz w:val="24"/>
          <w:szCs w:val="24"/>
        </w:rPr>
        <w:t>.</w:t>
      </w:r>
      <w:r w:rsidR="0024535B">
        <w:rPr>
          <w:rFonts w:ascii="Times New Roman" w:hAnsi="Times New Roman" w:cs="Times New Roman"/>
          <w:b w:val="0"/>
          <w:color w:val="auto"/>
          <w:sz w:val="24"/>
          <w:szCs w:val="24"/>
        </w:rPr>
        <w:t xml:space="preserve"> </w:t>
      </w:r>
      <w:r w:rsidR="0098555D">
        <w:rPr>
          <w:rFonts w:ascii="Times New Roman" w:hAnsi="Times New Roman" w:cs="Times New Roman"/>
          <w:b w:val="0"/>
          <w:color w:val="auto"/>
          <w:sz w:val="24"/>
          <w:szCs w:val="24"/>
        </w:rPr>
        <w:t>N</w:t>
      </w:r>
      <w:r w:rsidR="00195C31" w:rsidRPr="00A46C09">
        <w:rPr>
          <w:rFonts w:ascii="Times New Roman" w:hAnsi="Times New Roman" w:cs="Times New Roman"/>
          <w:b w:val="0"/>
          <w:color w:val="auto"/>
          <w:sz w:val="24"/>
          <w:szCs w:val="24"/>
        </w:rPr>
        <w:t>itrogen as relative values of diss</w:t>
      </w:r>
      <w:r w:rsidR="00D508BB">
        <w:rPr>
          <w:rFonts w:ascii="Times New Roman" w:hAnsi="Times New Roman" w:cs="Times New Roman"/>
          <w:b w:val="0"/>
          <w:color w:val="auto"/>
          <w:sz w:val="24"/>
          <w:szCs w:val="24"/>
        </w:rPr>
        <w:t xml:space="preserve">olved inorganic nitrogen (DIN; </w:t>
      </w:r>
      <w:r w:rsidR="00FD3710" w:rsidRPr="00A46C09">
        <w:rPr>
          <w:rFonts w:ascii="Times New Roman" w:hAnsi="Times New Roman" w:cs="Times New Roman"/>
          <w:b w:val="0"/>
          <w:color w:val="auto"/>
          <w:sz w:val="24"/>
          <w:szCs w:val="24"/>
        </w:rPr>
        <w:t>NH</w:t>
      </w:r>
      <w:r w:rsidR="00FD3710" w:rsidRPr="00A46C09">
        <w:rPr>
          <w:rFonts w:ascii="Times New Roman" w:hAnsi="Times New Roman" w:cs="Times New Roman"/>
          <w:b w:val="0"/>
          <w:color w:val="auto"/>
          <w:sz w:val="24"/>
          <w:szCs w:val="24"/>
          <w:vertAlign w:val="subscript"/>
        </w:rPr>
        <w:t>4</w:t>
      </w:r>
      <w:r w:rsidR="00FD3710" w:rsidRPr="00A46C09">
        <w:rPr>
          <w:rFonts w:ascii="Times New Roman" w:hAnsi="Times New Roman" w:cs="Times New Roman"/>
          <w:b w:val="0"/>
          <w:color w:val="auto"/>
          <w:sz w:val="24"/>
          <w:szCs w:val="24"/>
          <w:vertAlign w:val="superscript"/>
        </w:rPr>
        <w:t>+</w:t>
      </w:r>
      <w:r w:rsidR="00FD3710" w:rsidRPr="00A46C09">
        <w:rPr>
          <w:rFonts w:ascii="Times New Roman" w:hAnsi="Times New Roman" w:cs="Times New Roman"/>
          <w:b w:val="0"/>
          <w:color w:val="auto"/>
          <w:sz w:val="24"/>
          <w:szCs w:val="24"/>
        </w:rPr>
        <w:t xml:space="preserve"> + NO</w:t>
      </w:r>
      <w:r w:rsidR="00FD3710" w:rsidRPr="00A46C09">
        <w:rPr>
          <w:rFonts w:ascii="Times New Roman" w:hAnsi="Times New Roman" w:cs="Times New Roman"/>
          <w:b w:val="0"/>
          <w:color w:val="auto"/>
          <w:sz w:val="24"/>
          <w:szCs w:val="24"/>
          <w:vertAlign w:val="subscript"/>
        </w:rPr>
        <w:t>3</w:t>
      </w:r>
      <w:r w:rsidR="00FD3710" w:rsidRPr="00A46C09">
        <w:rPr>
          <w:rFonts w:ascii="Times New Roman" w:hAnsi="Times New Roman" w:cs="Times New Roman"/>
          <w:b w:val="0"/>
          <w:color w:val="auto"/>
          <w:sz w:val="24"/>
          <w:szCs w:val="24"/>
          <w:vertAlign w:val="superscript"/>
        </w:rPr>
        <w:t>-</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mg N L</w:t>
      </w:r>
      <w:r w:rsidR="00BA1BE5" w:rsidRPr="00BA1BE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  </w:t>
      </w:r>
      <w:r w:rsidR="00BA1BE5" w:rsidRPr="00BA1BE5">
        <w:rPr>
          <w:rFonts w:ascii="Times New Roman" w:hAnsi="Times New Roman" w:cs="Times New Roman"/>
          <w:color w:val="auto"/>
          <w:sz w:val="24"/>
          <w:szCs w:val="24"/>
        </w:rPr>
        <w:t>B</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P</w:t>
      </w:r>
      <w:r w:rsidR="000A7AD2" w:rsidRPr="00BA1BE5">
        <w:rPr>
          <w:rFonts w:ascii="Times New Roman" w:hAnsi="Times New Roman" w:cs="Times New Roman"/>
          <w:b w:val="0"/>
          <w:color w:val="auto"/>
          <w:sz w:val="24"/>
          <w:szCs w:val="24"/>
        </w:rPr>
        <w:t>h</w:t>
      </w:r>
      <w:r w:rsidR="000A7AD2" w:rsidRPr="00A46C09">
        <w:rPr>
          <w:rFonts w:ascii="Times New Roman" w:hAnsi="Times New Roman" w:cs="Times New Roman"/>
          <w:b w:val="0"/>
          <w:color w:val="auto"/>
          <w:sz w:val="24"/>
          <w:szCs w:val="24"/>
        </w:rPr>
        <w:t>osphate as soluble reactive phosphate (SRP</w:t>
      </w:r>
      <w:r w:rsidR="00D508BB">
        <w:rPr>
          <w:rFonts w:ascii="Times New Roman" w:hAnsi="Times New Roman" w:cs="Times New Roman"/>
          <w:b w:val="0"/>
          <w:color w:val="auto"/>
          <w:sz w:val="24"/>
          <w:szCs w:val="24"/>
        </w:rPr>
        <w:t>;</w:t>
      </w:r>
      <w:r w:rsidR="00BA1BE5">
        <w:rPr>
          <w:rFonts w:ascii="Times New Roman" w:hAnsi="Times New Roman" w:cs="Times New Roman"/>
          <w:b w:val="0"/>
          <w:color w:val="auto"/>
          <w:sz w:val="24"/>
          <w:szCs w:val="24"/>
        </w:rPr>
        <w:t xml:space="preserve"> PO</w:t>
      </w:r>
      <w:r w:rsidR="00BA1BE5" w:rsidRPr="00BA1BE5">
        <w:rPr>
          <w:rFonts w:ascii="Times New Roman" w:hAnsi="Times New Roman" w:cs="Times New Roman"/>
          <w:b w:val="0"/>
          <w:color w:val="auto"/>
          <w:sz w:val="24"/>
          <w:szCs w:val="24"/>
          <w:vertAlign w:val="subscript"/>
        </w:rPr>
        <w:t>4</w:t>
      </w:r>
      <w:r w:rsidR="00BA1BE5" w:rsidRPr="00BA1BE5">
        <w:rPr>
          <w:rFonts w:ascii="Times New Roman" w:hAnsi="Times New Roman" w:cs="Times New Roman"/>
          <w:b w:val="0"/>
          <w:color w:val="auto"/>
          <w:sz w:val="24"/>
          <w:szCs w:val="24"/>
          <w:vertAlign w:val="superscript"/>
        </w:rPr>
        <w:t>3-</w:t>
      </w:r>
      <w:r w:rsidR="00D508BB">
        <w:rPr>
          <w:rFonts w:ascii="Times New Roman" w:hAnsi="Times New Roman" w:cs="Times New Roman"/>
          <w:b w:val="0"/>
          <w:color w:val="auto"/>
          <w:sz w:val="24"/>
          <w:szCs w:val="24"/>
        </w:rPr>
        <w:t xml:space="preserve">; </w:t>
      </w:r>
      <w:r w:rsidR="00074D9E">
        <w:rPr>
          <w:rFonts w:ascii="Times New Roman" w:hAnsi="Times New Roman" w:cs="Times New Roman"/>
          <w:b w:val="0"/>
          <w:color w:val="auto"/>
          <w:sz w:val="24"/>
          <w:szCs w:val="24"/>
        </w:rPr>
        <w:t>mg P L</w:t>
      </w:r>
      <w:r w:rsidR="00074D9E" w:rsidRPr="00074D9E">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p=1.7e-7</w:t>
      </w:r>
      <w:r w:rsidR="000A7AD2" w:rsidRPr="00A46C09">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C</w:t>
      </w:r>
      <w:r w:rsidR="000A7AD2" w:rsidRPr="00A46C09">
        <w:rPr>
          <w:rFonts w:ascii="Times New Roman" w:hAnsi="Times New Roman" w:cs="Times New Roman"/>
          <w:b w:val="0"/>
          <w:color w:val="auto"/>
          <w:sz w:val="24"/>
          <w:szCs w:val="24"/>
        </w:rPr>
        <w:t>arbon a</w:t>
      </w:r>
      <w:r w:rsidR="00D508BB">
        <w:rPr>
          <w:rFonts w:ascii="Times New Roman" w:hAnsi="Times New Roman" w:cs="Times New Roman"/>
          <w:b w:val="0"/>
          <w:color w:val="auto"/>
          <w:sz w:val="24"/>
          <w:szCs w:val="24"/>
        </w:rPr>
        <w:t xml:space="preserve">s dissolved organic carbon (DOC; </w:t>
      </w:r>
      <w:r w:rsidR="00FF297F">
        <w:rPr>
          <w:rFonts w:ascii="Times New Roman" w:hAnsi="Times New Roman" w:cs="Times New Roman"/>
          <w:b w:val="0"/>
          <w:color w:val="auto"/>
          <w:sz w:val="24"/>
          <w:szCs w:val="24"/>
        </w:rPr>
        <w:t>mg C L</w:t>
      </w:r>
      <w:r w:rsidR="00FF297F" w:rsidRPr="00FF297F">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w:t>
      </w:r>
    </w:p>
    <w:p w14:paraId="7BCEDE41" w14:textId="0DE4107C" w:rsidR="003A4E74" w:rsidRPr="00A46C09" w:rsidRDefault="003A4E74" w:rsidP="003D61DC">
      <w:pPr>
        <w:pStyle w:val="Caption"/>
        <w:rPr>
          <w:rFonts w:ascii="Times New Roman" w:hAnsi="Times New Roman" w:cs="Times New Roman"/>
          <w:b w:val="0"/>
          <w:color w:val="auto"/>
          <w:sz w:val="24"/>
          <w:szCs w:val="24"/>
        </w:rPr>
      </w:pPr>
    </w:p>
    <w:p w14:paraId="3FA07E68" w14:textId="5CEF168F" w:rsidR="00091572" w:rsidRPr="00A46C09" w:rsidRDefault="00BA1BE5" w:rsidP="00A8659A">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lastRenderedPageBreak/>
        <w:t xml:space="preserve">Factors Related to </w:t>
      </w:r>
      <w:r w:rsidR="00091572" w:rsidRPr="00A46C09">
        <w:rPr>
          <w:rFonts w:ascii="Times New Roman" w:eastAsia="STHupo" w:hAnsi="Times New Roman" w:cs="Times New Roman"/>
          <w:u w:val="single"/>
        </w:rPr>
        <w:t>GPP</w:t>
      </w:r>
    </w:p>
    <w:p w14:paraId="05EC8590" w14:textId="5575CEC5" w:rsidR="001562DC" w:rsidRPr="00A46C09" w:rsidRDefault="00091572" w:rsidP="005A386A">
      <w:pPr>
        <w:spacing w:line="480" w:lineRule="auto"/>
        <w:rPr>
          <w:rFonts w:ascii="Times New Roman" w:hAnsi="Times New Roman" w:cs="Times New Roman"/>
        </w:rPr>
      </w:pPr>
      <w:r w:rsidRPr="00A46C09">
        <w:rPr>
          <w:rFonts w:ascii="Times New Roman" w:eastAsia="STHupo" w:hAnsi="Times New Roman" w:cs="Times New Roman"/>
        </w:rPr>
        <w:tab/>
      </w:r>
      <w:r w:rsidR="005A386A" w:rsidRPr="00A46C09">
        <w:rPr>
          <w:rFonts w:ascii="Times New Roman" w:hAnsi="Times New Roman" w:cs="Times New Roman"/>
        </w:rPr>
        <w:t xml:space="preserve">The final linear mixed effects model for GPP included sampling period </w:t>
      </w:r>
      <w:r w:rsidR="00074D9E">
        <w:rPr>
          <w:rFonts w:ascii="Times New Roman" w:hAnsi="Times New Roman" w:cs="Times New Roman"/>
        </w:rPr>
        <w:t>(p&lt;0.0001</w:t>
      </w:r>
      <w:r w:rsidR="006670EC">
        <w:rPr>
          <w:rFonts w:ascii="Times New Roman" w:hAnsi="Times New Roman" w:cs="Times New Roman"/>
        </w:rPr>
        <w:t xml:space="preserve">;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_Ref5869245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5</w:t>
      </w:r>
      <w:r w:rsidR="005A386A" w:rsidRPr="00A46C09">
        <w:rPr>
          <w:rFonts w:ascii="Times New Roman" w:hAnsi="Times New Roman" w:cs="Times New Roman"/>
        </w:rPr>
        <w:fldChar w:fldCharType="end"/>
      </w:r>
      <w:r w:rsidR="006670EC">
        <w:rPr>
          <w:rFonts w:ascii="Times New Roman" w:hAnsi="Times New Roman" w:cs="Times New Roman"/>
        </w:rPr>
        <w:t>.</w:t>
      </w:r>
      <w:r w:rsidR="005A386A" w:rsidRPr="00A46C09">
        <w:rPr>
          <w:rFonts w:ascii="Times New Roman" w:hAnsi="Times New Roman" w:cs="Times New Roman"/>
        </w:rPr>
        <w:t>) and depth (</w:t>
      </w:r>
      <w:r w:rsidR="00AD7840">
        <w:rPr>
          <w:rFonts w:ascii="Times New Roman" w:hAnsi="Times New Roman" w:cs="Times New Roman"/>
        </w:rPr>
        <w:t>R</w:t>
      </w:r>
      <w:r w:rsidR="00AD7840" w:rsidRPr="00AD7840">
        <w:rPr>
          <w:rFonts w:ascii="Times New Roman" w:hAnsi="Times New Roman" w:cs="Times New Roman"/>
          <w:vertAlign w:val="superscript"/>
        </w:rPr>
        <w:t>2</w:t>
      </w:r>
      <w:r w:rsidR="00AD7840" w:rsidRPr="00AD7840">
        <w:rPr>
          <w:rFonts w:ascii="Times New Roman" w:hAnsi="Times New Roman" w:cs="Times New Roman"/>
          <w:vertAlign w:val="subscript"/>
        </w:rPr>
        <w:t>adj</w:t>
      </w:r>
      <w:r w:rsidR="00AD7840">
        <w:rPr>
          <w:rFonts w:ascii="Times New Roman" w:hAnsi="Times New Roman" w:cs="Times New Roman"/>
        </w:rPr>
        <w:t xml:space="preserve">=0.13, </w:t>
      </w:r>
      <w:r w:rsidR="00074D9E">
        <w:rPr>
          <w:rFonts w:ascii="Times New Roman" w:hAnsi="Times New Roman" w:cs="Times New Roman"/>
        </w:rPr>
        <w:t>p&lt;0.0001</w:t>
      </w:r>
      <w:r w:rsidR="006670EC">
        <w:rPr>
          <w:rFonts w:ascii="Times New Roman" w:hAnsi="Times New Roman" w:cs="Times New Roman"/>
        </w:rPr>
        <w:t xml:space="preserve">;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_Ref268561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6</w:t>
      </w:r>
      <w:r w:rsidR="005A386A" w:rsidRPr="00A46C09">
        <w:rPr>
          <w:rFonts w:ascii="Times New Roman" w:hAnsi="Times New Roman" w:cs="Times New Roman"/>
        </w:rPr>
        <w:fldChar w:fldCharType="end"/>
      </w:r>
      <w:r w:rsidR="005A386A" w:rsidRPr="00A46C09">
        <w:rPr>
          <w:rFonts w:ascii="Times New Roman" w:hAnsi="Times New Roman" w:cs="Times New Roman"/>
        </w:rPr>
        <w:t>) as main effects and had site as a random effect.  Among sites, the highest GPP occurred in summer</w:t>
      </w:r>
      <w:r w:rsidR="00F11903">
        <w:rPr>
          <w:rFonts w:ascii="Times New Roman" w:hAnsi="Times New Roman" w:cs="Times New Roman"/>
        </w:rPr>
        <w:t xml:space="preserve"> 2017</w:t>
      </w:r>
      <w:r w:rsidR="005A386A" w:rsidRPr="00A46C09">
        <w:rPr>
          <w:rFonts w:ascii="Times New Roman" w:hAnsi="Times New Roman" w:cs="Times New Roman"/>
        </w:rPr>
        <w:t xml:space="preserve"> with </w:t>
      </w:r>
      <w:r w:rsidR="00EB1D68">
        <w:rPr>
          <w:rFonts w:ascii="Times New Roman" w:hAnsi="Times New Roman" w:cs="Times New Roman"/>
        </w:rPr>
        <w:t xml:space="preserve">a </w:t>
      </w:r>
      <w:r w:rsidR="005A386A" w:rsidRPr="00A46C09">
        <w:rPr>
          <w:rFonts w:ascii="Times New Roman" w:hAnsi="Times New Roman" w:cs="Times New Roman"/>
        </w:rPr>
        <w:t>mean of</w:t>
      </w:r>
      <w:r w:rsidR="00F11903">
        <w:rPr>
          <w:rFonts w:ascii="Times New Roman" w:hAnsi="Times New Roman" w:cs="Times New Roman"/>
        </w:rPr>
        <w:t xml:space="preserve"> 0.29 g O</w:t>
      </w:r>
      <w:r w:rsidR="00F11903" w:rsidRPr="00F11903">
        <w:rPr>
          <w:rFonts w:ascii="Times New Roman" w:hAnsi="Times New Roman" w:cs="Times New Roman"/>
          <w:vertAlign w:val="subscript"/>
        </w:rPr>
        <w:t>2</w:t>
      </w:r>
      <w:r w:rsidR="00F11903">
        <w:rPr>
          <w:rFonts w:ascii="Times New Roman" w:hAnsi="Times New Roman" w:cs="Times New Roman"/>
        </w:rPr>
        <w:t xml:space="preserve"> m</w:t>
      </w:r>
      <w:r w:rsidR="00F11903" w:rsidRPr="00F11903">
        <w:rPr>
          <w:rFonts w:ascii="Times New Roman" w:hAnsi="Times New Roman" w:cs="Times New Roman"/>
          <w:vertAlign w:val="superscript"/>
        </w:rPr>
        <w:t>-2</w:t>
      </w:r>
      <w:r w:rsidR="00F11903">
        <w:rPr>
          <w:rFonts w:ascii="Times New Roman" w:hAnsi="Times New Roman" w:cs="Times New Roman"/>
        </w:rPr>
        <w:t xml:space="preserve"> d</w:t>
      </w:r>
      <w:r w:rsidR="00F11903" w:rsidRPr="00F11903">
        <w:rPr>
          <w:rFonts w:ascii="Times New Roman" w:hAnsi="Times New Roman" w:cs="Times New Roman"/>
          <w:vertAlign w:val="superscript"/>
        </w:rPr>
        <w:t>-1</w:t>
      </w:r>
      <w:r w:rsidR="00F11903">
        <w:rPr>
          <w:rFonts w:ascii="Times New Roman" w:hAnsi="Times New Roman" w:cs="Times New Roman"/>
        </w:rPr>
        <w:t xml:space="preserve"> c</w:t>
      </w:r>
      <w:r w:rsidR="005A386A" w:rsidRPr="00A46C09">
        <w:rPr>
          <w:rFonts w:ascii="Times New Roman" w:hAnsi="Times New Roman" w:cs="Times New Roman"/>
        </w:rPr>
        <w:t xml:space="preserve">ompared </w:t>
      </w:r>
      <w:r w:rsidR="00F11903">
        <w:rPr>
          <w:rFonts w:ascii="Times New Roman" w:hAnsi="Times New Roman" w:cs="Times New Roman"/>
        </w:rPr>
        <w:t xml:space="preserve">to means of 0.12 </w:t>
      </w:r>
      <w:r w:rsidR="005A386A" w:rsidRPr="00A46C09">
        <w:rPr>
          <w:rFonts w:ascii="Times New Roman" w:hAnsi="Times New Roman" w:cs="Times New Roman"/>
        </w:rPr>
        <w:t xml:space="preserve">and </w:t>
      </w:r>
      <w:r w:rsidR="00F11903">
        <w:rPr>
          <w:rFonts w:ascii="Times New Roman" w:hAnsi="Times New Roman" w:cs="Times New Roman"/>
        </w:rPr>
        <w:t>0.15</w:t>
      </w:r>
      <w:r w:rsidR="00EB1D68" w:rsidRPr="00EB1D68">
        <w:rPr>
          <w:rFonts w:ascii="Times New Roman" w:hAnsi="Times New Roman" w:cs="Times New Roman"/>
        </w:rPr>
        <w:t xml:space="preserve"> </w:t>
      </w:r>
      <w:r w:rsidR="00EB1D68">
        <w:rPr>
          <w:rFonts w:ascii="Times New Roman" w:hAnsi="Times New Roman" w:cs="Times New Roman"/>
        </w:rPr>
        <w:t>g O</w:t>
      </w:r>
      <w:r w:rsidR="00EB1D68" w:rsidRPr="00F11903">
        <w:rPr>
          <w:rFonts w:ascii="Times New Roman" w:hAnsi="Times New Roman" w:cs="Times New Roman"/>
          <w:vertAlign w:val="subscript"/>
        </w:rPr>
        <w:t>2</w:t>
      </w:r>
      <w:r w:rsidR="00EB1D68">
        <w:rPr>
          <w:rFonts w:ascii="Times New Roman" w:hAnsi="Times New Roman" w:cs="Times New Roman"/>
        </w:rPr>
        <w:t xml:space="preserve"> m</w:t>
      </w:r>
      <w:r w:rsidR="00EB1D68" w:rsidRPr="00F11903">
        <w:rPr>
          <w:rFonts w:ascii="Times New Roman" w:hAnsi="Times New Roman" w:cs="Times New Roman"/>
          <w:vertAlign w:val="superscript"/>
        </w:rPr>
        <w:t>-2</w:t>
      </w:r>
      <w:r w:rsidR="00EB1D68">
        <w:rPr>
          <w:rFonts w:ascii="Times New Roman" w:hAnsi="Times New Roman" w:cs="Times New Roman"/>
        </w:rPr>
        <w:t xml:space="preserve"> d</w:t>
      </w:r>
      <w:r w:rsidR="00EB1D68" w:rsidRPr="00F11903">
        <w:rPr>
          <w:rFonts w:ascii="Times New Roman" w:hAnsi="Times New Roman" w:cs="Times New Roman"/>
          <w:vertAlign w:val="superscript"/>
        </w:rPr>
        <w:t>-1</w:t>
      </w:r>
      <w:r w:rsidR="00F11903">
        <w:rPr>
          <w:rFonts w:ascii="Times New Roman" w:hAnsi="Times New Roman" w:cs="Times New Roman"/>
        </w:rPr>
        <w:t xml:space="preserve"> for f</w:t>
      </w:r>
      <w:r w:rsidR="005A386A" w:rsidRPr="00A46C09">
        <w:rPr>
          <w:rFonts w:ascii="Times New Roman" w:hAnsi="Times New Roman" w:cs="Times New Roman"/>
        </w:rPr>
        <w:t xml:space="preserve">all </w:t>
      </w:r>
      <w:r w:rsidR="00F11903">
        <w:rPr>
          <w:rFonts w:ascii="Times New Roman" w:hAnsi="Times New Roman" w:cs="Times New Roman"/>
        </w:rPr>
        <w:t>20</w:t>
      </w:r>
      <w:r w:rsidR="005A386A" w:rsidRPr="00A46C09">
        <w:rPr>
          <w:rFonts w:ascii="Times New Roman" w:hAnsi="Times New Roman" w:cs="Times New Roman"/>
        </w:rPr>
        <w:t xml:space="preserve">17 and summer </w:t>
      </w:r>
      <w:r w:rsidR="00F11903">
        <w:rPr>
          <w:rFonts w:ascii="Times New Roman" w:hAnsi="Times New Roman" w:cs="Times New Roman"/>
        </w:rPr>
        <w:t>20</w:t>
      </w:r>
      <w:r w:rsidR="00EB1D68">
        <w:rPr>
          <w:rFonts w:ascii="Times New Roman" w:hAnsi="Times New Roman" w:cs="Times New Roman"/>
        </w:rPr>
        <w:t xml:space="preserve">17 respectively.  </w:t>
      </w:r>
      <w:r w:rsidR="00A24302" w:rsidRPr="00A46C09">
        <w:rPr>
          <w:rFonts w:ascii="Times New Roman" w:hAnsi="Times New Roman" w:cs="Times New Roman"/>
        </w:rPr>
        <w:t xml:space="preserve">GPP </w:t>
      </w:r>
      <w:r w:rsidR="005A386A" w:rsidRPr="00A46C09">
        <w:rPr>
          <w:rFonts w:ascii="Times New Roman" w:hAnsi="Times New Roman" w:cs="Times New Roman"/>
        </w:rPr>
        <w:t>was not</w:t>
      </w:r>
      <w:r w:rsidR="00A24302" w:rsidRPr="00A46C09">
        <w:rPr>
          <w:rFonts w:ascii="Times New Roman" w:hAnsi="Times New Roman" w:cs="Times New Roman"/>
        </w:rPr>
        <w:t xml:space="preserve"> related to daily PAR or </w:t>
      </w:r>
      <w:r w:rsidR="005A386A" w:rsidRPr="00A46C09">
        <w:rPr>
          <w:rFonts w:ascii="Times New Roman" w:hAnsi="Times New Roman" w:cs="Times New Roman"/>
        </w:rPr>
        <w:t xml:space="preserve">nutrient </w:t>
      </w:r>
      <w:r w:rsidR="00A24302" w:rsidRPr="00A46C09">
        <w:rPr>
          <w:rFonts w:ascii="Times New Roman" w:hAnsi="Times New Roman" w:cs="Times New Roman"/>
        </w:rPr>
        <w:t>concentrations</w:t>
      </w:r>
      <w:r w:rsidR="006E221C">
        <w:rPr>
          <w:rFonts w:ascii="Times New Roman" w:hAnsi="Times New Roman" w:cs="Times New Roman"/>
        </w:rPr>
        <w:t xml:space="preserve"> </w:t>
      </w:r>
      <w:r w:rsidR="006E221C" w:rsidRPr="00A46C09">
        <w:rPr>
          <w:rFonts w:ascii="Times New Roman" w:hAnsi="Times New Roman" w:cs="Times New Roman"/>
        </w:rPr>
        <w:t>(DIN, SRP</w:t>
      </w:r>
      <w:r w:rsidR="006E221C">
        <w:rPr>
          <w:rFonts w:ascii="Times New Roman" w:hAnsi="Times New Roman" w:cs="Times New Roman"/>
        </w:rPr>
        <w:t xml:space="preserve">, </w:t>
      </w:r>
      <w:r w:rsidR="00FC2192" w:rsidRPr="00A46C09">
        <w:rPr>
          <w:rFonts w:ascii="Times New Roman" w:hAnsi="Times New Roman" w:cs="Times New Roman"/>
        </w:rPr>
        <w:t>and DOC</w:t>
      </w:r>
      <w:r w:rsidR="006E221C" w:rsidRPr="00A46C09">
        <w:rPr>
          <w:rFonts w:ascii="Times New Roman" w:hAnsi="Times New Roman" w:cs="Times New Roman"/>
        </w:rPr>
        <w:t>)</w:t>
      </w:r>
      <w:r w:rsidR="006E221C">
        <w:rPr>
          <w:rFonts w:ascii="Times New Roman" w:hAnsi="Times New Roman" w:cs="Times New Roman"/>
        </w:rPr>
        <w:t>.</w:t>
      </w:r>
    </w:p>
    <w:p w14:paraId="542D0E5A" w14:textId="5C33BA9C" w:rsidR="007722C7" w:rsidRPr="00A46C09" w:rsidRDefault="008243AB" w:rsidP="007722C7">
      <w:pPr>
        <w:keepNext/>
        <w:jc w:val="center"/>
        <w:rPr>
          <w:rFonts w:ascii="Times New Roman" w:hAnsi="Times New Roman" w:cs="Times New Roman"/>
        </w:rPr>
      </w:pPr>
      <w:r w:rsidRPr="00A46C09">
        <w:rPr>
          <w:rFonts w:ascii="Times New Roman" w:hAnsi="Times New Roman" w:cs="Times New Roman"/>
          <w:noProof/>
          <w:lang w:eastAsia="ja-JP"/>
        </w:rPr>
        <w:drawing>
          <wp:inline distT="0" distB="0" distL="0" distR="0" wp14:anchorId="7C2C462A" wp14:editId="53220C03">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7722C7" w:rsidRPr="00A46C09">
        <w:rPr>
          <w:rFonts w:ascii="Times New Roman" w:hAnsi="Times New Roman" w:cs="Times New Roman"/>
        </w:rPr>
        <w:t xml:space="preserve"> </w:t>
      </w:r>
    </w:p>
    <w:p w14:paraId="5F8C7ED1" w14:textId="358D95A4" w:rsidR="007722C7" w:rsidRPr="00A46C09" w:rsidRDefault="007722C7" w:rsidP="007722C7">
      <w:pPr>
        <w:pStyle w:val="Caption"/>
        <w:rPr>
          <w:rFonts w:ascii="Times New Roman" w:hAnsi="Times New Roman" w:cs="Times New Roman"/>
          <w:b w:val="0"/>
          <w:color w:val="auto"/>
          <w:sz w:val="24"/>
          <w:szCs w:val="24"/>
        </w:rPr>
      </w:pPr>
      <w:bookmarkStart w:id="11" w:name="_Ref5869245"/>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5</w:t>
      </w:r>
      <w:r w:rsidRPr="00A46C09">
        <w:rPr>
          <w:rFonts w:ascii="Times New Roman" w:hAnsi="Times New Roman" w:cs="Times New Roman"/>
          <w:color w:val="auto"/>
          <w:sz w:val="24"/>
          <w:szCs w:val="24"/>
        </w:rPr>
        <w:fldChar w:fldCharType="end"/>
      </w:r>
      <w:bookmarkEnd w:id="11"/>
      <w:r w:rsidR="00EB1D68">
        <w:rPr>
          <w:rFonts w:ascii="Times New Roman" w:hAnsi="Times New Roman" w:cs="Times New Roman"/>
          <w:color w:val="auto"/>
          <w:sz w:val="24"/>
          <w:szCs w:val="24"/>
        </w:rPr>
        <w:t xml:space="preserve"> </w:t>
      </w:r>
      <w:r w:rsidR="00EB1D68">
        <w:rPr>
          <w:rFonts w:ascii="Times New Roman" w:hAnsi="Times New Roman" w:cs="Times New Roman"/>
          <w:b w:val="0"/>
          <w:color w:val="auto"/>
          <w:sz w:val="24"/>
          <w:szCs w:val="24"/>
        </w:rPr>
        <w:t>Boxplot of</w:t>
      </w:r>
      <w:r w:rsidR="00D508BB">
        <w:rPr>
          <w:rFonts w:ascii="Times New Roman" w:hAnsi="Times New Roman" w:cs="Times New Roman"/>
          <w:b w:val="0"/>
          <w:color w:val="auto"/>
          <w:sz w:val="24"/>
          <w:szCs w:val="24"/>
        </w:rPr>
        <w:t xml:space="preserve">  GPP (</w:t>
      </w:r>
      <w:r w:rsidR="00EB1D68" w:rsidRPr="00EB1D68">
        <w:rPr>
          <w:rFonts w:ascii="Times New Roman" w:hAnsi="Times New Roman" w:cs="Times New Roman"/>
          <w:b w:val="0"/>
          <w:color w:val="auto"/>
          <w:sz w:val="24"/>
          <w:szCs w:val="24"/>
        </w:rPr>
        <w:t>g O</w:t>
      </w:r>
      <w:r w:rsidR="00EB1D68" w:rsidRPr="00EB1D68">
        <w:rPr>
          <w:rFonts w:ascii="Times New Roman" w:hAnsi="Times New Roman" w:cs="Times New Roman"/>
          <w:b w:val="0"/>
          <w:color w:val="auto"/>
          <w:sz w:val="24"/>
          <w:szCs w:val="24"/>
          <w:vertAlign w:val="subscript"/>
        </w:rPr>
        <w:t>2</w:t>
      </w:r>
      <w:r w:rsidR="00EB1D68" w:rsidRPr="00EB1D68">
        <w:rPr>
          <w:rFonts w:ascii="Times New Roman" w:hAnsi="Times New Roman" w:cs="Times New Roman"/>
          <w:b w:val="0"/>
          <w:color w:val="auto"/>
          <w:sz w:val="24"/>
          <w:szCs w:val="24"/>
        </w:rPr>
        <w:t xml:space="preserve"> m</w:t>
      </w:r>
      <w:r w:rsidR="00EB1D68" w:rsidRPr="00EB1D68">
        <w:rPr>
          <w:rFonts w:ascii="Times New Roman" w:hAnsi="Times New Roman" w:cs="Times New Roman"/>
          <w:b w:val="0"/>
          <w:color w:val="auto"/>
          <w:sz w:val="24"/>
          <w:szCs w:val="24"/>
          <w:vertAlign w:val="superscript"/>
        </w:rPr>
        <w:t>-2</w:t>
      </w:r>
      <w:r w:rsidR="00EB1D68" w:rsidRPr="00EB1D68">
        <w:rPr>
          <w:rFonts w:ascii="Times New Roman" w:hAnsi="Times New Roman" w:cs="Times New Roman"/>
          <w:b w:val="0"/>
          <w:color w:val="auto"/>
          <w:sz w:val="24"/>
          <w:szCs w:val="24"/>
        </w:rPr>
        <w:t xml:space="preserve"> d</w:t>
      </w:r>
      <w:r w:rsidR="00EB1D68" w:rsidRPr="00EB1D6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EB1D68">
        <w:rPr>
          <w:rFonts w:ascii="Times New Roman" w:hAnsi="Times New Roman" w:cs="Times New Roman"/>
          <w:b w:val="0"/>
          <w:color w:val="auto"/>
          <w:sz w:val="24"/>
          <w:szCs w:val="24"/>
        </w:rPr>
        <w:t xml:space="preserve">for </w:t>
      </w:r>
      <w:r w:rsidRPr="00A46C09">
        <w:rPr>
          <w:rFonts w:ascii="Times New Roman" w:hAnsi="Times New Roman" w:cs="Times New Roman"/>
          <w:b w:val="0"/>
          <w:color w:val="auto"/>
          <w:sz w:val="24"/>
          <w:szCs w:val="24"/>
        </w:rPr>
        <w:t>all study sites at consecutive sampling periods</w:t>
      </w:r>
      <w:r w:rsidR="001A7AAB" w:rsidRPr="00A46C09">
        <w:rPr>
          <w:rFonts w:ascii="Times New Roman" w:hAnsi="Times New Roman" w:cs="Times New Roman"/>
          <w:b w:val="0"/>
          <w:color w:val="auto"/>
          <w:sz w:val="24"/>
          <w:szCs w:val="24"/>
        </w:rPr>
        <w:t xml:space="preserve"> with associated linear m</w:t>
      </w:r>
      <w:r w:rsidR="00D508BB">
        <w:rPr>
          <w:rFonts w:ascii="Times New Roman" w:hAnsi="Times New Roman" w:cs="Times New Roman"/>
          <w:b w:val="0"/>
          <w:color w:val="auto"/>
          <w:sz w:val="24"/>
          <w:szCs w:val="24"/>
        </w:rPr>
        <w:t>ixed effects</w:t>
      </w:r>
      <w:r w:rsidR="00AD7840">
        <w:rPr>
          <w:rFonts w:ascii="Times New Roman" w:hAnsi="Times New Roman" w:cs="Times New Roman"/>
          <w:b w:val="0"/>
          <w:color w:val="auto"/>
          <w:sz w:val="24"/>
          <w:szCs w:val="24"/>
        </w:rPr>
        <w:t xml:space="preserve"> </w:t>
      </w:r>
      <w:r w:rsidR="00EB1D68">
        <w:rPr>
          <w:rFonts w:ascii="Times New Roman" w:hAnsi="Times New Roman" w:cs="Times New Roman"/>
          <w:b w:val="0"/>
          <w:color w:val="auto"/>
          <w:sz w:val="24"/>
          <w:szCs w:val="24"/>
        </w:rPr>
        <w:t>p&lt;0.0001</w:t>
      </w:r>
      <w:r w:rsidR="00D508BB">
        <w:rPr>
          <w:rFonts w:ascii="Times New Roman" w:hAnsi="Times New Roman" w:cs="Times New Roman"/>
          <w:b w:val="0"/>
          <w:color w:val="auto"/>
          <w:sz w:val="24"/>
          <w:szCs w:val="24"/>
        </w:rPr>
        <w:t xml:space="preserve"> from the GPP model</w:t>
      </w:r>
      <w:r w:rsidRPr="00A46C09">
        <w:rPr>
          <w:rFonts w:ascii="Times New Roman" w:hAnsi="Times New Roman" w:cs="Times New Roman"/>
          <w:b w:val="0"/>
          <w:color w:val="auto"/>
          <w:sz w:val="24"/>
          <w:szCs w:val="24"/>
        </w:rPr>
        <w:t xml:space="preserve">.  </w:t>
      </w:r>
      <w:r w:rsidR="00A45504">
        <w:rPr>
          <w:rFonts w:ascii="Times New Roman" w:hAnsi="Times New Roman" w:cs="Times New Roman"/>
          <w:b w:val="0"/>
          <w:color w:val="auto"/>
          <w:sz w:val="24"/>
          <w:szCs w:val="24"/>
        </w:rPr>
        <w:t>Means are represented by black diamonds.</w:t>
      </w:r>
      <w:r w:rsidR="00A45504" w:rsidRPr="00A46C09">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Means with different letters are significantly different</w:t>
      </w:r>
      <w:r w:rsidR="00EB1D68">
        <w:rPr>
          <w:rFonts w:ascii="Times New Roman" w:hAnsi="Times New Roman" w:cs="Times New Roman"/>
          <w:b w:val="0"/>
          <w:color w:val="auto"/>
          <w:sz w:val="24"/>
          <w:szCs w:val="24"/>
        </w:rPr>
        <w:t xml:space="preserve"> with </w:t>
      </w:r>
      <w:r w:rsidR="00FC2192">
        <w:rPr>
          <w:rFonts w:ascii="Times New Roman" w:hAnsi="Times New Roman" w:cs="Times New Roman"/>
          <w:b w:val="0"/>
          <w:color w:val="auto"/>
          <w:sz w:val="24"/>
          <w:szCs w:val="24"/>
        </w:rPr>
        <w:t>summer</w:t>
      </w:r>
      <w:r w:rsidR="00EB1D68">
        <w:rPr>
          <w:rFonts w:ascii="Times New Roman" w:hAnsi="Times New Roman" w:cs="Times New Roman"/>
          <w:b w:val="0"/>
          <w:color w:val="auto"/>
          <w:sz w:val="24"/>
          <w:szCs w:val="24"/>
        </w:rPr>
        <w:t xml:space="preserve"> 2017 higher than the following two sampling period means</w:t>
      </w:r>
      <w:r w:rsidR="00D508BB">
        <w:rPr>
          <w:rFonts w:ascii="Times New Roman" w:hAnsi="Times New Roman" w:cs="Times New Roman"/>
          <w:b w:val="0"/>
          <w:color w:val="auto"/>
          <w:sz w:val="24"/>
          <w:szCs w:val="24"/>
        </w:rPr>
        <w:t xml:space="preserve"> according to Tukey’s Honest Significant Difference Test</w:t>
      </w:r>
      <w:r w:rsidRPr="00A46C09">
        <w:rPr>
          <w:rFonts w:ascii="Times New Roman" w:hAnsi="Times New Roman" w:cs="Times New Roman"/>
          <w:b w:val="0"/>
          <w:color w:val="auto"/>
          <w:sz w:val="24"/>
          <w:szCs w:val="24"/>
        </w:rPr>
        <w:t>.</w:t>
      </w:r>
    </w:p>
    <w:p w14:paraId="09544922" w14:textId="6307A4B1" w:rsidR="00DB53DA" w:rsidRPr="00A46C09" w:rsidRDefault="00DB53DA">
      <w:pPr>
        <w:spacing w:line="480" w:lineRule="auto"/>
        <w:rPr>
          <w:rFonts w:ascii="Times New Roman" w:hAnsi="Times New Roman" w:cs="Times New Roman"/>
        </w:rPr>
      </w:pPr>
    </w:p>
    <w:p w14:paraId="37212904" w14:textId="0FFE38CE" w:rsidR="00C366F9" w:rsidRPr="00A46C09" w:rsidRDefault="002032A4" w:rsidP="00A8659A">
      <w:pPr>
        <w:keepNext/>
        <w:jc w:val="center"/>
        <w:rPr>
          <w:rFonts w:ascii="Times New Roman" w:hAnsi="Times New Roman" w:cs="Times New Roman"/>
        </w:rPr>
      </w:pPr>
      <w:r w:rsidRPr="002032A4">
        <w:rPr>
          <w:rFonts w:ascii="Times New Roman" w:hAnsi="Times New Roman" w:cs="Times New Roman"/>
          <w:noProof/>
          <w:lang w:eastAsia="ja-JP"/>
        </w:rPr>
        <w:lastRenderedPageBreak/>
        <w:drawing>
          <wp:inline distT="0" distB="0" distL="0" distR="0" wp14:anchorId="15263478" wp14:editId="29AFCFA7">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5F8A201D" w14:textId="6FFB9718" w:rsidR="00C366F9" w:rsidRPr="00A46C09" w:rsidRDefault="00C366F9" w:rsidP="00A8659A">
      <w:pPr>
        <w:pStyle w:val="Caption"/>
        <w:rPr>
          <w:rFonts w:ascii="Times New Roman" w:hAnsi="Times New Roman" w:cs="Times New Roman"/>
          <w:sz w:val="24"/>
          <w:szCs w:val="24"/>
        </w:rPr>
      </w:pPr>
      <w:bookmarkStart w:id="12" w:name="_Ref268561"/>
      <w:bookmarkStart w:id="13" w:name="_Ref10542987"/>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6</w:t>
      </w:r>
      <w:r w:rsidRPr="00A46C09">
        <w:rPr>
          <w:rFonts w:ascii="Times New Roman" w:hAnsi="Times New Roman" w:cs="Times New Roman"/>
          <w:color w:val="auto"/>
          <w:sz w:val="24"/>
          <w:szCs w:val="24"/>
        </w:rPr>
        <w:fldChar w:fldCharType="end"/>
      </w:r>
      <w:bookmarkEnd w:id="12"/>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A7AAB"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egression of</w:t>
      </w:r>
      <w:r w:rsidR="00AD7840">
        <w:rPr>
          <w:rFonts w:ascii="Times New Roman" w:hAnsi="Times New Roman" w:cs="Times New Roman"/>
          <w:b w:val="0"/>
          <w:color w:val="auto"/>
          <w:sz w:val="24"/>
          <w:szCs w:val="24"/>
        </w:rPr>
        <w:t xml:space="preserve"> log</w:t>
      </w:r>
      <w:r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transformed GPP </w:t>
      </w:r>
      <w:r w:rsidR="00AD46AF" w:rsidRPr="00A46C09">
        <w:rPr>
          <w:rFonts w:ascii="Times New Roman" w:hAnsi="Times New Roman" w:cs="Times New Roman"/>
          <w:b w:val="0"/>
          <w:color w:val="auto"/>
          <w:sz w:val="24"/>
          <w:szCs w:val="24"/>
        </w:rPr>
        <w:t xml:space="preserve">and </w:t>
      </w:r>
      <w:r w:rsidR="001A7AAB" w:rsidRPr="00A46C09">
        <w:rPr>
          <w:rFonts w:ascii="Times New Roman" w:hAnsi="Times New Roman" w:cs="Times New Roman"/>
          <w:b w:val="0"/>
          <w:color w:val="auto"/>
          <w:sz w:val="24"/>
          <w:szCs w:val="24"/>
        </w:rPr>
        <w:t xml:space="preserve">stream </w:t>
      </w:r>
      <w:r w:rsidR="00AD46AF" w:rsidRPr="00A46C09">
        <w:rPr>
          <w:rFonts w:ascii="Times New Roman" w:hAnsi="Times New Roman" w:cs="Times New Roman"/>
          <w:b w:val="0"/>
          <w:color w:val="auto"/>
          <w:sz w:val="24"/>
          <w:szCs w:val="24"/>
        </w:rPr>
        <w:t>depth</w:t>
      </w:r>
      <w:r w:rsidR="00D508BB">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m</w:t>
      </w:r>
      <w:r w:rsidR="00D508BB">
        <w:rPr>
          <w:rFonts w:ascii="Times New Roman" w:hAnsi="Times New Roman" w:cs="Times New Roman"/>
          <w:b w:val="0"/>
          <w:color w:val="auto"/>
          <w:sz w:val="24"/>
          <w:szCs w:val="24"/>
        </w:rPr>
        <w:t>)</w:t>
      </w:r>
      <w:r w:rsidR="00AD46AF"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with </w:t>
      </w:r>
      <w:r w:rsidR="00AD46AF" w:rsidRPr="00A46C09">
        <w:rPr>
          <w:rFonts w:ascii="Times New Roman" w:hAnsi="Times New Roman" w:cs="Times New Roman"/>
          <w:b w:val="0"/>
          <w:color w:val="auto"/>
          <w:sz w:val="24"/>
          <w:szCs w:val="24"/>
        </w:rPr>
        <w:t>a</w:t>
      </w:r>
      <w:r w:rsidR="001A7AAB" w:rsidRPr="00A46C09">
        <w:rPr>
          <w:rFonts w:ascii="Times New Roman" w:hAnsi="Times New Roman" w:cs="Times New Roman"/>
          <w:b w:val="0"/>
          <w:color w:val="auto"/>
          <w:sz w:val="24"/>
          <w:szCs w:val="24"/>
        </w:rPr>
        <w:t>ssociated</w:t>
      </w:r>
      <w:r w:rsidR="00AD7840">
        <w:rPr>
          <w:rFonts w:ascii="Times New Roman" w:hAnsi="Times New Roman" w:cs="Times New Roman"/>
          <w:b w:val="0"/>
          <w:color w:val="auto"/>
          <w:sz w:val="24"/>
          <w:szCs w:val="24"/>
        </w:rPr>
        <w:t xml:space="preserve"> linear mixed effects p&lt;0.001 and </w:t>
      </w:r>
      <w:r w:rsidR="00057768" w:rsidRPr="00A46C09">
        <w:rPr>
          <w:rFonts w:ascii="Times New Roman" w:eastAsia="STHupo" w:hAnsi="Times New Roman" w:cs="Times New Roman"/>
          <w:b w:val="0"/>
          <w:noProof/>
          <w:color w:val="auto"/>
          <w:sz w:val="24"/>
          <w:szCs w:val="24"/>
        </w:rPr>
        <w:t>R</w:t>
      </w:r>
      <w:r w:rsidR="00057768" w:rsidRPr="00A46C09">
        <w:rPr>
          <w:rFonts w:ascii="Times New Roman" w:eastAsia="STHupo" w:hAnsi="Times New Roman" w:cs="Times New Roman"/>
          <w:b w:val="0"/>
          <w:noProof/>
          <w:color w:val="auto"/>
          <w:sz w:val="24"/>
          <w:szCs w:val="24"/>
          <w:vertAlign w:val="superscript"/>
        </w:rPr>
        <w:t>2</w:t>
      </w:r>
      <w:r w:rsidR="00AD7840">
        <w:rPr>
          <w:rFonts w:ascii="Times New Roman" w:eastAsia="STHupo" w:hAnsi="Times New Roman" w:cs="Times New Roman"/>
          <w:b w:val="0"/>
          <w:noProof/>
          <w:color w:val="auto"/>
          <w:sz w:val="24"/>
          <w:szCs w:val="24"/>
          <w:vertAlign w:val="subscript"/>
        </w:rPr>
        <w:t>adj</w:t>
      </w:r>
      <w:r w:rsidRPr="00A46C09">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of 0.13</w:t>
      </w:r>
      <w:r w:rsidR="00D508BB">
        <w:rPr>
          <w:rFonts w:ascii="Times New Roman" w:hAnsi="Times New Roman" w:cs="Times New Roman"/>
          <w:b w:val="0"/>
          <w:color w:val="auto"/>
          <w:sz w:val="24"/>
          <w:szCs w:val="24"/>
        </w:rPr>
        <w:t xml:space="preserve"> from the GPP model</w:t>
      </w:r>
      <w:r w:rsidR="00AD7840">
        <w:rPr>
          <w:rFonts w:ascii="Times New Roman" w:hAnsi="Times New Roman" w:cs="Times New Roman"/>
          <w:b w:val="0"/>
          <w:color w:val="auto"/>
          <w:sz w:val="24"/>
          <w:szCs w:val="24"/>
        </w:rPr>
        <w:t>.</w:t>
      </w:r>
      <w:bookmarkEnd w:id="13"/>
    </w:p>
    <w:p w14:paraId="05F24FC0" w14:textId="7D10991D" w:rsidR="007D329F" w:rsidRPr="00A46C09" w:rsidRDefault="0098555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2C2A03" w:rsidRPr="00A46C09">
        <w:rPr>
          <w:rFonts w:ascii="Times New Roman" w:eastAsia="STHupo" w:hAnsi="Times New Roman" w:cs="Times New Roman"/>
          <w:u w:val="single"/>
        </w:rPr>
        <w:t>ER</w:t>
      </w:r>
    </w:p>
    <w:p w14:paraId="71D20E51" w14:textId="32C719DB" w:rsidR="007D329F" w:rsidRPr="00A46C09" w:rsidRDefault="00CA0A5E" w:rsidP="00102767">
      <w:pPr>
        <w:spacing w:line="480" w:lineRule="auto"/>
        <w:rPr>
          <w:rFonts w:ascii="Times New Roman" w:eastAsia="STHupo" w:hAnsi="Times New Roman" w:cs="Times New Roman"/>
        </w:rPr>
      </w:pPr>
      <w:r w:rsidRPr="00A46C09">
        <w:rPr>
          <w:rFonts w:ascii="Times New Roman" w:hAnsi="Times New Roman" w:cs="Times New Roman"/>
        </w:rPr>
        <w:tab/>
      </w:r>
      <w:r w:rsidR="00102767" w:rsidRPr="00A46C09">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00637E5B">
        <w:rPr>
          <w:rFonts w:ascii="Times New Roman" w:hAnsi="Times New Roman" w:cs="Times New Roman"/>
        </w:rPr>
        <w:t>Ecosystem respiration</w:t>
      </w:r>
      <w:r w:rsidR="00637E5B" w:rsidRPr="00A46C09">
        <w:rPr>
          <w:rFonts w:ascii="Times New Roman" w:hAnsi="Times New Roman" w:cs="Times New Roman"/>
        </w:rPr>
        <w:t xml:space="preserve"> was not significantly related to seasonality in the final model</w:t>
      </w:r>
      <w:r w:rsidR="00637E5B">
        <w:rPr>
          <w:rFonts w:ascii="Times New Roman" w:hAnsi="Times New Roman" w:cs="Times New Roman" w:hint="eastAsia"/>
          <w:lang w:eastAsia="ja-JP"/>
        </w:rPr>
        <w:t xml:space="preserve"> (</w:t>
      </w:r>
      <w:r w:rsidR="00637E5B">
        <w:rPr>
          <w:rFonts w:ascii="Times New Roman" w:hAnsi="Times New Roman" w:cs="Times New Roman"/>
          <w:lang w:eastAsia="ja-JP"/>
        </w:rPr>
        <w:fldChar w:fldCharType="begin"/>
      </w:r>
      <w:r w:rsidR="00637E5B">
        <w:rPr>
          <w:rFonts w:ascii="Times New Roman" w:hAnsi="Times New Roman" w:cs="Times New Roman"/>
          <w:lang w:eastAsia="ja-JP"/>
        </w:rPr>
        <w:instrText xml:space="preserve"> </w:instrText>
      </w:r>
      <w:r w:rsidR="00637E5B">
        <w:rPr>
          <w:rFonts w:ascii="Times New Roman" w:hAnsi="Times New Roman" w:cs="Times New Roman" w:hint="eastAsia"/>
          <w:lang w:eastAsia="ja-JP"/>
        </w:rPr>
        <w:instrText>REF _Ref338798 \h</w:instrText>
      </w:r>
      <w:r w:rsidR="00637E5B">
        <w:rPr>
          <w:rFonts w:ascii="Times New Roman" w:hAnsi="Times New Roman" w:cs="Times New Roman"/>
          <w:lang w:eastAsia="ja-JP"/>
        </w:rPr>
        <w:instrText xml:space="preserve"> </w:instrText>
      </w:r>
      <w:r w:rsidR="00637E5B">
        <w:rPr>
          <w:rFonts w:ascii="Times New Roman" w:hAnsi="Times New Roman" w:cs="Times New Roman"/>
          <w:lang w:eastAsia="ja-JP"/>
        </w:rPr>
      </w:r>
      <w:r w:rsidR="00637E5B">
        <w:rPr>
          <w:rFonts w:ascii="Times New Roman" w:hAnsi="Times New Roman" w:cs="Times New Roman"/>
          <w:lang w:eastAsia="ja-JP"/>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7</w:t>
      </w:r>
      <w:r w:rsidR="00637E5B">
        <w:rPr>
          <w:rFonts w:ascii="Times New Roman" w:hAnsi="Times New Roman" w:cs="Times New Roman"/>
          <w:lang w:eastAsia="ja-JP"/>
        </w:rPr>
        <w:fldChar w:fldCharType="end"/>
      </w:r>
      <w:r w:rsidR="00637E5B">
        <w:rPr>
          <w:rFonts w:ascii="Times New Roman" w:hAnsi="Times New Roman" w:cs="Times New Roman"/>
          <w:lang w:eastAsia="ja-JP"/>
        </w:rPr>
        <w:t>.</w:t>
      </w:r>
      <w:r w:rsidR="00637E5B">
        <w:rPr>
          <w:rFonts w:ascii="Times New Roman" w:hAnsi="Times New Roman" w:cs="Times New Roman" w:hint="eastAsia"/>
          <w:lang w:eastAsia="ja-JP"/>
        </w:rPr>
        <w:t>)</w:t>
      </w:r>
      <w:r w:rsidR="00637E5B">
        <w:rPr>
          <w:rFonts w:ascii="Times New Roman" w:hAnsi="Times New Roman" w:cs="Times New Roman"/>
        </w:rPr>
        <w:t>.</w:t>
      </w:r>
      <w:r w:rsidR="00637E5B" w:rsidRPr="00A46C09">
        <w:rPr>
          <w:rFonts w:ascii="Times New Roman" w:hAnsi="Times New Roman" w:cs="Times New Roman"/>
        </w:rPr>
        <w:t xml:space="preserve"> </w:t>
      </w:r>
    </w:p>
    <w:p w14:paraId="43B524DF" w14:textId="4BD47C53" w:rsidR="00062E06" w:rsidRPr="00A46C09" w:rsidRDefault="008243AB" w:rsidP="00A8659A">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F26C28" w:rsidRPr="00F26C2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187BDCA3" wp14:editId="3A63F3A4">
            <wp:extent cx="2976880" cy="2976880"/>
            <wp:effectExtent l="0" t="0" r="0" b="0"/>
            <wp:docPr id="15" name="Picture 15"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5.er.lit.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902EA0" w14:textId="525129F9" w:rsidR="00062E06" w:rsidRPr="00A46C09" w:rsidRDefault="00062E06" w:rsidP="00A8659A">
      <w:pPr>
        <w:pStyle w:val="Caption"/>
        <w:rPr>
          <w:rFonts w:ascii="Times New Roman" w:hAnsi="Times New Roman" w:cs="Times New Roman"/>
          <w:b w:val="0"/>
          <w:sz w:val="24"/>
          <w:szCs w:val="24"/>
        </w:rPr>
      </w:pPr>
      <w:bookmarkStart w:id="14" w:name="_Ref33879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7</w:t>
      </w:r>
      <w:r w:rsidRPr="00A46C09">
        <w:rPr>
          <w:rFonts w:ascii="Times New Roman" w:hAnsi="Times New Roman" w:cs="Times New Roman"/>
          <w:color w:val="auto"/>
          <w:sz w:val="24"/>
          <w:szCs w:val="24"/>
        </w:rPr>
        <w:fldChar w:fldCharType="end"/>
      </w:r>
      <w:bookmarkEnd w:id="14"/>
      <w:r w:rsidR="0098555D">
        <w:rPr>
          <w:rFonts w:ascii="Times New Roman" w:hAnsi="Times New Roman" w:cs="Times New Roman"/>
          <w:color w:val="auto"/>
          <w:sz w:val="24"/>
          <w:szCs w:val="24"/>
        </w:rPr>
        <w:t xml:space="preserve"> </w:t>
      </w:r>
      <w:r w:rsidR="00D508BB">
        <w:rPr>
          <w:rFonts w:ascii="Times New Roman" w:hAnsi="Times New Roman" w:cs="Times New Roman"/>
          <w:b w:val="0"/>
          <w:color w:val="auto"/>
          <w:sz w:val="24"/>
          <w:szCs w:val="24"/>
        </w:rPr>
        <w:t xml:space="preserve">Boxplot of the absolute value of </w:t>
      </w:r>
      <w:r w:rsidRPr="00A46C09">
        <w:rPr>
          <w:rFonts w:ascii="Times New Roman" w:hAnsi="Times New Roman" w:cs="Times New Roman"/>
          <w:b w:val="0"/>
          <w:color w:val="auto"/>
          <w:sz w:val="24"/>
          <w:szCs w:val="24"/>
        </w:rPr>
        <w:t>ER</w:t>
      </w:r>
      <w:r w:rsidR="00D508BB">
        <w:rPr>
          <w:rFonts w:ascii="Times New Roman" w:hAnsi="Times New Roman" w:cs="Times New Roman"/>
          <w:b w:val="0"/>
          <w:color w:val="auto"/>
          <w:sz w:val="24"/>
          <w:szCs w:val="24"/>
        </w:rPr>
        <w:t xml:space="preserve"> (g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for all sites at consecutive sampling periods</w:t>
      </w:r>
      <w:r w:rsidR="00E9106E" w:rsidRPr="00A46C09">
        <w:rPr>
          <w:rFonts w:ascii="Times New Roman" w:hAnsi="Times New Roman" w:cs="Times New Roman"/>
          <w:b w:val="0"/>
          <w:color w:val="auto"/>
          <w:sz w:val="24"/>
          <w:szCs w:val="24"/>
        </w:rPr>
        <w:t xml:space="preserve">.  Means </w:t>
      </w:r>
      <w:r w:rsidR="00B9261F">
        <w:rPr>
          <w:rFonts w:ascii="Times New Roman" w:hAnsi="Times New Roman" w:cs="Times New Roman"/>
          <w:b w:val="0"/>
          <w:color w:val="auto"/>
          <w:sz w:val="24"/>
          <w:szCs w:val="24"/>
        </w:rPr>
        <w:t xml:space="preserve">are </w:t>
      </w:r>
      <w:r w:rsidR="00A45504">
        <w:rPr>
          <w:rFonts w:ascii="Times New Roman" w:hAnsi="Times New Roman" w:cs="Times New Roman"/>
          <w:b w:val="0"/>
          <w:color w:val="auto"/>
          <w:sz w:val="24"/>
          <w:szCs w:val="24"/>
        </w:rPr>
        <w:t xml:space="preserve">represented by black diamonds and are </w:t>
      </w:r>
      <w:r w:rsidR="00B9261F">
        <w:rPr>
          <w:rFonts w:ascii="Times New Roman" w:hAnsi="Times New Roman" w:cs="Times New Roman"/>
          <w:b w:val="0"/>
          <w:color w:val="auto"/>
          <w:sz w:val="24"/>
          <w:szCs w:val="24"/>
        </w:rPr>
        <w:t>not significantly different.</w:t>
      </w:r>
    </w:p>
    <w:p w14:paraId="6B664DEC" w14:textId="56E27931" w:rsidR="003B13AB" w:rsidRPr="00A46C09" w:rsidRDefault="003B13AB">
      <w:pPr>
        <w:spacing w:line="480" w:lineRule="auto"/>
        <w:rPr>
          <w:rFonts w:ascii="Times New Roman" w:hAnsi="Times New Roman" w:cs="Times New Roman"/>
        </w:rPr>
      </w:pPr>
      <w:r w:rsidRPr="00A46C09">
        <w:rPr>
          <w:rFonts w:ascii="Times New Roman" w:hAnsi="Times New Roman" w:cs="Times New Roman"/>
        </w:rPr>
        <w:tab/>
      </w:r>
      <w:r w:rsidR="00637E5B" w:rsidRPr="00A46C09">
        <w:rPr>
          <w:rFonts w:ascii="Times New Roman" w:hAnsi="Times New Roman" w:cs="Times New Roman"/>
        </w:rPr>
        <w:t>The final linear mixed effects model relating ER to environmental variables included depth (</w:t>
      </w:r>
      <w:r w:rsidR="00637E5B" w:rsidRPr="00A46C09">
        <w:rPr>
          <w:rFonts w:ascii="Times New Roman" w:eastAsia="STHupo" w:hAnsi="Times New Roman" w:cs="Times New Roman"/>
          <w:noProof/>
        </w:rPr>
        <w:t>R</w:t>
      </w:r>
      <w:r w:rsidR="00637E5B" w:rsidRPr="00A46C09">
        <w:rPr>
          <w:rFonts w:ascii="Times New Roman" w:eastAsia="STHupo" w:hAnsi="Times New Roman" w:cs="Times New Roman"/>
          <w:noProof/>
          <w:vertAlign w:val="superscript"/>
        </w:rPr>
        <w:t>2</w:t>
      </w:r>
      <w:r w:rsidR="00637E5B" w:rsidRPr="006E221C">
        <w:rPr>
          <w:rFonts w:ascii="Times New Roman" w:eastAsia="STHupo" w:hAnsi="Times New Roman" w:cs="Times New Roman"/>
          <w:noProof/>
          <w:vertAlign w:val="subscript"/>
        </w:rPr>
        <w:t>adj</w:t>
      </w:r>
      <w:r w:rsidR="00637E5B" w:rsidRPr="006E221C">
        <w:rPr>
          <w:rFonts w:ascii="Times New Roman" w:eastAsia="STHupo" w:hAnsi="Times New Roman" w:cs="Times New Roman"/>
          <w:noProof/>
        </w:rPr>
        <w:t>=0.36</w:t>
      </w:r>
      <w:r w:rsidR="00637E5B" w:rsidRPr="00A46C09">
        <w:rPr>
          <w:rFonts w:ascii="Times New Roman" w:hAnsi="Times New Roman" w:cs="Times New Roman"/>
        </w:rPr>
        <w:t>, p</w:t>
      </w:r>
      <w:r w:rsidR="006670EC">
        <w:rPr>
          <w:rFonts w:ascii="Times New Roman" w:hAnsi="Times New Roman" w:cs="Times New Roman"/>
        </w:rPr>
        <w:t xml:space="preserve">&lt;0.0001; </w:t>
      </w:r>
      <w:r w:rsidR="00637E5B" w:rsidRPr="00A46C09">
        <w:rPr>
          <w:rFonts w:ascii="Times New Roman" w:hAnsi="Times New Roman" w:cs="Times New Roman"/>
        </w:rPr>
        <w:fldChar w:fldCharType="begin"/>
      </w:r>
      <w:r w:rsidR="00637E5B" w:rsidRPr="00A46C09">
        <w:rPr>
          <w:rFonts w:ascii="Times New Roman" w:hAnsi="Times New Roman" w:cs="Times New Roman"/>
        </w:rPr>
        <w:instrText xml:space="preserve"> REF _Ref340941 \h </w:instrText>
      </w:r>
      <w:r w:rsidR="00637E5B">
        <w:rPr>
          <w:rFonts w:ascii="Times New Roman" w:hAnsi="Times New Roman" w:cs="Times New Roman"/>
        </w:rPr>
        <w:instrText xml:space="preserve"> \* MERGEFORMAT </w:instrText>
      </w:r>
      <w:r w:rsidR="00637E5B" w:rsidRPr="00A46C09">
        <w:rPr>
          <w:rFonts w:ascii="Times New Roman" w:hAnsi="Times New Roman" w:cs="Times New Roman"/>
        </w:rPr>
      </w:r>
      <w:r w:rsidR="00637E5B" w:rsidRPr="00A46C09">
        <w:rPr>
          <w:rFonts w:ascii="Times New Roman" w:hAnsi="Times New Roman" w:cs="Times New Roman"/>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8</w:t>
      </w:r>
      <w:r w:rsidR="00637E5B" w:rsidRPr="00A46C09">
        <w:rPr>
          <w:rFonts w:ascii="Times New Roman" w:hAnsi="Times New Roman" w:cs="Times New Roman"/>
        </w:rPr>
        <w:fldChar w:fldCharType="end"/>
      </w:r>
      <w:r w:rsidR="00637E5B">
        <w:rPr>
          <w:rFonts w:ascii="Times New Roman" w:hAnsi="Times New Roman" w:cs="Times New Roman"/>
        </w:rPr>
        <w:t>) and slope (</w:t>
      </w:r>
      <w:r w:rsidR="00637E5B" w:rsidRPr="00A46C09">
        <w:rPr>
          <w:rFonts w:ascii="Times New Roman" w:eastAsia="STHupo" w:hAnsi="Times New Roman" w:cs="Times New Roman"/>
          <w:noProof/>
        </w:rPr>
        <w:t>R</w:t>
      </w:r>
      <w:r w:rsidR="00637E5B" w:rsidRPr="00A46C09">
        <w:rPr>
          <w:rFonts w:ascii="Times New Roman" w:eastAsia="STHupo" w:hAnsi="Times New Roman" w:cs="Times New Roman"/>
          <w:noProof/>
          <w:vertAlign w:val="superscript"/>
        </w:rPr>
        <w:t>2</w:t>
      </w:r>
      <w:r w:rsidR="00637E5B" w:rsidRPr="006E221C">
        <w:rPr>
          <w:rFonts w:ascii="Times New Roman" w:eastAsia="STHupo" w:hAnsi="Times New Roman" w:cs="Times New Roman"/>
          <w:noProof/>
          <w:vertAlign w:val="subscript"/>
        </w:rPr>
        <w:t>adj</w:t>
      </w:r>
      <w:r w:rsidR="00637E5B" w:rsidRPr="006E221C">
        <w:rPr>
          <w:rFonts w:ascii="Times New Roman" w:eastAsia="STHupo" w:hAnsi="Times New Roman" w:cs="Times New Roman"/>
          <w:noProof/>
        </w:rPr>
        <w:t>=</w:t>
      </w:r>
      <w:r w:rsidR="00637E5B">
        <w:rPr>
          <w:rFonts w:ascii="Times New Roman" w:eastAsia="STHupo" w:hAnsi="Times New Roman" w:cs="Times New Roman"/>
          <w:noProof/>
        </w:rPr>
        <w:t>0.57</w:t>
      </w:r>
      <w:r w:rsidR="00637E5B" w:rsidRPr="00A46C09">
        <w:rPr>
          <w:rFonts w:ascii="Times New Roman" w:hAnsi="Times New Roman" w:cs="Times New Roman"/>
        </w:rPr>
        <w:t>, p</w:t>
      </w:r>
      <w:r w:rsidR="006670EC">
        <w:rPr>
          <w:rFonts w:ascii="Times New Roman" w:hAnsi="Times New Roman" w:cs="Times New Roman"/>
        </w:rPr>
        <w:t xml:space="preserve">&lt;0.0001; </w:t>
      </w:r>
      <w:r w:rsidR="00637E5B" w:rsidRPr="00A46C09">
        <w:rPr>
          <w:rFonts w:ascii="Times New Roman" w:hAnsi="Times New Roman" w:cs="Times New Roman"/>
        </w:rPr>
        <w:fldChar w:fldCharType="begin"/>
      </w:r>
      <w:r w:rsidR="00637E5B" w:rsidRPr="00A46C09">
        <w:rPr>
          <w:rFonts w:ascii="Times New Roman" w:hAnsi="Times New Roman" w:cs="Times New Roman"/>
        </w:rPr>
        <w:instrText xml:space="preserve"> REF _Ref340950 \h </w:instrText>
      </w:r>
      <w:r w:rsidR="00637E5B">
        <w:rPr>
          <w:rFonts w:ascii="Times New Roman" w:hAnsi="Times New Roman" w:cs="Times New Roman"/>
        </w:rPr>
        <w:instrText xml:space="preserve"> \* MERGEFORMAT </w:instrText>
      </w:r>
      <w:r w:rsidR="00637E5B" w:rsidRPr="00A46C09">
        <w:rPr>
          <w:rFonts w:ascii="Times New Roman" w:hAnsi="Times New Roman" w:cs="Times New Roman"/>
        </w:rPr>
      </w:r>
      <w:r w:rsidR="00637E5B" w:rsidRPr="00A46C09">
        <w:rPr>
          <w:rFonts w:ascii="Times New Roman" w:hAnsi="Times New Roman" w:cs="Times New Roman"/>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9</w:t>
      </w:r>
      <w:r w:rsidR="00637E5B" w:rsidRPr="00A46C09">
        <w:rPr>
          <w:rFonts w:ascii="Times New Roman" w:hAnsi="Times New Roman" w:cs="Times New Roman"/>
        </w:rPr>
        <w:fldChar w:fldCharType="end"/>
      </w:r>
      <w:r w:rsidR="00637E5B" w:rsidRPr="00A46C09">
        <w:rPr>
          <w:rFonts w:ascii="Times New Roman" w:hAnsi="Times New Roman" w:cs="Times New Roman"/>
        </w:rPr>
        <w:t xml:space="preserve">) as main effects and site as a random effect.  </w:t>
      </w:r>
    </w:p>
    <w:p w14:paraId="641D1F56" w14:textId="61230836"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lang w:eastAsia="ja-JP"/>
        </w:rPr>
        <w:drawing>
          <wp:inline distT="0" distB="0" distL="0" distR="0" wp14:anchorId="3EB41B6E" wp14:editId="74B67A9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C331E3" w14:textId="7B8F4035" w:rsidR="004B651E" w:rsidRPr="00A46C09" w:rsidRDefault="004B651E" w:rsidP="00A8659A">
      <w:pPr>
        <w:pStyle w:val="Caption"/>
        <w:rPr>
          <w:rFonts w:ascii="Times New Roman" w:hAnsi="Times New Roman" w:cs="Times New Roman"/>
          <w:sz w:val="24"/>
          <w:szCs w:val="24"/>
        </w:rPr>
      </w:pPr>
      <w:bookmarkStart w:id="15" w:name="_Ref34094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8</w:t>
      </w:r>
      <w:r w:rsidRPr="00A46C09">
        <w:rPr>
          <w:rFonts w:ascii="Times New Roman" w:hAnsi="Times New Roman" w:cs="Times New Roman"/>
          <w:color w:val="auto"/>
          <w:sz w:val="24"/>
          <w:szCs w:val="24"/>
        </w:rPr>
        <w:fldChar w:fldCharType="end"/>
      </w:r>
      <w:bookmarkEnd w:id="15"/>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E9106E"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 and</w:t>
      </w:r>
      <w:r w:rsidR="00E9106E" w:rsidRPr="00A46C09">
        <w:rPr>
          <w:rFonts w:ascii="Times New Roman" w:hAnsi="Times New Roman" w:cs="Times New Roman"/>
          <w:b w:val="0"/>
          <w:color w:val="auto"/>
          <w:sz w:val="24"/>
          <w:szCs w:val="24"/>
        </w:rPr>
        <w:t xml:space="preserve"> stream</w:t>
      </w:r>
      <w:r w:rsidR="00D508BB">
        <w:rPr>
          <w:rFonts w:ascii="Times New Roman" w:hAnsi="Times New Roman" w:cs="Times New Roman"/>
          <w:b w:val="0"/>
          <w:color w:val="auto"/>
          <w:sz w:val="24"/>
          <w:szCs w:val="24"/>
        </w:rPr>
        <w:t xml:space="preserve"> depth (m)</w:t>
      </w:r>
      <w:r w:rsidR="00AD46AF" w:rsidRPr="00A46C09">
        <w:rPr>
          <w:rFonts w:ascii="Times New Roman" w:hAnsi="Times New Roman" w:cs="Times New Roman"/>
          <w:b w:val="0"/>
          <w:color w:val="auto"/>
          <w:sz w:val="24"/>
          <w:szCs w:val="24"/>
        </w:rPr>
        <w:t xml:space="preserve"> with an</w:t>
      </w:r>
      <w:r w:rsidR="00B67581">
        <w:rPr>
          <w:rFonts w:ascii="Times New Roman" w:hAnsi="Times New Roman" w:cs="Times New Roman"/>
          <w:b w:val="0"/>
          <w:color w:val="auto"/>
          <w:sz w:val="24"/>
          <w:szCs w:val="24"/>
        </w:rPr>
        <w:t xml:space="preserve"> associated</w:t>
      </w:r>
      <w:r w:rsidR="00D508BB">
        <w:rPr>
          <w:rFonts w:ascii="Times New Roman" w:hAnsi="Times New Roman" w:cs="Times New Roman"/>
          <w:b w:val="0"/>
          <w:color w:val="auto"/>
          <w:sz w:val="24"/>
          <w:szCs w:val="24"/>
        </w:rPr>
        <w:t xml:space="preserve"> linear mixed effects</w:t>
      </w:r>
      <w:r w:rsidR="000F62E7">
        <w:rPr>
          <w:rFonts w:ascii="Times New Roman" w:hAnsi="Times New Roman" w:cs="Times New Roman" w:hint="eastAsia"/>
          <w:b w:val="0"/>
          <w:color w:val="auto"/>
          <w:sz w:val="24"/>
          <w:szCs w:val="24"/>
          <w:lang w:eastAsia="ja-JP"/>
        </w:rPr>
        <w:t xml:space="preserve"> model. </w:t>
      </w:r>
      <w:r w:rsidR="00D508BB" w:rsidRPr="00A46C09">
        <w:rPr>
          <w:rFonts w:ascii="Times New Roman" w:hAnsi="Times New Roman" w:cs="Times New Roman"/>
          <w:b w:val="0"/>
          <w:color w:val="auto"/>
          <w:sz w:val="24"/>
          <w:szCs w:val="24"/>
        </w:rPr>
        <w:t xml:space="preserve"> </w:t>
      </w:r>
      <w:r w:rsidR="0098555D" w:rsidRPr="00A46C09">
        <w:rPr>
          <w:rFonts w:ascii="Times New Roman" w:hAnsi="Times New Roman" w:cs="Times New Roman"/>
          <w:b w:val="0"/>
          <w:color w:val="auto"/>
          <w:sz w:val="24"/>
          <w:szCs w:val="24"/>
        </w:rPr>
        <w:t>R</w:t>
      </w:r>
      <w:r w:rsidR="0098555D" w:rsidRPr="00A46C09">
        <w:rPr>
          <w:rFonts w:ascii="Times New Roman" w:hAnsi="Times New Roman" w:cs="Times New Roman"/>
          <w:b w:val="0"/>
          <w:color w:val="auto"/>
          <w:sz w:val="24"/>
          <w:szCs w:val="24"/>
          <w:vertAlign w:val="superscript"/>
        </w:rPr>
        <w:t>2</w:t>
      </w:r>
      <w:r w:rsidR="0098555D">
        <w:rPr>
          <w:rFonts w:ascii="Times New Roman" w:hAnsi="Times New Roman" w:cs="Times New Roman"/>
          <w:b w:val="0"/>
          <w:color w:val="auto"/>
          <w:sz w:val="24"/>
          <w:szCs w:val="24"/>
          <w:vertAlign w:val="subscript"/>
        </w:rPr>
        <w:t>adj</w:t>
      </w:r>
      <w:r w:rsidR="00AD46AF" w:rsidRPr="00A46C09">
        <w:rPr>
          <w:rFonts w:ascii="Times New Roman" w:hAnsi="Times New Roman" w:cs="Times New Roman"/>
          <w:b w:val="0"/>
          <w:color w:val="auto"/>
          <w:sz w:val="24"/>
          <w:szCs w:val="24"/>
        </w:rPr>
        <w:t xml:space="preserve"> of 0.36 and p&lt; 0.0001 from</w:t>
      </w:r>
      <w:r w:rsidR="00D508BB">
        <w:rPr>
          <w:rFonts w:ascii="Times New Roman" w:hAnsi="Times New Roman" w:cs="Times New Roman"/>
          <w:b w:val="0"/>
          <w:color w:val="auto"/>
          <w:sz w:val="24"/>
          <w:szCs w:val="24"/>
        </w:rPr>
        <w:t xml:space="preserve"> the</w:t>
      </w:r>
      <w:r w:rsidR="00AD46AF" w:rsidRPr="00A46C09">
        <w:rPr>
          <w:rFonts w:ascii="Times New Roman" w:hAnsi="Times New Roman" w:cs="Times New Roman"/>
          <w:b w:val="0"/>
          <w:color w:val="auto"/>
          <w:sz w:val="24"/>
          <w:szCs w:val="24"/>
        </w:rPr>
        <w:t xml:space="preserve"> ER model.</w:t>
      </w:r>
    </w:p>
    <w:p w14:paraId="29A7DED1" w14:textId="17FEE60C"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lang w:eastAsia="ja-JP"/>
        </w:rPr>
        <w:lastRenderedPageBreak/>
        <w:drawing>
          <wp:inline distT="0" distB="0" distL="0" distR="0" wp14:anchorId="0B15CFDF" wp14:editId="3C55EF66">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399C017" w14:textId="4341CD38" w:rsidR="00637E5B" w:rsidRDefault="004B651E" w:rsidP="00444D44">
      <w:pPr>
        <w:pStyle w:val="Caption"/>
      </w:pPr>
      <w:bookmarkStart w:id="16" w:name="_Ref340950"/>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9</w:t>
      </w:r>
      <w:r w:rsidRPr="00A46C09">
        <w:rPr>
          <w:rFonts w:ascii="Times New Roman" w:hAnsi="Times New Roman" w:cs="Times New Roman"/>
          <w:color w:val="auto"/>
          <w:sz w:val="24"/>
          <w:szCs w:val="24"/>
        </w:rPr>
        <w:fldChar w:fldCharType="end"/>
      </w:r>
      <w:bookmarkEnd w:id="16"/>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8F1549"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w:t>
      </w:r>
      <w:r w:rsidR="00D508BB">
        <w:rPr>
          <w:rFonts w:ascii="Times New Roman" w:hAnsi="Times New Roman" w:cs="Times New Roman"/>
          <w:b w:val="0"/>
          <w:color w:val="auto"/>
          <w:sz w:val="24"/>
          <w:szCs w:val="24"/>
        </w:rPr>
        <w:t xml:space="preserve"> and Slope (%)</w:t>
      </w:r>
      <w:r w:rsidR="00944DC1">
        <w:rPr>
          <w:rFonts w:ascii="Times New Roman" w:hAnsi="Times New Roman" w:cs="Times New Roman"/>
          <w:b w:val="0"/>
          <w:color w:val="auto"/>
          <w:sz w:val="24"/>
          <w:szCs w:val="24"/>
        </w:rPr>
        <w:t xml:space="preserve"> with an</w:t>
      </w:r>
      <w:r w:rsidR="00097E44">
        <w:rPr>
          <w:rFonts w:ascii="Times New Roman" w:hAnsi="Times New Roman" w:cs="Times New Roman"/>
          <w:b w:val="0"/>
          <w:color w:val="auto"/>
          <w:sz w:val="24"/>
          <w:szCs w:val="24"/>
        </w:rPr>
        <w:t xml:space="preserve"> associated</w:t>
      </w:r>
      <w:r w:rsidR="00944DC1">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linear mixed effects</w:t>
      </w:r>
      <w:r w:rsidR="00D508BB" w:rsidRPr="00A46C09">
        <w:rPr>
          <w:rFonts w:ascii="Times New Roman" w:hAnsi="Times New Roman" w:cs="Times New Roman"/>
          <w:b w:val="0"/>
          <w:color w:val="auto"/>
          <w:sz w:val="24"/>
          <w:szCs w:val="24"/>
        </w:rPr>
        <w:t xml:space="preserve"> </w:t>
      </w:r>
      <w:r w:rsidR="000F62E7">
        <w:rPr>
          <w:rFonts w:ascii="Times New Roman" w:hAnsi="Times New Roman" w:cs="Times New Roman" w:hint="eastAsia"/>
          <w:b w:val="0"/>
          <w:color w:val="auto"/>
          <w:sz w:val="24"/>
          <w:szCs w:val="24"/>
          <w:lang w:eastAsia="ja-JP"/>
        </w:rPr>
        <w:t>model</w:t>
      </w:r>
      <w:r w:rsidR="006670EC">
        <w:rPr>
          <w:rFonts w:ascii="Times New Roman" w:hAnsi="Times New Roman" w:cs="Times New Roman"/>
          <w:b w:val="0"/>
          <w:color w:val="auto"/>
          <w:sz w:val="24"/>
          <w:szCs w:val="24"/>
          <w:lang w:eastAsia="ja-JP"/>
        </w:rPr>
        <w:t xml:space="preserve"> </w:t>
      </w:r>
      <w:r w:rsidR="00AD46AF"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vertAlign w:val="superscript"/>
        </w:rPr>
        <w:t>2</w:t>
      </w:r>
      <w:r w:rsidR="00944DC1">
        <w:rPr>
          <w:rFonts w:ascii="Times New Roman" w:hAnsi="Times New Roman" w:cs="Times New Roman"/>
          <w:b w:val="0"/>
          <w:color w:val="auto"/>
          <w:sz w:val="24"/>
          <w:szCs w:val="24"/>
          <w:vertAlign w:val="subscript"/>
        </w:rPr>
        <w:t>adj</w:t>
      </w:r>
      <w:r w:rsidR="00097E44">
        <w:rPr>
          <w:rFonts w:ascii="Times New Roman" w:hAnsi="Times New Roman" w:cs="Times New Roman"/>
          <w:b w:val="0"/>
          <w:color w:val="auto"/>
          <w:sz w:val="24"/>
          <w:szCs w:val="24"/>
        </w:rPr>
        <w:t xml:space="preserve"> of 0.57 and p&lt; 0.0001 from </w:t>
      </w:r>
      <w:r w:rsidR="00D508BB">
        <w:rPr>
          <w:rFonts w:ascii="Times New Roman" w:hAnsi="Times New Roman" w:cs="Times New Roman"/>
          <w:b w:val="0"/>
          <w:color w:val="auto"/>
          <w:sz w:val="24"/>
          <w:szCs w:val="24"/>
        </w:rPr>
        <w:t xml:space="preserve">the </w:t>
      </w:r>
      <w:r w:rsidR="00AD46AF" w:rsidRPr="00A46C09">
        <w:rPr>
          <w:rFonts w:ascii="Times New Roman" w:hAnsi="Times New Roman" w:cs="Times New Roman"/>
          <w:b w:val="0"/>
          <w:color w:val="auto"/>
          <w:sz w:val="24"/>
          <w:szCs w:val="24"/>
        </w:rPr>
        <w:t>ER model.</w:t>
      </w:r>
    </w:p>
    <w:p w14:paraId="3A6E48FE" w14:textId="18E5876C" w:rsidR="00637E5B" w:rsidRDefault="00637E5B" w:rsidP="00444D44">
      <w:pPr>
        <w:keepNext/>
        <w:spacing w:line="480" w:lineRule="auto"/>
        <w:ind w:firstLine="720"/>
        <w:rPr>
          <w:rFonts w:ascii="Times New Roman" w:hAnsi="Times New Roman" w:cs="Times New Roman"/>
        </w:rPr>
      </w:pPr>
      <w:r w:rsidRPr="00A46C09">
        <w:rPr>
          <w:rFonts w:ascii="Times New Roman" w:hAnsi="Times New Roman" w:cs="Times New Roman"/>
        </w:rPr>
        <w:t>As with GPP, ER was not related to nutrient concentrations (DIN, SRP</w:t>
      </w:r>
      <w:r>
        <w:rPr>
          <w:rFonts w:ascii="Times New Roman" w:hAnsi="Times New Roman" w:cs="Times New Roman"/>
        </w:rPr>
        <w:t xml:space="preserve">, </w:t>
      </w:r>
      <w:r w:rsidRPr="00A46C09">
        <w:rPr>
          <w:rFonts w:ascii="Times New Roman" w:hAnsi="Times New Roman" w:cs="Times New Roman"/>
        </w:rPr>
        <w:t xml:space="preserve">DOC), and ER and GPP were positively related </w:t>
      </w:r>
      <w:r>
        <w:rPr>
          <w:rFonts w:ascii="Times New Roman" w:hAnsi="Times New Roman" w:cs="Times New Roman"/>
        </w:rPr>
        <w:t>to each other (</w:t>
      </w:r>
      <w:r w:rsidRPr="00A46C09">
        <w:rPr>
          <w:rFonts w:ascii="Times New Roman" w:eastAsia="STHupo" w:hAnsi="Times New Roman" w:cs="Times New Roman"/>
          <w:noProof/>
        </w:rPr>
        <w:t>R</w:t>
      </w:r>
      <w:r w:rsidRPr="00A46C09">
        <w:rPr>
          <w:rFonts w:ascii="Times New Roman" w:eastAsia="STHupo" w:hAnsi="Times New Roman" w:cs="Times New Roman"/>
          <w:noProof/>
          <w:vertAlign w:val="superscript"/>
        </w:rPr>
        <w:t>2</w:t>
      </w:r>
      <w:r w:rsidRPr="006E221C">
        <w:rPr>
          <w:rFonts w:ascii="Times New Roman" w:eastAsia="STHupo" w:hAnsi="Times New Roman" w:cs="Times New Roman"/>
          <w:noProof/>
          <w:vertAlign w:val="subscript"/>
        </w:rPr>
        <w:t>adj</w:t>
      </w:r>
      <w:r w:rsidRPr="006E221C">
        <w:rPr>
          <w:rFonts w:ascii="Times New Roman" w:eastAsia="STHupo" w:hAnsi="Times New Roman" w:cs="Times New Roman"/>
          <w:noProof/>
        </w:rPr>
        <w:t>=</w:t>
      </w:r>
      <w:r w:rsidR="006670EC">
        <w:rPr>
          <w:rFonts w:ascii="Times New Roman" w:hAnsi="Times New Roman" w:cs="Times New Roman"/>
        </w:rPr>
        <w:t xml:space="preserve">0.41, p=2.6e-4; </w:t>
      </w:r>
      <w:r w:rsidRPr="00A46C09">
        <w:rPr>
          <w:rFonts w:ascii="Times New Roman" w:hAnsi="Times New Roman" w:cs="Times New Roman"/>
        </w:rPr>
        <w:fldChar w:fldCharType="begin"/>
      </w:r>
      <w:r w:rsidRPr="00A46C09">
        <w:rPr>
          <w:rFonts w:ascii="Times New Roman" w:hAnsi="Times New Roman" w:cs="Times New Roman"/>
        </w:rPr>
        <w:instrText xml:space="preserve"> REF _Ref347669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10</w:t>
      </w:r>
      <w:r w:rsidRPr="00A46C09">
        <w:rPr>
          <w:rFonts w:ascii="Times New Roman" w:hAnsi="Times New Roman" w:cs="Times New Roman"/>
        </w:rPr>
        <w:fldChar w:fldCharType="end"/>
      </w:r>
      <w:r>
        <w:rPr>
          <w:rFonts w:ascii="Times New Roman" w:hAnsi="Times New Roman" w:cs="Times New Roman"/>
        </w:rPr>
        <w:t>.).</w:t>
      </w:r>
    </w:p>
    <w:p w14:paraId="287F573C" w14:textId="77777777" w:rsidR="00637E5B" w:rsidRDefault="00637E5B" w:rsidP="00444D44">
      <w:pPr>
        <w:keepNext/>
        <w:spacing w:line="480" w:lineRule="auto"/>
        <w:rPr>
          <w:rFonts w:ascii="Times New Roman" w:hAnsi="Times New Roman" w:cs="Times New Roman"/>
        </w:rPr>
      </w:pPr>
    </w:p>
    <w:p w14:paraId="717CB822" w14:textId="7FD21B4D" w:rsidR="00C555C9" w:rsidRPr="00A46C09" w:rsidRDefault="008243AB" w:rsidP="00A8659A">
      <w:pPr>
        <w:keepNext/>
        <w:jc w:val="center"/>
        <w:rPr>
          <w:rFonts w:ascii="Times New Roman" w:hAnsi="Times New Roman" w:cs="Times New Roman"/>
        </w:rPr>
      </w:pPr>
      <w:r w:rsidRPr="00A46C09">
        <w:rPr>
          <w:rFonts w:ascii="Times New Roman" w:hAnsi="Times New Roman" w:cs="Times New Roman"/>
          <w:noProof/>
          <w:lang w:eastAsia="ja-JP"/>
        </w:rPr>
        <w:drawing>
          <wp:inline distT="0" distB="0" distL="0" distR="0" wp14:anchorId="5CE91A44" wp14:editId="043C7925">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6848FBD4" w14:textId="7104E098" w:rsidR="00C555C9" w:rsidRPr="00A46C09" w:rsidRDefault="00C555C9" w:rsidP="00A8659A">
      <w:pPr>
        <w:pStyle w:val="Caption"/>
        <w:rPr>
          <w:rFonts w:ascii="Times New Roman" w:hAnsi="Times New Roman" w:cs="Times New Roman"/>
          <w:b w:val="0"/>
          <w:color w:val="auto"/>
          <w:sz w:val="24"/>
          <w:szCs w:val="24"/>
        </w:rPr>
      </w:pPr>
      <w:bookmarkStart w:id="17" w:name="_Ref3476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10</w:t>
      </w:r>
      <w:r w:rsidRPr="00A46C09">
        <w:rPr>
          <w:rFonts w:ascii="Times New Roman" w:hAnsi="Times New Roman" w:cs="Times New Roman"/>
          <w:color w:val="auto"/>
          <w:sz w:val="24"/>
          <w:szCs w:val="24"/>
        </w:rPr>
        <w:fldChar w:fldCharType="end"/>
      </w:r>
      <w:bookmarkEnd w:id="17"/>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C43F4"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absolute value of </w:t>
      </w:r>
      <w:r w:rsidRPr="00A46C09">
        <w:rPr>
          <w:rFonts w:ascii="Times New Roman" w:hAnsi="Times New Roman" w:cs="Times New Roman"/>
          <w:b w:val="0"/>
          <w:color w:val="auto"/>
          <w:sz w:val="24"/>
          <w:szCs w:val="24"/>
        </w:rPr>
        <w:t xml:space="preserve">ER and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with an</w:t>
      </w:r>
      <w:r w:rsidR="00944DC1">
        <w:rPr>
          <w:rFonts w:ascii="Times New Roman" w:hAnsi="Times New Roman" w:cs="Times New Roman"/>
          <w:b w:val="0"/>
          <w:color w:val="auto"/>
          <w:sz w:val="24"/>
          <w:szCs w:val="24"/>
        </w:rPr>
        <w:t xml:space="preserve"> </w:t>
      </w:r>
      <w:r w:rsidR="00CD3141" w:rsidRPr="00A46C09">
        <w:rPr>
          <w:rFonts w:ascii="Times New Roman" w:eastAsia="STHupo" w:hAnsi="Times New Roman" w:cs="Times New Roman"/>
          <w:b w:val="0"/>
          <w:noProof/>
          <w:color w:val="auto"/>
          <w:sz w:val="24"/>
          <w:szCs w:val="24"/>
        </w:rPr>
        <w:t>R</w:t>
      </w:r>
      <w:r w:rsidR="00CD3141" w:rsidRPr="00A46C09">
        <w:rPr>
          <w:rFonts w:ascii="Times New Roman" w:eastAsia="STHupo" w:hAnsi="Times New Roman" w:cs="Times New Roman"/>
          <w:b w:val="0"/>
          <w:noProof/>
          <w:color w:val="auto"/>
          <w:sz w:val="24"/>
          <w:szCs w:val="24"/>
          <w:vertAlign w:val="superscript"/>
        </w:rPr>
        <w:t>2</w:t>
      </w:r>
      <w:r w:rsidR="00944DC1">
        <w:rPr>
          <w:rFonts w:ascii="Times New Roman" w:eastAsia="STHupo" w:hAnsi="Times New Roman" w:cs="Times New Roman"/>
          <w:b w:val="0"/>
          <w:noProof/>
          <w:color w:val="auto"/>
          <w:sz w:val="24"/>
          <w:szCs w:val="24"/>
          <w:vertAlign w:val="subscript"/>
        </w:rPr>
        <w:t>adj</w:t>
      </w:r>
      <w:r w:rsidR="00D508BB">
        <w:rPr>
          <w:rFonts w:ascii="Times New Roman" w:hAnsi="Times New Roman" w:cs="Times New Roman"/>
          <w:b w:val="0"/>
          <w:color w:val="auto"/>
          <w:sz w:val="24"/>
          <w:szCs w:val="24"/>
        </w:rPr>
        <w:t xml:space="preserve"> of 0.41 and p=</w:t>
      </w:r>
      <w:r w:rsidRPr="00A46C09">
        <w:rPr>
          <w:rFonts w:ascii="Times New Roman" w:hAnsi="Times New Roman" w:cs="Times New Roman"/>
          <w:b w:val="0"/>
          <w:color w:val="auto"/>
          <w:sz w:val="24"/>
          <w:szCs w:val="24"/>
        </w:rPr>
        <w:t>2</w:t>
      </w:r>
      <w:r w:rsidR="00740080">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6</w:t>
      </w:r>
      <w:r w:rsidR="00740080">
        <w:rPr>
          <w:rFonts w:ascii="Times New Roman" w:hAnsi="Times New Roman" w:cs="Times New Roman"/>
          <w:b w:val="0"/>
          <w:color w:val="auto"/>
          <w:sz w:val="24"/>
          <w:szCs w:val="24"/>
        </w:rPr>
        <w:t>e-4</w:t>
      </w:r>
      <w:r w:rsidRPr="00A46C09">
        <w:rPr>
          <w:rFonts w:ascii="Times New Roman" w:hAnsi="Times New Roman" w:cs="Times New Roman"/>
          <w:b w:val="0"/>
          <w:color w:val="auto"/>
          <w:sz w:val="24"/>
          <w:szCs w:val="24"/>
        </w:rPr>
        <w:t>.</w:t>
      </w:r>
    </w:p>
    <w:p w14:paraId="36798E12" w14:textId="1684D9E3" w:rsidR="00844654" w:rsidRPr="00A46C09" w:rsidRDefault="008C6EC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Factors Related to Trout Biomass</w:t>
      </w:r>
    </w:p>
    <w:p w14:paraId="77B037D5" w14:textId="18194637" w:rsidR="007C51E9" w:rsidRPr="00A46C09" w:rsidRDefault="006646B6" w:rsidP="00C70BDB">
      <w:pPr>
        <w:spacing w:line="480" w:lineRule="auto"/>
        <w:rPr>
          <w:rFonts w:ascii="Times New Roman" w:hAnsi="Times New Roman" w:cs="Times New Roman"/>
          <w:b/>
        </w:rPr>
      </w:pPr>
      <w:r w:rsidRPr="00A46C09">
        <w:rPr>
          <w:rFonts w:ascii="Times New Roman" w:hAnsi="Times New Roman" w:cs="Times New Roman"/>
        </w:rPr>
        <w:lastRenderedPageBreak/>
        <w:tab/>
        <w:t>I</w:t>
      </w:r>
      <w:r w:rsidR="00382BDB" w:rsidRPr="00A46C09">
        <w:rPr>
          <w:rFonts w:ascii="Times New Roman" w:hAnsi="Times New Roman" w:cs="Times New Roman"/>
        </w:rPr>
        <w:t xml:space="preserve"> sampled a total of 230 westslope cutthroat trout </w:t>
      </w:r>
      <w:r w:rsidR="00382BDB" w:rsidRPr="00A46C09">
        <w:rPr>
          <w:rFonts w:ascii="Times New Roman" w:eastAsia="STHupo" w:hAnsi="Times New Roman" w:cs="Times New Roman"/>
        </w:rPr>
        <w:t>(</w:t>
      </w:r>
      <w:r w:rsidR="00382BDB" w:rsidRPr="00A46C09">
        <w:rPr>
          <w:rFonts w:ascii="Times New Roman" w:eastAsia="STHupo" w:hAnsi="Times New Roman" w:cs="Times New Roman"/>
          <w:i/>
        </w:rPr>
        <w:t>Oncorhynchus clarkii lewisi</w:t>
      </w:r>
      <w:r w:rsidR="00382BDB" w:rsidRPr="00A46C09">
        <w:rPr>
          <w:rFonts w:ascii="Times New Roman" w:eastAsia="STHupo" w:hAnsi="Times New Roman" w:cs="Times New Roman"/>
        </w:rPr>
        <w:t>) and 4 eastern brook trout (</w:t>
      </w:r>
      <w:r w:rsidR="00382BDB" w:rsidRPr="00A46C09">
        <w:rPr>
          <w:rFonts w:ascii="Times New Roman" w:eastAsia="STHupo" w:hAnsi="Times New Roman" w:cs="Times New Roman"/>
          <w:i/>
        </w:rPr>
        <w:t>Salvelinus fontinalis</w:t>
      </w:r>
      <w:r w:rsidR="00382BDB" w:rsidRPr="00A46C09">
        <w:rPr>
          <w:rFonts w:ascii="Times New Roman" w:eastAsia="STHupo" w:hAnsi="Times New Roman" w:cs="Times New Roman"/>
        </w:rPr>
        <w:t>) with a minimum fish length of 50 mm, median 79 mm</w:t>
      </w:r>
      <w:r w:rsidR="009E03EB" w:rsidRPr="00A46C09">
        <w:rPr>
          <w:rFonts w:ascii="Times New Roman" w:eastAsia="STHupo" w:hAnsi="Times New Roman" w:cs="Times New Roman"/>
        </w:rPr>
        <w:t>,</w:t>
      </w:r>
      <w:r w:rsidR="00382BDB" w:rsidRPr="00A46C09">
        <w:rPr>
          <w:rFonts w:ascii="Times New Roman" w:eastAsia="STHupo" w:hAnsi="Times New Roman" w:cs="Times New Roman"/>
        </w:rPr>
        <w:t xml:space="preserve"> and a maximum length of 215 mm (8.5 inches).  I </w:t>
      </w:r>
      <w:r w:rsidRPr="00A46C09">
        <w:rPr>
          <w:rFonts w:ascii="Times New Roman" w:hAnsi="Times New Roman" w:cs="Times New Roman"/>
        </w:rPr>
        <w:t xml:space="preserve">estimated </w:t>
      </w:r>
      <w:r w:rsidR="0064210D" w:rsidRPr="00A46C09">
        <w:rPr>
          <w:rFonts w:ascii="Times New Roman" w:hAnsi="Times New Roman" w:cs="Times New Roman"/>
        </w:rPr>
        <w:t xml:space="preserve">the </w:t>
      </w:r>
      <w:r w:rsidRPr="00A46C09">
        <w:rPr>
          <w:rFonts w:ascii="Times New Roman" w:hAnsi="Times New Roman" w:cs="Times New Roman"/>
        </w:rPr>
        <w:t>trout</w:t>
      </w:r>
      <w:r w:rsidR="008F1549" w:rsidRPr="00A46C09">
        <w:rPr>
          <w:rFonts w:ascii="Times New Roman" w:hAnsi="Times New Roman" w:cs="Times New Roman"/>
        </w:rPr>
        <w:t xml:space="preserve"> population</w:t>
      </w:r>
      <w:r w:rsidRPr="00A46C09">
        <w:rPr>
          <w:rFonts w:ascii="Times New Roman" w:hAnsi="Times New Roman" w:cs="Times New Roman"/>
        </w:rPr>
        <w:t xml:space="preserve"> </w:t>
      </w:r>
      <w:r w:rsidR="009F7824" w:rsidRPr="00A46C09">
        <w:rPr>
          <w:rFonts w:ascii="Times New Roman" w:hAnsi="Times New Roman" w:cs="Times New Roman"/>
        </w:rPr>
        <w:t xml:space="preserve">in fish per meter of stream length </w:t>
      </w:r>
      <w:r w:rsidR="009E03EB" w:rsidRPr="00A46C09">
        <w:rPr>
          <w:rStyle w:val="CommentReference"/>
          <w:rFonts w:ascii="Times New Roman" w:hAnsi="Times New Roman" w:cs="Times New Roman"/>
          <w:sz w:val="24"/>
          <w:szCs w:val="24"/>
        </w:rPr>
        <w:t>for each</w:t>
      </w:r>
      <w:r w:rsidRPr="00A46C09">
        <w:rPr>
          <w:rFonts w:ascii="Times New Roman" w:hAnsi="Times New Roman" w:cs="Times New Roman"/>
        </w:rPr>
        <w:t xml:space="preserve"> site </w:t>
      </w:r>
      <w:r w:rsidR="009E03EB" w:rsidRPr="00A46C09">
        <w:rPr>
          <w:rFonts w:ascii="Times New Roman" w:hAnsi="Times New Roman" w:cs="Times New Roman"/>
        </w:rPr>
        <w:t xml:space="preserve">and </w:t>
      </w:r>
      <w:r w:rsidRPr="00A46C09">
        <w:rPr>
          <w:rFonts w:ascii="Times New Roman" w:hAnsi="Times New Roman" w:cs="Times New Roman"/>
        </w:rPr>
        <w:t>sampling period</w:t>
      </w:r>
      <w:r w:rsidR="00097E44">
        <w:rPr>
          <w:rFonts w:ascii="Times New Roman" w:hAnsi="Times New Roman" w:cs="Times New Roman"/>
        </w:rPr>
        <w:t xml:space="preserve"> </w:t>
      </w:r>
      <w:r w:rsidR="00FC2192" w:rsidRPr="00A46C09">
        <w:rPr>
          <w:rFonts w:ascii="Times New Roman" w:hAnsi="Times New Roman" w:cs="Times New Roman"/>
        </w:rPr>
        <w:t>combination to</w:t>
      </w:r>
      <w:r w:rsidR="0064210D" w:rsidRPr="00A46C09">
        <w:rPr>
          <w:rFonts w:ascii="Times New Roman" w:hAnsi="Times New Roman" w:cs="Times New Roman"/>
        </w:rPr>
        <w:t xml:space="preserve"> </w:t>
      </w:r>
      <w:r w:rsidRPr="00A46C09">
        <w:rPr>
          <w:rFonts w:ascii="Times New Roman" w:hAnsi="Times New Roman" w:cs="Times New Roman"/>
        </w:rPr>
        <w:t xml:space="preserve">range from 0 </w:t>
      </w:r>
      <w:r w:rsidR="00097E44">
        <w:rPr>
          <w:rFonts w:ascii="Times New Roman" w:hAnsi="Times New Roman" w:cs="Times New Roman"/>
        </w:rPr>
        <w:t xml:space="preserve">in First Cr. </w:t>
      </w:r>
      <w:r w:rsidR="00F5013A" w:rsidRPr="00A46C09">
        <w:rPr>
          <w:rFonts w:ascii="Times New Roman" w:hAnsi="Times New Roman" w:cs="Times New Roman"/>
        </w:rPr>
        <w:t>2018</w:t>
      </w:r>
      <w:r w:rsidR="00F5013A">
        <w:rPr>
          <w:rFonts w:ascii="Times New Roman" w:hAnsi="Times New Roman" w:cs="Times New Roman"/>
        </w:rPr>
        <w:t xml:space="preserve"> </w:t>
      </w:r>
      <w:r w:rsidR="00097E44">
        <w:rPr>
          <w:rFonts w:ascii="Times New Roman" w:hAnsi="Times New Roman" w:cs="Times New Roman"/>
        </w:rPr>
        <w:t>(Taneum catchment)</w:t>
      </w:r>
      <w:r w:rsidR="0064210D" w:rsidRPr="00A46C09">
        <w:rPr>
          <w:rFonts w:ascii="Times New Roman" w:hAnsi="Times New Roman" w:cs="Times New Roman"/>
        </w:rPr>
        <w:t xml:space="preserve"> </w:t>
      </w:r>
      <w:r w:rsidRPr="00A46C09">
        <w:rPr>
          <w:rFonts w:ascii="Times New Roman" w:hAnsi="Times New Roman" w:cs="Times New Roman"/>
        </w:rPr>
        <w:t>to 1.33</w:t>
      </w:r>
      <w:r w:rsidR="009D3BE5" w:rsidRPr="00A46C09">
        <w:rPr>
          <w:rFonts w:ascii="Times New Roman" w:hAnsi="Times New Roman" w:cs="Times New Roman"/>
        </w:rPr>
        <w:t xml:space="preserve"> </w:t>
      </w:r>
      <w:r w:rsidR="009F7824" w:rsidRPr="00A46C09">
        <w:rPr>
          <w:rFonts w:ascii="Times New Roman" w:hAnsi="Times New Roman" w:cs="Times New Roman"/>
        </w:rPr>
        <w:t>fish m</w:t>
      </w:r>
      <w:r w:rsidR="009F7824" w:rsidRPr="00A46C09">
        <w:rPr>
          <w:rFonts w:ascii="Times New Roman" w:hAnsi="Times New Roman" w:cs="Times New Roman"/>
          <w:vertAlign w:val="superscript"/>
        </w:rPr>
        <w:t>-1</w:t>
      </w:r>
      <w:r w:rsidR="009F7824" w:rsidRPr="00A46C09">
        <w:rPr>
          <w:rFonts w:ascii="Times New Roman" w:hAnsi="Times New Roman" w:cs="Times New Roman"/>
        </w:rPr>
        <w:t xml:space="preserve"> </w:t>
      </w:r>
      <w:r w:rsidR="0064210D" w:rsidRPr="00A46C09">
        <w:rPr>
          <w:rFonts w:ascii="Times New Roman" w:hAnsi="Times New Roman" w:cs="Times New Roman"/>
        </w:rPr>
        <w:t xml:space="preserve">in Standup Cr. </w:t>
      </w:r>
      <w:r w:rsidR="00F5013A" w:rsidRPr="00A46C09">
        <w:rPr>
          <w:rFonts w:ascii="Times New Roman" w:hAnsi="Times New Roman" w:cs="Times New Roman"/>
        </w:rPr>
        <w:t xml:space="preserve">2018 </w:t>
      </w:r>
      <w:r w:rsidR="0064210D" w:rsidRPr="00A46C09">
        <w:rPr>
          <w:rFonts w:ascii="Times New Roman" w:hAnsi="Times New Roman" w:cs="Times New Roman"/>
        </w:rPr>
        <w:t xml:space="preserve">(Teanaway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A)</w:t>
      </w:r>
      <w:r w:rsidRPr="00A46C09">
        <w:rPr>
          <w:rFonts w:ascii="Times New Roman" w:hAnsi="Times New Roman" w:cs="Times New Roman"/>
        </w:rPr>
        <w:t>.</w:t>
      </w:r>
      <w:r w:rsidR="00F5013A">
        <w:rPr>
          <w:rFonts w:ascii="Times New Roman" w:hAnsi="Times New Roman" w:cs="Times New Roman"/>
        </w:rPr>
        <w:t xml:space="preserve">  </w:t>
      </w:r>
      <w:r w:rsidR="009D3BE5" w:rsidRPr="00A46C09">
        <w:rPr>
          <w:rFonts w:ascii="Times New Roman" w:hAnsi="Times New Roman" w:cs="Times New Roman"/>
        </w:rPr>
        <w:t>The mean trout mass</w:t>
      </w:r>
      <w:r w:rsidR="0064210D" w:rsidRPr="00A46C09">
        <w:rPr>
          <w:rFonts w:ascii="Times New Roman" w:hAnsi="Times New Roman" w:cs="Times New Roman"/>
        </w:rPr>
        <w:t xml:space="preserve"> per individual fish ranged from 3.58 g in Frost Cr. </w:t>
      </w:r>
      <w:r w:rsidR="00F5013A" w:rsidRPr="00A46C09">
        <w:rPr>
          <w:rFonts w:ascii="Times New Roman" w:hAnsi="Times New Roman" w:cs="Times New Roman"/>
        </w:rPr>
        <w:t xml:space="preserve">2017 </w:t>
      </w:r>
      <w:r w:rsidR="0064210D"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64210D" w:rsidRPr="00A46C09">
        <w:rPr>
          <w:rFonts w:ascii="Times New Roman" w:hAnsi="Times New Roman" w:cs="Times New Roman"/>
        </w:rPr>
        <w:t>to 31.23</w:t>
      </w:r>
      <w:r w:rsidR="006B25CD" w:rsidRPr="00A46C09">
        <w:rPr>
          <w:rFonts w:ascii="Times New Roman" w:hAnsi="Times New Roman" w:cs="Times New Roman"/>
        </w:rPr>
        <w:t xml:space="preserve"> g in Jack Cr. </w:t>
      </w:r>
      <w:r w:rsidR="00F5013A" w:rsidRPr="00A46C09">
        <w:rPr>
          <w:rFonts w:ascii="Times New Roman" w:hAnsi="Times New Roman" w:cs="Times New Roman"/>
        </w:rPr>
        <w:t xml:space="preserve">2017 </w:t>
      </w:r>
      <w:r w:rsidR="006B25CD" w:rsidRPr="00A46C09">
        <w:rPr>
          <w:rFonts w:ascii="Times New Roman" w:hAnsi="Times New Roman" w:cs="Times New Roman"/>
        </w:rPr>
        <w:t xml:space="preserve">(Teanaway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B)</w:t>
      </w:r>
      <w:r w:rsidR="006B25CD" w:rsidRPr="00A46C09">
        <w:rPr>
          <w:rFonts w:ascii="Times New Roman" w:hAnsi="Times New Roman" w:cs="Times New Roman"/>
        </w:rPr>
        <w:t>.</w:t>
      </w:r>
      <w:r w:rsidR="009D1CFE" w:rsidRPr="00A46C09">
        <w:rPr>
          <w:rFonts w:ascii="Times New Roman" w:hAnsi="Times New Roman" w:cs="Times New Roman"/>
        </w:rPr>
        <w:t xml:space="preserve">  I estimated trout biomass in g m</w:t>
      </w:r>
      <w:r w:rsidR="009D1CFE" w:rsidRPr="00A46C09">
        <w:rPr>
          <w:rFonts w:ascii="Times New Roman" w:hAnsi="Times New Roman" w:cs="Times New Roman"/>
          <w:vertAlign w:val="superscript"/>
        </w:rPr>
        <w:t>-2</w:t>
      </w:r>
      <w:r w:rsidR="009D1CFE" w:rsidRPr="00A46C09">
        <w:rPr>
          <w:rFonts w:ascii="Times New Roman" w:hAnsi="Times New Roman" w:cs="Times New Roman"/>
        </w:rPr>
        <w:t xml:space="preserve"> to range from</w:t>
      </w:r>
      <w:r w:rsidR="00CB5FE2" w:rsidRPr="00A46C09">
        <w:rPr>
          <w:rFonts w:ascii="Times New Roman" w:hAnsi="Times New Roman" w:cs="Times New Roman"/>
        </w:rPr>
        <w:t xml:space="preserve"> 0 in</w:t>
      </w:r>
      <w:r w:rsidR="003C096F" w:rsidRPr="00A46C09">
        <w:rPr>
          <w:rFonts w:ascii="Times New Roman" w:hAnsi="Times New Roman" w:cs="Times New Roman"/>
        </w:rPr>
        <w:t xml:space="preserve"> First Cr. </w:t>
      </w:r>
      <w:r w:rsidR="00F5013A" w:rsidRPr="00A46C09">
        <w:rPr>
          <w:rFonts w:ascii="Times New Roman" w:hAnsi="Times New Roman" w:cs="Times New Roman"/>
        </w:rPr>
        <w:t xml:space="preserve">2018 </w:t>
      </w:r>
      <w:r w:rsidR="003C096F"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to 8.38 g m</w:t>
      </w:r>
      <w:r w:rsidR="003C096F" w:rsidRPr="00A46C09">
        <w:rPr>
          <w:rFonts w:ascii="Times New Roman" w:hAnsi="Times New Roman" w:cs="Times New Roman"/>
          <w:vertAlign w:val="superscript"/>
        </w:rPr>
        <w:t>-2</w:t>
      </w:r>
      <w:r w:rsidR="003C096F" w:rsidRPr="00A46C09">
        <w:rPr>
          <w:rFonts w:ascii="Times New Roman" w:hAnsi="Times New Roman" w:cs="Times New Roman"/>
        </w:rPr>
        <w:t xml:space="preserve"> in Hurly Cr. </w:t>
      </w:r>
      <w:r w:rsidR="00F5013A" w:rsidRPr="00A46C09">
        <w:rPr>
          <w:rFonts w:ascii="Times New Roman" w:hAnsi="Times New Roman" w:cs="Times New Roman"/>
        </w:rPr>
        <w:t xml:space="preserve">2017 </w:t>
      </w:r>
      <w:r w:rsidR="003C096F" w:rsidRPr="00A46C09">
        <w:rPr>
          <w:rFonts w:ascii="Times New Roman" w:hAnsi="Times New Roman" w:cs="Times New Roman"/>
        </w:rPr>
        <w:t xml:space="preserve">(Swauk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C)</w:t>
      </w:r>
      <w:r w:rsidR="006E77A1">
        <w:rPr>
          <w:rFonts w:ascii="Times New Roman" w:hAnsi="Times New Roman" w:cs="Times New Roman"/>
        </w:rPr>
        <w:t>,</w:t>
      </w:r>
      <w:r w:rsidR="00D657B7">
        <w:rPr>
          <w:rFonts w:ascii="Times New Roman" w:hAnsi="Times New Roman" w:cs="Times New Roman"/>
        </w:rPr>
        <w:t xml:space="preserve"> </w:t>
      </w:r>
      <w:r w:rsidR="00D657B7" w:rsidRPr="00A46C09">
        <w:rPr>
          <w:rFonts w:ascii="Times New Roman" w:eastAsia="STHupo" w:hAnsi="Times New Roman" w:cs="Times New Roman"/>
        </w:rPr>
        <w:t xml:space="preserve">and </w:t>
      </w:r>
      <w:r w:rsidR="006E77A1">
        <w:rPr>
          <w:rFonts w:ascii="Times New Roman" w:eastAsia="STHupo" w:hAnsi="Times New Roman" w:cs="Times New Roman"/>
        </w:rPr>
        <w:t xml:space="preserve">it </w:t>
      </w:r>
      <w:r w:rsidR="00D657B7">
        <w:rPr>
          <w:rFonts w:ascii="Times New Roman" w:eastAsia="STHupo" w:hAnsi="Times New Roman" w:cs="Times New Roman"/>
        </w:rPr>
        <w:t>was not significantly different among seasons (ANOVA, p=0.30</w:t>
      </w:r>
      <w:r w:rsidR="00D657B7" w:rsidRPr="00A46C09">
        <w:rPr>
          <w:rFonts w:ascii="Times New Roman" w:eastAsia="STHupo" w:hAnsi="Times New Roman" w:cs="Times New Roman"/>
        </w:rPr>
        <w:t>)</w:t>
      </w:r>
      <w:r w:rsidR="00D657B7">
        <w:rPr>
          <w:rFonts w:ascii="Times New Roman" w:eastAsia="STHupo" w:hAnsi="Times New Roman" w:cs="Times New Roman"/>
        </w:rPr>
        <w:t>.</w:t>
      </w:r>
    </w:p>
    <w:p w14:paraId="55D8208E" w14:textId="6C2D2BE0" w:rsidR="006B25CD" w:rsidRPr="00A46C09" w:rsidRDefault="009A5092" w:rsidP="003D61DC">
      <w:pPr>
        <w:keepNext/>
        <w:jc w:val="center"/>
        <w:rPr>
          <w:rFonts w:ascii="Times New Roman" w:hAnsi="Times New Roman" w:cs="Times New Roman"/>
        </w:rPr>
      </w:pPr>
      <w:r w:rsidRPr="009A5092">
        <w:rPr>
          <w:rFonts w:ascii="Times New Roman" w:hAnsi="Times New Roman" w:cs="Times New Roman"/>
          <w:noProof/>
          <w:lang w:eastAsia="ja-JP"/>
        </w:rPr>
        <w:lastRenderedPageBreak/>
        <w:drawing>
          <wp:inline distT="0" distB="0" distL="0" distR="0" wp14:anchorId="2829EB83" wp14:editId="01491812">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37E7F1A2" w14:textId="1362D05C" w:rsidR="006B25CD" w:rsidRPr="00A46C09" w:rsidRDefault="006B25CD" w:rsidP="008243AB">
      <w:pPr>
        <w:pStyle w:val="Caption"/>
        <w:rPr>
          <w:rFonts w:ascii="Times New Roman" w:hAnsi="Times New Roman" w:cs="Times New Roman"/>
          <w:b w:val="0"/>
          <w:color w:val="auto"/>
          <w:sz w:val="24"/>
          <w:szCs w:val="24"/>
        </w:rPr>
      </w:pPr>
      <w:bookmarkStart w:id="18" w:name="_Ref3534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11</w:t>
      </w:r>
      <w:r w:rsidRPr="00A46C09">
        <w:rPr>
          <w:rFonts w:ascii="Times New Roman" w:hAnsi="Times New Roman" w:cs="Times New Roman"/>
          <w:color w:val="auto"/>
          <w:sz w:val="24"/>
          <w:szCs w:val="24"/>
        </w:rPr>
        <w:fldChar w:fldCharType="end"/>
      </w:r>
      <w:bookmarkEnd w:id="18"/>
      <w:r w:rsidR="008243AB" w:rsidRPr="00A46C09">
        <w:rPr>
          <w:rFonts w:ascii="Times New Roman" w:hAnsi="Times New Roman" w:cs="Times New Roman"/>
          <w:color w:val="auto"/>
          <w:sz w:val="24"/>
          <w:szCs w:val="24"/>
        </w:rPr>
        <w:t xml:space="preserve"> </w:t>
      </w:r>
      <w:r w:rsidR="009A5092">
        <w:rPr>
          <w:rFonts w:ascii="Times New Roman" w:hAnsi="Times New Roman" w:cs="Times New Roman"/>
          <w:b w:val="0"/>
          <w:color w:val="auto"/>
          <w:sz w:val="24"/>
          <w:szCs w:val="24"/>
        </w:rPr>
        <w:t>M</w:t>
      </w:r>
      <w:r w:rsidR="005368B3">
        <w:rPr>
          <w:rFonts w:ascii="Times New Roman" w:hAnsi="Times New Roman" w:cs="Times New Roman"/>
          <w:b w:val="0"/>
          <w:color w:val="auto"/>
          <w:sz w:val="24"/>
          <w:szCs w:val="24"/>
        </w:rPr>
        <w:t xml:space="preserve">etrics of </w:t>
      </w:r>
      <w:r w:rsidR="009A5092">
        <w:rPr>
          <w:rFonts w:ascii="Times New Roman" w:hAnsi="Times New Roman" w:cs="Times New Roman"/>
          <w:b w:val="0"/>
          <w:color w:val="auto"/>
          <w:sz w:val="24"/>
          <w:szCs w:val="24"/>
        </w:rPr>
        <w:t xml:space="preserve">trout by </w:t>
      </w:r>
      <w:r w:rsidR="005368B3">
        <w:rPr>
          <w:rFonts w:ascii="Times New Roman" w:hAnsi="Times New Roman" w:cs="Times New Roman"/>
          <w:b w:val="0"/>
          <w:color w:val="auto"/>
          <w:sz w:val="24"/>
          <w:szCs w:val="24"/>
        </w:rPr>
        <w:t>stream</w:t>
      </w:r>
      <w:r w:rsidR="009A5092">
        <w:rPr>
          <w:rFonts w:ascii="Times New Roman" w:hAnsi="Times New Roman" w:cs="Times New Roman"/>
          <w:b w:val="0"/>
          <w:color w:val="auto"/>
          <w:sz w:val="24"/>
          <w:szCs w:val="24"/>
        </w:rPr>
        <w:t xml:space="preserve"> and</w:t>
      </w:r>
      <w:r w:rsidR="005368B3">
        <w:rPr>
          <w:rFonts w:ascii="Times New Roman" w:hAnsi="Times New Roman" w:cs="Times New Roman"/>
          <w:b w:val="0"/>
          <w:color w:val="auto"/>
          <w:sz w:val="24"/>
          <w:szCs w:val="24"/>
        </w:rPr>
        <w:t xml:space="preserve"> year</w:t>
      </w:r>
      <w:r w:rsidR="00944DC1" w:rsidRPr="00A46C09">
        <w:rPr>
          <w:rFonts w:ascii="Times New Roman" w:hAnsi="Times New Roman" w:cs="Times New Roman"/>
          <w:b w:val="0"/>
          <w:color w:val="auto"/>
          <w:sz w:val="24"/>
          <w:szCs w:val="24"/>
        </w:rPr>
        <w:t xml:space="preserve"> arranged by increasing wetted width and grouped by </w:t>
      </w:r>
      <w:r w:rsidR="009C6B6B">
        <w:rPr>
          <w:rFonts w:ascii="Times New Roman" w:hAnsi="Times New Roman" w:cs="Times New Roman"/>
          <w:b w:val="0"/>
          <w:color w:val="auto"/>
          <w:sz w:val="24"/>
          <w:szCs w:val="24"/>
        </w:rPr>
        <w:t>catchment</w:t>
      </w:r>
      <w:r w:rsidR="00944DC1" w:rsidRPr="00A46C09">
        <w:rPr>
          <w:rFonts w:ascii="Times New Roman" w:hAnsi="Times New Roman" w:cs="Times New Roman"/>
          <w:color w:val="auto"/>
          <w:sz w:val="24"/>
          <w:szCs w:val="24"/>
        </w:rPr>
        <w:t xml:space="preserve"> </w:t>
      </w:r>
      <w:r w:rsidR="008243AB" w:rsidRPr="00A46C09">
        <w:rPr>
          <w:rFonts w:ascii="Times New Roman" w:hAnsi="Times New Roman" w:cs="Times New Roman"/>
          <w:color w:val="auto"/>
          <w:sz w:val="24"/>
          <w:szCs w:val="24"/>
        </w:rPr>
        <w:t>A</w:t>
      </w:r>
      <w:r w:rsidR="00D657B7">
        <w:rPr>
          <w:rFonts w:ascii="Times New Roman" w:hAnsi="Times New Roman" w:cs="Times New Roman"/>
          <w:color w:val="auto"/>
          <w:sz w:val="24"/>
          <w:szCs w:val="24"/>
        </w:rPr>
        <w:t>.</w:t>
      </w:r>
      <w:r w:rsidR="002C592D" w:rsidRPr="009A5092">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Trout population (</w:t>
      </w:r>
      <w:r w:rsidR="009A5092" w:rsidRPr="009A5092">
        <w:rPr>
          <w:rFonts w:ascii="Times New Roman" w:hAnsi="Times New Roman" w:cs="Times New Roman"/>
          <w:b w:val="0"/>
          <w:color w:val="auto"/>
          <w:sz w:val="24"/>
          <w:szCs w:val="24"/>
        </w:rPr>
        <w:t>fish m</w:t>
      </w:r>
      <w:r w:rsidR="009A5092" w:rsidRPr="009A5092">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of stream length</w:t>
      </w:r>
      <w:r w:rsidR="00D508BB">
        <w:rPr>
          <w:rFonts w:ascii="Times New Roman" w:hAnsi="Times New Roman" w:cs="Times New Roman"/>
          <w:b w:val="0"/>
          <w:color w:val="auto"/>
          <w:sz w:val="24"/>
          <w:szCs w:val="24"/>
        </w:rPr>
        <w:t xml:space="preserve">; </w:t>
      </w:r>
      <w:r w:rsidR="009A5092"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B</w:t>
      </w:r>
      <w:r w:rsidR="00D657B7">
        <w:rPr>
          <w:rFonts w:ascii="Times New Roman" w:hAnsi="Times New Roman" w:cs="Times New Roman"/>
          <w:color w:val="auto"/>
          <w:sz w:val="24"/>
          <w:szCs w:val="24"/>
        </w:rPr>
        <w:t>.</w:t>
      </w:r>
      <w:r w:rsidR="005368B3" w:rsidRPr="005368B3">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Mean mass of individual fish per stream</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w:t>
      </w:r>
      <w:r w:rsidR="00D508BB">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C</w:t>
      </w:r>
      <w:r w:rsidR="00D657B7">
        <w:rPr>
          <w:rFonts w:ascii="Times New Roman" w:hAnsi="Times New Roman" w:cs="Times New Roman"/>
          <w:color w:val="auto"/>
          <w:sz w:val="24"/>
          <w:szCs w:val="24"/>
        </w:rPr>
        <w:t>.</w:t>
      </w:r>
      <w:r w:rsidR="008243AB" w:rsidRPr="00A46C09">
        <w:rPr>
          <w:rFonts w:ascii="Times New Roman" w:hAnsi="Times New Roman" w:cs="Times New Roman"/>
          <w:b w:val="0"/>
          <w:color w:val="auto"/>
          <w:sz w:val="24"/>
          <w:szCs w:val="24"/>
        </w:rPr>
        <w:t xml:space="preserve"> Mean trout biomass</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 m</w:t>
      </w:r>
      <w:r w:rsidR="009A5092" w:rsidRPr="009A5092">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of stream; </w:t>
      </w:r>
      <w:r w:rsidR="008243AB" w:rsidRPr="00A46C09">
        <w:rPr>
          <w:rFonts w:ascii="Times New Roman" w:hAnsi="Times New Roman" w:cs="Times New Roman"/>
          <w:b w:val="0"/>
          <w:color w:val="auto"/>
          <w:sz w:val="24"/>
          <w:szCs w:val="24"/>
        </w:rPr>
        <w:t xml:space="preserve">± </w:t>
      </w:r>
      <w:r w:rsidR="000F62E7">
        <w:rPr>
          <w:rFonts w:ascii="Times New Roman" w:hAnsi="Times New Roman" w:cs="Times New Roman" w:hint="eastAsia"/>
          <w:b w:val="0"/>
          <w:color w:val="auto"/>
          <w:sz w:val="24"/>
          <w:szCs w:val="24"/>
          <w:lang w:eastAsia="ja-JP"/>
        </w:rPr>
        <w:t xml:space="preserve">1 </w:t>
      </w:r>
      <w:r w:rsidR="008243AB" w:rsidRPr="00A46C09">
        <w:rPr>
          <w:rFonts w:ascii="Times New Roman" w:hAnsi="Times New Roman" w:cs="Times New Roman"/>
          <w:b w:val="0"/>
          <w:color w:val="auto"/>
          <w:sz w:val="24"/>
          <w:szCs w:val="24"/>
        </w:rPr>
        <w:t>standard error from population</w:t>
      </w:r>
      <w:r w:rsidR="000F62E7">
        <w:rPr>
          <w:rFonts w:ascii="Times New Roman" w:hAnsi="Times New Roman" w:cs="Times New Roman" w:hint="eastAsia"/>
          <w:b w:val="0"/>
          <w:color w:val="auto"/>
          <w:sz w:val="24"/>
          <w:szCs w:val="24"/>
          <w:lang w:eastAsia="ja-JP"/>
        </w:rPr>
        <w:t xml:space="preserve"> estimate</w:t>
      </w:r>
      <w:r w:rsidR="008243AB" w:rsidRPr="00A46C09">
        <w:rPr>
          <w:rFonts w:ascii="Times New Roman" w:hAnsi="Times New Roman" w:cs="Times New Roman"/>
          <w:b w:val="0"/>
          <w:color w:val="auto"/>
          <w:sz w:val="24"/>
          <w:szCs w:val="24"/>
        </w:rPr>
        <w:t>)</w:t>
      </w:r>
      <w:r w:rsidR="00D405A3">
        <w:rPr>
          <w:rFonts w:ascii="Times New Roman" w:hAnsi="Times New Roman" w:cs="Times New Roman"/>
          <w:b w:val="0"/>
          <w:color w:val="auto"/>
          <w:sz w:val="24"/>
          <w:szCs w:val="24"/>
        </w:rPr>
        <w:t>.</w:t>
      </w:r>
    </w:p>
    <w:p w14:paraId="37D5E3D8" w14:textId="6D0BA931" w:rsidR="009D1CFE" w:rsidRPr="00A46C09" w:rsidRDefault="002109FE" w:rsidP="008243AB">
      <w:pPr>
        <w:pStyle w:val="Caption"/>
        <w:spacing w:line="480" w:lineRule="auto"/>
        <w:ind w:firstLine="720"/>
        <w:rPr>
          <w:rFonts w:ascii="Times New Roman" w:hAnsi="Times New Roman" w:cs="Times New Roman"/>
          <w:b w:val="0"/>
          <w:sz w:val="24"/>
          <w:szCs w:val="24"/>
        </w:rPr>
      </w:pPr>
      <w:r w:rsidRPr="00A46C09">
        <w:rPr>
          <w:rFonts w:ascii="Times New Roman" w:hAnsi="Times New Roman" w:cs="Times New Roman"/>
          <w:b w:val="0"/>
          <w:color w:val="auto"/>
          <w:sz w:val="24"/>
          <w:szCs w:val="24"/>
        </w:rPr>
        <w:t xml:space="preserve">The </w:t>
      </w:r>
      <w:r w:rsidR="00020401" w:rsidRPr="00A46C09">
        <w:rPr>
          <w:rFonts w:ascii="Times New Roman" w:hAnsi="Times New Roman" w:cs="Times New Roman"/>
          <w:b w:val="0"/>
          <w:color w:val="auto"/>
          <w:sz w:val="24"/>
          <w:szCs w:val="24"/>
        </w:rPr>
        <w:t xml:space="preserve">final </w:t>
      </w:r>
      <w:r w:rsidRPr="00A46C09">
        <w:rPr>
          <w:rFonts w:ascii="Times New Roman" w:hAnsi="Times New Roman" w:cs="Times New Roman"/>
          <w:b w:val="0"/>
          <w:color w:val="auto"/>
          <w:sz w:val="24"/>
          <w:szCs w:val="24"/>
        </w:rPr>
        <w:t xml:space="preserve">model </w:t>
      </w:r>
      <w:r w:rsidR="00020401" w:rsidRPr="00A46C09">
        <w:rPr>
          <w:rFonts w:ascii="Times New Roman" w:hAnsi="Times New Roman" w:cs="Times New Roman"/>
          <w:b w:val="0"/>
          <w:color w:val="auto"/>
          <w:sz w:val="24"/>
          <w:szCs w:val="24"/>
        </w:rPr>
        <w:t xml:space="preserve">relating </w:t>
      </w:r>
      <w:r w:rsidRPr="00A46C09">
        <w:rPr>
          <w:rFonts w:ascii="Times New Roman" w:hAnsi="Times New Roman" w:cs="Times New Roman"/>
          <w:b w:val="0"/>
          <w:color w:val="auto"/>
          <w:sz w:val="24"/>
          <w:szCs w:val="24"/>
        </w:rPr>
        <w:t xml:space="preserve">trout biomass </w:t>
      </w:r>
      <w:r w:rsidRPr="005C747C">
        <w:rPr>
          <w:rFonts w:ascii="Times New Roman" w:hAnsi="Times New Roman" w:cs="Times New Roman"/>
          <w:b w:val="0"/>
          <w:color w:val="auto"/>
          <w:sz w:val="24"/>
          <w:szCs w:val="24"/>
        </w:rPr>
        <w:t>in g m</w:t>
      </w:r>
      <w:r w:rsidRPr="005C747C">
        <w:rPr>
          <w:rFonts w:ascii="Times New Roman" w:hAnsi="Times New Roman" w:cs="Times New Roman"/>
          <w:b w:val="0"/>
          <w:color w:val="auto"/>
          <w:sz w:val="24"/>
          <w:szCs w:val="24"/>
          <w:vertAlign w:val="superscript"/>
        </w:rPr>
        <w:t>-2</w:t>
      </w:r>
      <w:r w:rsidRPr="005C747C">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was a general least squares model with exponential variation.</w:t>
      </w:r>
      <w:r w:rsidR="009C6B6B">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There were</w:t>
      </w:r>
      <w:r w:rsidR="00020401"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 xml:space="preserve">main effects </w:t>
      </w:r>
      <w:r w:rsidR="00020401" w:rsidRPr="005C747C">
        <w:rPr>
          <w:rFonts w:ascii="Times New Roman" w:hAnsi="Times New Roman" w:cs="Times New Roman"/>
          <w:b w:val="0"/>
          <w:color w:val="auto"/>
          <w:sz w:val="24"/>
          <w:szCs w:val="24"/>
        </w:rPr>
        <w:t xml:space="preserve">of </w:t>
      </w:r>
      <w:r w:rsidR="005C3ABE" w:rsidRPr="005C747C">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(p=0.0007</w:t>
      </w:r>
      <w:r w:rsidR="009C6B6B">
        <w:rPr>
          <w:rFonts w:ascii="Times New Roman" w:hAnsi="Times New Roman" w:cs="Times New Roman"/>
          <w:b w:val="0"/>
          <w:color w:val="auto"/>
          <w:sz w:val="24"/>
          <w:szCs w:val="24"/>
        </w:rPr>
        <w:t xml:space="preserve">; </w:t>
      </w:r>
      <w:r w:rsidR="007C3908" w:rsidRPr="005C747C">
        <w:rPr>
          <w:rFonts w:ascii="Times New Roman" w:hAnsi="Times New Roman" w:cs="Times New Roman"/>
          <w:b w:val="0"/>
          <w:color w:val="auto"/>
          <w:sz w:val="24"/>
          <w:szCs w:val="24"/>
        </w:rPr>
        <w:fldChar w:fldCharType="begin"/>
      </w:r>
      <w:r w:rsidR="007C3908" w:rsidRPr="005C747C">
        <w:rPr>
          <w:rFonts w:ascii="Times New Roman" w:hAnsi="Times New Roman" w:cs="Times New Roman"/>
          <w:b w:val="0"/>
          <w:color w:val="auto"/>
          <w:sz w:val="24"/>
          <w:szCs w:val="24"/>
        </w:rPr>
        <w:instrText xml:space="preserve"> REF _Ref430436 \h </w:instrText>
      </w:r>
      <w:r w:rsidR="009C2D1B" w:rsidRPr="005C747C">
        <w:rPr>
          <w:rFonts w:ascii="Times New Roman" w:hAnsi="Times New Roman" w:cs="Times New Roman"/>
          <w:b w:val="0"/>
          <w:color w:val="auto"/>
          <w:sz w:val="24"/>
          <w:szCs w:val="24"/>
        </w:rPr>
        <w:instrText xml:space="preserve"> \* MERGEFORMAT </w:instrText>
      </w:r>
      <w:r w:rsidR="007C3908" w:rsidRPr="005C747C">
        <w:rPr>
          <w:rFonts w:ascii="Times New Roman" w:hAnsi="Times New Roman" w:cs="Times New Roman"/>
          <w:b w:val="0"/>
          <w:color w:val="auto"/>
          <w:sz w:val="24"/>
          <w:szCs w:val="24"/>
        </w:rPr>
      </w:r>
      <w:r w:rsidR="007C3908" w:rsidRPr="005C747C">
        <w:rPr>
          <w:rFonts w:ascii="Times New Roman" w:hAnsi="Times New Roman" w:cs="Times New Roman"/>
          <w:b w:val="0"/>
          <w:color w:val="auto"/>
          <w:sz w:val="24"/>
          <w:szCs w:val="24"/>
        </w:rPr>
        <w:fldChar w:fldCharType="separate"/>
      </w:r>
      <w:r w:rsidR="00D405A3" w:rsidRPr="005C747C">
        <w:rPr>
          <w:rFonts w:ascii="Times New Roman" w:hAnsi="Times New Roman" w:cs="Times New Roman"/>
          <w:b w:val="0"/>
          <w:color w:val="auto"/>
          <w:sz w:val="24"/>
          <w:szCs w:val="24"/>
        </w:rPr>
        <w:t xml:space="preserve">Figure </w:t>
      </w:r>
      <w:r w:rsidR="00D405A3" w:rsidRPr="005C747C">
        <w:rPr>
          <w:rFonts w:ascii="Times New Roman" w:hAnsi="Times New Roman" w:cs="Times New Roman"/>
          <w:b w:val="0"/>
          <w:noProof/>
          <w:color w:val="auto"/>
          <w:sz w:val="24"/>
          <w:szCs w:val="24"/>
        </w:rPr>
        <w:t>12</w:t>
      </w:r>
      <w:r w:rsidR="007C3908" w:rsidRPr="005C747C">
        <w:rPr>
          <w:rFonts w:ascii="Times New Roman" w:hAnsi="Times New Roman" w:cs="Times New Roman"/>
          <w:b w:val="0"/>
          <w:color w:val="auto"/>
          <w:sz w:val="24"/>
          <w:szCs w:val="24"/>
        </w:rPr>
        <w:fldChar w:fldCharType="end"/>
      </w:r>
      <w:r w:rsidR="008C74B5"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and minimum daily temp</w:t>
      </w:r>
      <w:r w:rsidR="00FE15F9" w:rsidRPr="005C747C">
        <w:rPr>
          <w:rFonts w:ascii="Times New Roman" w:hAnsi="Times New Roman" w:cs="Times New Roman"/>
          <w:b w:val="0"/>
          <w:color w:val="auto"/>
          <w:sz w:val="24"/>
          <w:szCs w:val="24"/>
        </w:rPr>
        <w:t xml:space="preserve">erature </w:t>
      </w:r>
      <w:r w:rsidR="00020401" w:rsidRPr="005C747C">
        <w:rPr>
          <w:rFonts w:ascii="Times New Roman" w:hAnsi="Times New Roman" w:cs="Times New Roman"/>
          <w:b w:val="0"/>
          <w:color w:val="auto"/>
          <w:sz w:val="24"/>
          <w:szCs w:val="24"/>
        </w:rPr>
        <w:t xml:space="preserve">which had a significant </w:t>
      </w:r>
      <w:r w:rsidR="00FE15F9" w:rsidRPr="005C747C">
        <w:rPr>
          <w:rFonts w:ascii="Times New Roman" w:hAnsi="Times New Roman" w:cs="Times New Roman"/>
          <w:b w:val="0"/>
          <w:color w:val="auto"/>
          <w:sz w:val="24"/>
          <w:szCs w:val="24"/>
        </w:rPr>
        <w:t xml:space="preserve">interaction </w:t>
      </w:r>
      <w:r w:rsidR="00020401" w:rsidRPr="005C747C">
        <w:rPr>
          <w:rFonts w:ascii="Times New Roman" w:hAnsi="Times New Roman" w:cs="Times New Roman"/>
          <w:b w:val="0"/>
          <w:color w:val="auto"/>
          <w:sz w:val="24"/>
          <w:szCs w:val="24"/>
        </w:rPr>
        <w:t xml:space="preserve">with </w:t>
      </w:r>
      <w:r w:rsidR="002E7924" w:rsidRPr="005C747C">
        <w:rPr>
          <w:rFonts w:ascii="Times New Roman" w:hAnsi="Times New Roman" w:cs="Times New Roman"/>
          <w:b w:val="0"/>
          <w:color w:val="auto"/>
          <w:sz w:val="24"/>
          <w:szCs w:val="24"/>
        </w:rPr>
        <w:t>canopy</w:t>
      </w:r>
      <w:r w:rsidR="002E7924" w:rsidRPr="00A46C09">
        <w:rPr>
          <w:rFonts w:ascii="Times New Roman" w:hAnsi="Times New Roman" w:cs="Times New Roman"/>
          <w:b w:val="0"/>
          <w:color w:val="auto"/>
          <w:sz w:val="24"/>
          <w:szCs w:val="24"/>
        </w:rPr>
        <w:t xml:space="preserve"> openness</w:t>
      </w:r>
      <w:r w:rsidR="00A06AB5"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(p</w:t>
      </w:r>
      <w:r w:rsidR="00D405A3">
        <w:rPr>
          <w:rFonts w:ascii="Times New Roman" w:hAnsi="Times New Roman" w:cs="Times New Roman"/>
          <w:b w:val="0"/>
          <w:color w:val="auto"/>
          <w:sz w:val="24"/>
          <w:szCs w:val="24"/>
        </w:rPr>
        <w:t>=0.0071</w:t>
      </w:r>
      <w:r w:rsidR="00020401" w:rsidRPr="00A46C09">
        <w:rPr>
          <w:rFonts w:ascii="Times New Roman" w:hAnsi="Times New Roman" w:cs="Times New Roman"/>
          <w:b w:val="0"/>
          <w:color w:val="auto"/>
          <w:sz w:val="24"/>
          <w:szCs w:val="24"/>
        </w:rPr>
        <w:t xml:space="preserve">) </w:t>
      </w:r>
      <w:r w:rsidR="002F1C72">
        <w:rPr>
          <w:rFonts w:ascii="Times New Roman" w:hAnsi="Times New Roman" w:cs="Times New Roman"/>
          <w:b w:val="0"/>
          <w:color w:val="auto"/>
          <w:sz w:val="24"/>
          <w:szCs w:val="24"/>
        </w:rPr>
        <w:t xml:space="preserve">such that there was more trout biomass in colder water and under </w:t>
      </w:r>
      <w:r w:rsidR="002F1C72">
        <w:rPr>
          <w:rFonts w:ascii="Times New Roman" w:hAnsi="Times New Roman" w:cs="Times New Roman"/>
          <w:b w:val="0"/>
          <w:color w:val="auto"/>
          <w:sz w:val="24"/>
          <w:szCs w:val="24"/>
        </w:rPr>
        <w:lastRenderedPageBreak/>
        <w:t xml:space="preserve">more open canopies </w:t>
      </w:r>
      <w:r w:rsidR="00A06AB5" w:rsidRPr="00A46C09">
        <w:rPr>
          <w:rFonts w:ascii="Times New Roman" w:hAnsi="Times New Roman" w:cs="Times New Roman"/>
          <w:b w:val="0"/>
          <w:color w:val="auto"/>
          <w:sz w:val="24"/>
          <w:szCs w:val="24"/>
        </w:rPr>
        <w:t>(</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_Ref438996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13</w:t>
      </w:r>
      <w:r w:rsidR="007C3908" w:rsidRPr="00A46C09">
        <w:rPr>
          <w:rFonts w:ascii="Times New Roman" w:hAnsi="Times New Roman" w:cs="Times New Roman"/>
          <w:b w:val="0"/>
          <w:color w:val="auto"/>
          <w:sz w:val="24"/>
          <w:szCs w:val="24"/>
        </w:rPr>
        <w:fldChar w:fldCharType="end"/>
      </w:r>
      <w:r w:rsidR="00CD5AC9">
        <w:rPr>
          <w:rFonts w:ascii="Times New Roman" w:hAnsi="Times New Roman" w:cs="Times New Roman"/>
          <w:b w:val="0"/>
          <w:color w:val="auto"/>
          <w:sz w:val="24"/>
          <w:szCs w:val="24"/>
        </w:rPr>
        <w:t>.</w:t>
      </w:r>
      <w:r w:rsidR="00A06AB5" w:rsidRPr="00A46C09">
        <w:rPr>
          <w:rFonts w:ascii="Times New Roman" w:hAnsi="Times New Roman" w:cs="Times New Roman"/>
          <w:b w:val="0"/>
          <w:color w:val="auto"/>
          <w:sz w:val="24"/>
          <w:szCs w:val="24"/>
        </w:rPr>
        <w:t>)</w:t>
      </w:r>
      <w:r w:rsidR="002E7924" w:rsidRPr="00A46C09">
        <w:rPr>
          <w:rFonts w:ascii="Times New Roman" w:hAnsi="Times New Roman" w:cs="Times New Roman"/>
          <w:b w:val="0"/>
          <w:color w:val="auto"/>
          <w:sz w:val="24"/>
          <w:szCs w:val="24"/>
        </w:rPr>
        <w:t>.</w:t>
      </w:r>
      <w:r w:rsidR="00CD5AC9">
        <w:rPr>
          <w:rFonts w:ascii="Times New Roman" w:hAnsi="Times New Roman" w:cs="Times New Roman"/>
          <w:b w:val="0"/>
          <w:color w:val="auto"/>
          <w:sz w:val="24"/>
          <w:szCs w:val="24"/>
        </w:rPr>
        <w:t xml:space="preserve">  </w:t>
      </w:r>
      <w:r w:rsidR="00574D8C">
        <w:rPr>
          <w:rFonts w:ascii="Times New Roman" w:hAnsi="Times New Roman" w:cs="Times New Roman"/>
          <w:b w:val="0"/>
          <w:color w:val="auto"/>
          <w:sz w:val="24"/>
          <w:szCs w:val="24"/>
        </w:rPr>
        <w:t xml:space="preserve">The interaction shown in </w:t>
      </w:r>
      <w:r w:rsidR="00CD5AC9" w:rsidRPr="00A96D26">
        <w:rPr>
          <w:rFonts w:ascii="Times New Roman" w:hAnsi="Times New Roman" w:cs="Times New Roman"/>
          <w:b w:val="0"/>
          <w:color w:val="auto"/>
          <w:sz w:val="24"/>
          <w:szCs w:val="24"/>
        </w:rPr>
        <w:fldChar w:fldCharType="begin"/>
      </w:r>
      <w:r w:rsidR="00CD5AC9" w:rsidRPr="00444D44">
        <w:rPr>
          <w:rFonts w:ascii="Times New Roman" w:hAnsi="Times New Roman" w:cs="Times New Roman"/>
          <w:b w:val="0"/>
          <w:color w:val="auto"/>
          <w:sz w:val="24"/>
          <w:szCs w:val="24"/>
        </w:rPr>
        <w:instrText xml:space="preserve"> REF _Ref438996 \h  \* MERGEFORMAT </w:instrText>
      </w:r>
      <w:r w:rsidR="00CD5AC9" w:rsidRPr="00A96D26">
        <w:rPr>
          <w:rFonts w:ascii="Times New Roman" w:hAnsi="Times New Roman" w:cs="Times New Roman"/>
          <w:b w:val="0"/>
          <w:color w:val="auto"/>
          <w:sz w:val="24"/>
          <w:szCs w:val="24"/>
        </w:rPr>
      </w:r>
      <w:r w:rsidR="00CD5AC9" w:rsidRPr="00A96D26">
        <w:rPr>
          <w:rFonts w:ascii="Times New Roman" w:hAnsi="Times New Roman" w:cs="Times New Roman"/>
          <w:b w:val="0"/>
          <w:color w:val="auto"/>
          <w:sz w:val="24"/>
          <w:szCs w:val="24"/>
        </w:rPr>
        <w:fldChar w:fldCharType="separate"/>
      </w:r>
      <w:r w:rsidR="00CD5AC9" w:rsidRPr="00444D44">
        <w:rPr>
          <w:rFonts w:ascii="Times New Roman" w:hAnsi="Times New Roman" w:cs="Times New Roman"/>
          <w:b w:val="0"/>
          <w:color w:val="auto"/>
          <w:sz w:val="24"/>
          <w:szCs w:val="24"/>
        </w:rPr>
        <w:t xml:space="preserve">Figure </w:t>
      </w:r>
      <w:r w:rsidR="00CD5AC9" w:rsidRPr="00444D44">
        <w:rPr>
          <w:rFonts w:ascii="Times New Roman" w:hAnsi="Times New Roman" w:cs="Times New Roman"/>
          <w:b w:val="0"/>
          <w:noProof/>
          <w:color w:val="auto"/>
          <w:sz w:val="24"/>
          <w:szCs w:val="24"/>
        </w:rPr>
        <w:t>13</w:t>
      </w:r>
      <w:r w:rsidR="00CD5AC9" w:rsidRPr="00A96D26">
        <w:rPr>
          <w:rFonts w:ascii="Times New Roman" w:hAnsi="Times New Roman" w:cs="Times New Roman"/>
          <w:b w:val="0"/>
          <w:color w:val="auto"/>
          <w:sz w:val="24"/>
          <w:szCs w:val="24"/>
        </w:rPr>
        <w:fldChar w:fldCharType="end"/>
      </w:r>
      <w:r w:rsidR="00574D8C" w:rsidRPr="00A96D26">
        <w:rPr>
          <w:rFonts w:ascii="Times New Roman" w:hAnsi="Times New Roman" w:cs="Times New Roman"/>
          <w:b w:val="0"/>
          <w:color w:val="auto"/>
          <w:sz w:val="24"/>
          <w:szCs w:val="24"/>
        </w:rPr>
        <w:t xml:space="preserve"> </w:t>
      </w:r>
      <w:r w:rsidR="003E0983">
        <w:rPr>
          <w:rFonts w:ascii="Times New Roman" w:hAnsi="Times New Roman" w:cs="Times New Roman"/>
          <w:b w:val="0"/>
          <w:color w:val="auto"/>
          <w:sz w:val="24"/>
          <w:szCs w:val="24"/>
        </w:rPr>
        <w:t>shows boxplots of transformed trout biomass values grouped into</w:t>
      </w:r>
      <w:r w:rsidR="00574D8C">
        <w:rPr>
          <w:rFonts w:ascii="Times New Roman" w:hAnsi="Times New Roman" w:cs="Times New Roman"/>
          <w:b w:val="0"/>
          <w:color w:val="auto"/>
          <w:sz w:val="24"/>
          <w:szCs w:val="24"/>
        </w:rPr>
        <w:t xml:space="preserve"> 3 equal intervals of water temperature </w:t>
      </w:r>
      <w:r w:rsidR="003E0983">
        <w:rPr>
          <w:rFonts w:ascii="Times New Roman" w:hAnsi="Times New Roman" w:cs="Times New Roman"/>
          <w:b w:val="0"/>
          <w:color w:val="auto"/>
          <w:sz w:val="24"/>
          <w:szCs w:val="24"/>
        </w:rPr>
        <w:t>and 2 canopy openness categories.</w:t>
      </w:r>
      <w:r w:rsidR="00574D8C">
        <w:rPr>
          <w:rFonts w:ascii="Times New Roman" w:hAnsi="Times New Roman" w:cs="Times New Roman"/>
          <w:b w:val="0"/>
          <w:color w:val="auto"/>
          <w:sz w:val="24"/>
          <w:szCs w:val="24"/>
        </w:rPr>
        <w:t xml:space="preserve">  T</w:t>
      </w:r>
      <w:r w:rsidR="003E0983">
        <w:rPr>
          <w:rFonts w:ascii="Times New Roman" w:hAnsi="Times New Roman" w:cs="Times New Roman"/>
          <w:b w:val="0"/>
          <w:color w:val="auto"/>
          <w:sz w:val="24"/>
          <w:szCs w:val="24"/>
        </w:rPr>
        <w:t>he</w:t>
      </w:r>
      <w:r w:rsidR="00574D8C">
        <w:rPr>
          <w:rFonts w:ascii="Times New Roman" w:hAnsi="Times New Roman" w:cs="Times New Roman"/>
          <w:b w:val="0"/>
          <w:color w:val="auto"/>
          <w:sz w:val="24"/>
          <w:szCs w:val="24"/>
        </w:rPr>
        <w:t>se</w:t>
      </w:r>
      <w:r w:rsidR="003E0983">
        <w:rPr>
          <w:rFonts w:ascii="Times New Roman" w:hAnsi="Times New Roman" w:cs="Times New Roman"/>
          <w:b w:val="0"/>
          <w:color w:val="auto"/>
          <w:sz w:val="24"/>
          <w:szCs w:val="24"/>
        </w:rPr>
        <w:t xml:space="preserve"> canopy openness categories</w:t>
      </w:r>
      <w:r w:rsidR="00574D8C">
        <w:rPr>
          <w:rFonts w:ascii="Times New Roman" w:hAnsi="Times New Roman" w:cs="Times New Roman"/>
          <w:b w:val="0"/>
          <w:color w:val="auto"/>
          <w:sz w:val="24"/>
          <w:szCs w:val="24"/>
        </w:rPr>
        <w:t xml:space="preserve"> were chosen because trout biomass values appeared to</w:t>
      </w:r>
      <w:r w:rsidR="005C0C05">
        <w:rPr>
          <w:rFonts w:ascii="Times New Roman" w:hAnsi="Times New Roman" w:cs="Times New Roman"/>
          <w:b w:val="0"/>
          <w:color w:val="auto"/>
          <w:sz w:val="24"/>
          <w:szCs w:val="24"/>
        </w:rPr>
        <w:t xml:space="preserve"> diverge below 26% open canopies which facilitated graphical representation.</w:t>
      </w:r>
      <w:r w:rsidR="009C6B6B">
        <w:rPr>
          <w:rFonts w:ascii="Times New Roman" w:hAnsi="Times New Roman" w:cs="Times New Roman"/>
          <w:b w:val="0"/>
          <w:color w:val="auto"/>
          <w:sz w:val="24"/>
          <w:szCs w:val="24"/>
        </w:rPr>
        <w:t xml:space="preserve">  </w:t>
      </w:r>
      <w:r w:rsidR="002E7924" w:rsidRPr="00A96D26">
        <w:rPr>
          <w:rFonts w:ascii="Times New Roman" w:hAnsi="Times New Roman" w:cs="Times New Roman"/>
          <w:b w:val="0"/>
          <w:color w:val="auto"/>
          <w:sz w:val="24"/>
          <w:szCs w:val="24"/>
        </w:rPr>
        <w:t>Trout</w:t>
      </w:r>
      <w:r w:rsidR="002E7924" w:rsidRPr="00A46C09">
        <w:rPr>
          <w:rFonts w:ascii="Times New Roman" w:hAnsi="Times New Roman" w:cs="Times New Roman"/>
          <w:b w:val="0"/>
          <w:color w:val="auto"/>
          <w:sz w:val="24"/>
          <w:szCs w:val="24"/>
        </w:rPr>
        <w:t xml:space="preserve"> biomass </w:t>
      </w:r>
      <w:r w:rsidR="00020401" w:rsidRPr="00A46C09">
        <w:rPr>
          <w:rFonts w:ascii="Times New Roman" w:hAnsi="Times New Roman" w:cs="Times New Roman"/>
          <w:b w:val="0"/>
          <w:color w:val="auto"/>
          <w:sz w:val="24"/>
          <w:szCs w:val="24"/>
        </w:rPr>
        <w:t>had no</w:t>
      </w:r>
      <w:r w:rsidR="002E7924"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 xml:space="preserve">relationship with stream </w:t>
      </w:r>
      <w:r w:rsidR="002E7924" w:rsidRPr="00A46C09">
        <w:rPr>
          <w:rFonts w:ascii="Times New Roman" w:hAnsi="Times New Roman" w:cs="Times New Roman"/>
          <w:b w:val="0"/>
          <w:color w:val="auto"/>
          <w:sz w:val="24"/>
          <w:szCs w:val="24"/>
        </w:rPr>
        <w:t xml:space="preserve">nutrients (DOC, DIN, </w:t>
      </w:r>
      <w:r w:rsidR="00FC2192" w:rsidRPr="00A46C09">
        <w:rPr>
          <w:rFonts w:ascii="Times New Roman" w:hAnsi="Times New Roman" w:cs="Times New Roman"/>
          <w:b w:val="0"/>
          <w:color w:val="auto"/>
          <w:sz w:val="24"/>
          <w:szCs w:val="24"/>
        </w:rPr>
        <w:t>and SRP</w:t>
      </w:r>
      <w:r w:rsidR="002E7924" w:rsidRPr="00A46C09">
        <w:rPr>
          <w:rFonts w:ascii="Times New Roman" w:hAnsi="Times New Roman" w:cs="Times New Roman"/>
          <w:b w:val="0"/>
          <w:color w:val="auto"/>
          <w:sz w:val="24"/>
          <w:szCs w:val="24"/>
        </w:rPr>
        <w:t>), light (PAR), or ecosystem metabolism</w:t>
      </w:r>
      <w:r w:rsidR="00D87F21" w:rsidRPr="00A46C09">
        <w:rPr>
          <w:rFonts w:ascii="Times New Roman" w:hAnsi="Times New Roman" w:cs="Times New Roman"/>
          <w:b w:val="0"/>
          <w:color w:val="auto"/>
          <w:sz w:val="24"/>
          <w:szCs w:val="24"/>
        </w:rPr>
        <w:t xml:space="preserve"> (</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_Ref2756531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14</w:t>
      </w:r>
      <w:r w:rsidR="007C3908" w:rsidRPr="00A46C09">
        <w:rPr>
          <w:rFonts w:ascii="Times New Roman" w:hAnsi="Times New Roman" w:cs="Times New Roman"/>
          <w:b w:val="0"/>
          <w:color w:val="auto"/>
          <w:sz w:val="24"/>
          <w:szCs w:val="24"/>
        </w:rPr>
        <w:fldChar w:fldCharType="end"/>
      </w:r>
      <w:r w:rsidR="00D87F21" w:rsidRPr="00A46C09">
        <w:rPr>
          <w:rFonts w:ascii="Times New Roman" w:hAnsi="Times New Roman" w:cs="Times New Roman"/>
          <w:b w:val="0"/>
          <w:color w:val="auto"/>
          <w:sz w:val="24"/>
          <w:szCs w:val="24"/>
        </w:rPr>
        <w:t>).</w:t>
      </w:r>
    </w:p>
    <w:p w14:paraId="37B53E2C" w14:textId="30BC9A16" w:rsidR="008C74B5" w:rsidRPr="00A46C09" w:rsidRDefault="00C945B5" w:rsidP="000141AF">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032A4" w:rsidRPr="002032A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7CF11DC1" wp14:editId="0D9FDDFE">
            <wp:extent cx="2976880" cy="2976880"/>
            <wp:effectExtent l="0" t="0" r="0" b="0"/>
            <wp:docPr id="13" name="Picture 13"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10.t.cut.mass.catchment.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359D370E" w14:textId="433A917A" w:rsidR="00D910D8" w:rsidRPr="00A46C09" w:rsidRDefault="008C74B5" w:rsidP="000141AF">
      <w:pPr>
        <w:pStyle w:val="Caption"/>
        <w:rPr>
          <w:rFonts w:ascii="Times New Roman" w:hAnsi="Times New Roman" w:cs="Times New Roman"/>
          <w:b w:val="0"/>
          <w:sz w:val="24"/>
          <w:szCs w:val="24"/>
        </w:rPr>
      </w:pPr>
      <w:bookmarkStart w:id="19" w:name="_Ref43043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12</w:t>
      </w:r>
      <w:r w:rsidRPr="00A46C09">
        <w:rPr>
          <w:rFonts w:ascii="Times New Roman" w:hAnsi="Times New Roman" w:cs="Times New Roman"/>
          <w:color w:val="auto"/>
          <w:sz w:val="24"/>
          <w:szCs w:val="24"/>
        </w:rPr>
        <w:fldChar w:fldCharType="end"/>
      </w:r>
      <w:bookmarkEnd w:id="19"/>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5C747C">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Pr="00A46C09">
        <w:rPr>
          <w:rFonts w:ascii="Times New Roman" w:hAnsi="Times New Roman" w:cs="Times New Roman"/>
          <w:b w:val="0"/>
          <w:color w:val="auto"/>
          <w:sz w:val="24"/>
          <w:szCs w:val="24"/>
        </w:rPr>
        <w:t xml:space="preserve">ransformed trout biomass by </w:t>
      </w:r>
      <w:r w:rsidR="007C3908" w:rsidRPr="00A46C09">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with</w:t>
      </w:r>
      <w:r w:rsidR="00D508BB">
        <w:rPr>
          <w:rFonts w:ascii="Times New Roman" w:hAnsi="Times New Roman" w:cs="Times New Roman"/>
          <w:b w:val="0"/>
          <w:color w:val="auto"/>
          <w:sz w:val="24"/>
          <w:szCs w:val="24"/>
        </w:rPr>
        <w:t xml:space="preserve"> an</w:t>
      </w:r>
      <w:r w:rsidR="005C747C">
        <w:rPr>
          <w:rFonts w:ascii="Times New Roman" w:hAnsi="Times New Roman" w:cs="Times New Roman"/>
          <w:b w:val="0"/>
          <w:color w:val="auto"/>
          <w:sz w:val="24"/>
          <w:szCs w:val="24"/>
        </w:rPr>
        <w:t xml:space="preserve"> associated </w:t>
      </w:r>
      <w:r w:rsidR="00D508BB">
        <w:rPr>
          <w:rFonts w:ascii="Times New Roman" w:hAnsi="Times New Roman" w:cs="Times New Roman"/>
          <w:b w:val="0"/>
          <w:color w:val="auto"/>
          <w:sz w:val="24"/>
          <w:szCs w:val="24"/>
        </w:rPr>
        <w:t xml:space="preserve">general least squares </w:t>
      </w:r>
      <w:r w:rsidR="000F62E7">
        <w:rPr>
          <w:rFonts w:ascii="Times New Roman" w:hAnsi="Times New Roman" w:cs="Times New Roman" w:hint="eastAsia"/>
          <w:b w:val="0"/>
          <w:color w:val="auto"/>
          <w:sz w:val="24"/>
          <w:szCs w:val="24"/>
          <w:lang w:eastAsia="ja-JP"/>
        </w:rPr>
        <w:t>model.</w:t>
      </w:r>
      <w:r w:rsidR="00A45504">
        <w:rPr>
          <w:rFonts w:ascii="Times New Roman" w:hAnsi="Times New Roman" w:cs="Times New Roman"/>
          <w:b w:val="0"/>
          <w:color w:val="auto"/>
          <w:sz w:val="24"/>
          <w:szCs w:val="24"/>
          <w:lang w:eastAsia="ja-JP"/>
        </w:rPr>
        <w:t xml:space="preserve">  Means are represented by black diamonds with p</w:t>
      </w:r>
      <w:r w:rsidR="008A596D">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0.0007</w:t>
      </w:r>
      <w:r w:rsidR="005C747C" w:rsidRPr="005C747C">
        <w:rPr>
          <w:rFonts w:ascii="Times New Roman" w:hAnsi="Times New Roman" w:cs="Times New Roman"/>
          <w:b w:val="0"/>
          <w:color w:val="auto"/>
          <w:sz w:val="24"/>
          <w:szCs w:val="24"/>
        </w:rPr>
        <w:t xml:space="preserve"> </w:t>
      </w:r>
      <w:r w:rsidR="005C747C">
        <w:rPr>
          <w:rFonts w:ascii="Times New Roman" w:hAnsi="Times New Roman" w:cs="Times New Roman"/>
          <w:b w:val="0"/>
          <w:color w:val="auto"/>
          <w:sz w:val="24"/>
          <w:szCs w:val="24"/>
        </w:rPr>
        <w:t>from the trout biomass model</w:t>
      </w:r>
      <w:r w:rsidRPr="00A46C09">
        <w:rPr>
          <w:rFonts w:ascii="Times New Roman" w:hAnsi="Times New Roman" w:cs="Times New Roman"/>
          <w:b w:val="0"/>
          <w:color w:val="auto"/>
          <w:sz w:val="24"/>
          <w:szCs w:val="24"/>
        </w:rPr>
        <w:t>.</w:t>
      </w:r>
    </w:p>
    <w:p w14:paraId="241EA348" w14:textId="5AECBF27" w:rsidR="005C7538" w:rsidRPr="00A46C09" w:rsidRDefault="002032A4" w:rsidP="003D61DC">
      <w:pPr>
        <w:keepNext/>
        <w:jc w:val="center"/>
        <w:rPr>
          <w:rFonts w:ascii="Times New Roman" w:hAnsi="Times New Roman" w:cs="Times New Roman"/>
        </w:rPr>
      </w:pPr>
      <w:r w:rsidRPr="002032A4">
        <w:rPr>
          <w:rFonts w:ascii="Times New Roman" w:hAnsi="Times New Roman" w:cs="Times New Roman"/>
          <w:noProof/>
          <w:lang w:eastAsia="ja-JP"/>
        </w:rPr>
        <w:lastRenderedPageBreak/>
        <w:drawing>
          <wp:inline distT="0" distB="0" distL="0" distR="0" wp14:anchorId="302411AE" wp14:editId="5A7E3B34">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3AB9471" w14:textId="26091289" w:rsidR="005C7538" w:rsidRPr="00A46C09" w:rsidRDefault="005C7538" w:rsidP="003D61DC">
      <w:pPr>
        <w:pStyle w:val="Caption"/>
        <w:rPr>
          <w:rFonts w:ascii="Times New Roman" w:hAnsi="Times New Roman" w:cs="Times New Roman"/>
          <w:b w:val="0"/>
          <w:color w:val="auto"/>
          <w:sz w:val="24"/>
          <w:szCs w:val="24"/>
        </w:rPr>
      </w:pPr>
      <w:bookmarkStart w:id="20" w:name="_Ref43899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13</w:t>
      </w:r>
      <w:r w:rsidRPr="00A46C09">
        <w:rPr>
          <w:rFonts w:ascii="Times New Roman" w:hAnsi="Times New Roman" w:cs="Times New Roman"/>
          <w:color w:val="auto"/>
          <w:sz w:val="24"/>
          <w:szCs w:val="24"/>
        </w:rPr>
        <w:fldChar w:fldCharType="end"/>
      </w:r>
      <w:bookmarkEnd w:id="20"/>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D508BB">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00A06AB5" w:rsidRPr="00A46C09">
        <w:rPr>
          <w:rFonts w:ascii="Times New Roman" w:hAnsi="Times New Roman" w:cs="Times New Roman"/>
          <w:b w:val="0"/>
          <w:color w:val="auto"/>
          <w:sz w:val="24"/>
          <w:szCs w:val="24"/>
        </w:rPr>
        <w:t>ransformed trout biomass by water temperature</w:t>
      </w:r>
      <w:r w:rsidR="001425D5">
        <w:rPr>
          <w:rFonts w:ascii="Times New Roman" w:hAnsi="Times New Roman" w:cs="Times New Roman"/>
          <w:b w:val="0"/>
          <w:color w:val="auto"/>
          <w:sz w:val="24"/>
          <w:szCs w:val="24"/>
        </w:rPr>
        <w:t xml:space="preserve"> interacting with canopy openness.  Temperature categories are defined as </w:t>
      </w:r>
      <w:r w:rsidR="00CD5AC9">
        <w:rPr>
          <w:rFonts w:ascii="Times New Roman" w:hAnsi="Times New Roman" w:cs="Times New Roman"/>
          <w:b w:val="0"/>
          <w:color w:val="auto"/>
          <w:sz w:val="24"/>
          <w:szCs w:val="24"/>
        </w:rPr>
        <w:t>L</w:t>
      </w:r>
      <w:r w:rsidR="001425D5">
        <w:rPr>
          <w:rFonts w:ascii="Times New Roman" w:hAnsi="Times New Roman" w:cs="Times New Roman"/>
          <w:b w:val="0"/>
          <w:color w:val="auto"/>
          <w:sz w:val="24"/>
          <w:szCs w:val="24"/>
        </w:rPr>
        <w:t>ow (</w:t>
      </w:r>
      <w:r w:rsidR="00CD5AC9">
        <w:rPr>
          <w:rFonts w:ascii="Times New Roman" w:hAnsi="Times New Roman" w:cs="Times New Roman"/>
          <w:b w:val="0"/>
          <w:color w:val="auto"/>
          <w:sz w:val="24"/>
          <w:szCs w:val="24"/>
        </w:rPr>
        <w:t>6.8 – 8.1°C</w:t>
      </w:r>
      <w:r w:rsidR="001425D5">
        <w:rPr>
          <w:rFonts w:ascii="Times New Roman" w:hAnsi="Times New Roman" w:cs="Times New Roman"/>
          <w:b w:val="0"/>
          <w:color w:val="auto"/>
          <w:sz w:val="24"/>
          <w:szCs w:val="24"/>
        </w:rPr>
        <w:t>),</w:t>
      </w:r>
      <w:r w:rsidR="00CD5AC9">
        <w:rPr>
          <w:rFonts w:ascii="Times New Roman" w:hAnsi="Times New Roman" w:cs="Times New Roman"/>
          <w:b w:val="0"/>
          <w:color w:val="auto"/>
          <w:sz w:val="24"/>
          <w:szCs w:val="24"/>
        </w:rPr>
        <w:t xml:space="preserve"> Mid (8.2 – 9.5°C), and Hi (9.6 – 10.9°C).  </w:t>
      </w:r>
      <w:r w:rsidR="001425D5">
        <w:rPr>
          <w:rFonts w:ascii="Times New Roman" w:hAnsi="Times New Roman" w:cs="Times New Roman"/>
          <w:b w:val="0"/>
          <w:color w:val="auto"/>
          <w:sz w:val="24"/>
          <w:szCs w:val="24"/>
        </w:rPr>
        <w:t xml:space="preserve">Openness </w:t>
      </w:r>
      <w:r w:rsidR="001425D5" w:rsidRPr="00A46C09">
        <w:rPr>
          <w:rFonts w:ascii="Times New Roman" w:hAnsi="Times New Roman" w:cs="Times New Roman"/>
          <w:b w:val="0"/>
          <w:color w:val="auto"/>
          <w:sz w:val="24"/>
          <w:szCs w:val="24"/>
        </w:rPr>
        <w:t>categor</w:t>
      </w:r>
      <w:r w:rsidR="001425D5">
        <w:rPr>
          <w:rFonts w:ascii="Times New Roman" w:hAnsi="Times New Roman" w:cs="Times New Roman"/>
          <w:b w:val="0"/>
          <w:color w:val="auto"/>
          <w:sz w:val="24"/>
          <w:szCs w:val="24"/>
        </w:rPr>
        <w:t>ies are defined as</w:t>
      </w:r>
      <w:r w:rsidR="00CD5AC9">
        <w:rPr>
          <w:rFonts w:ascii="Times New Roman" w:hAnsi="Times New Roman" w:cs="Times New Roman"/>
          <w:b w:val="0"/>
          <w:color w:val="auto"/>
          <w:sz w:val="24"/>
          <w:szCs w:val="24"/>
        </w:rPr>
        <w:t xml:space="preserve"> Less open (5 – 25% open), and More open (26 - 56% open).  </w:t>
      </w:r>
      <w:r w:rsidR="00F13165" w:rsidRPr="00A46C09">
        <w:rPr>
          <w:rFonts w:ascii="Times New Roman" w:hAnsi="Times New Roman" w:cs="Times New Roman"/>
          <w:b w:val="0"/>
          <w:color w:val="auto"/>
          <w:sz w:val="24"/>
          <w:szCs w:val="24"/>
        </w:rPr>
        <w:t>There is a</w:t>
      </w:r>
      <w:r w:rsidR="005C747C">
        <w:rPr>
          <w:rFonts w:ascii="Times New Roman" w:hAnsi="Times New Roman" w:cs="Times New Roman"/>
          <w:b w:val="0"/>
          <w:color w:val="auto"/>
          <w:sz w:val="24"/>
          <w:szCs w:val="24"/>
        </w:rPr>
        <w:t>n associated</w:t>
      </w:r>
      <w:r w:rsidR="00F13165" w:rsidRPr="00A46C09">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general least squares p=</w:t>
      </w:r>
      <w:r w:rsidR="00F13165" w:rsidRPr="00A46C09">
        <w:rPr>
          <w:rFonts w:ascii="Times New Roman" w:hAnsi="Times New Roman" w:cs="Times New Roman"/>
          <w:b w:val="0"/>
          <w:color w:val="auto"/>
          <w:sz w:val="24"/>
          <w:szCs w:val="24"/>
        </w:rPr>
        <w:t xml:space="preserve">0.0071 </w:t>
      </w:r>
      <w:r w:rsidR="005C747C">
        <w:rPr>
          <w:rFonts w:ascii="Times New Roman" w:hAnsi="Times New Roman" w:cs="Times New Roman"/>
          <w:b w:val="0"/>
          <w:color w:val="auto"/>
          <w:sz w:val="24"/>
          <w:szCs w:val="24"/>
        </w:rPr>
        <w:t xml:space="preserve">from the trout biomass model </w:t>
      </w:r>
      <w:r w:rsidR="00F13165" w:rsidRPr="00A46C09">
        <w:rPr>
          <w:rFonts w:ascii="Times New Roman" w:hAnsi="Times New Roman" w:cs="Times New Roman"/>
          <w:b w:val="0"/>
          <w:color w:val="auto"/>
          <w:sz w:val="24"/>
          <w:szCs w:val="24"/>
        </w:rPr>
        <w:t>for the intera</w:t>
      </w:r>
      <w:r w:rsidR="00D508BB">
        <w:rPr>
          <w:rFonts w:ascii="Times New Roman" w:hAnsi="Times New Roman" w:cs="Times New Roman"/>
          <w:b w:val="0"/>
          <w:color w:val="auto"/>
          <w:sz w:val="24"/>
          <w:szCs w:val="24"/>
        </w:rPr>
        <w:t>ction of stream temperature with canopy openness</w:t>
      </w:r>
      <w:r w:rsidR="00CD5AC9">
        <w:rPr>
          <w:rFonts w:ascii="Times New Roman" w:hAnsi="Times New Roman" w:cs="Times New Roman"/>
          <w:b w:val="0"/>
          <w:color w:val="auto"/>
          <w:sz w:val="24"/>
          <w:szCs w:val="24"/>
        </w:rPr>
        <w:t xml:space="preserve">.  </w:t>
      </w:r>
      <w:r w:rsidR="00D508BB" w:rsidRPr="00A46C09">
        <w:rPr>
          <w:rFonts w:ascii="Times New Roman" w:hAnsi="Times New Roman" w:cs="Times New Roman"/>
          <w:b w:val="0"/>
          <w:color w:val="auto"/>
          <w:sz w:val="24"/>
          <w:szCs w:val="24"/>
        </w:rPr>
        <w:t>Overall there is more biomass at lower temperatures</w:t>
      </w:r>
      <w:r w:rsidR="00D508BB">
        <w:rPr>
          <w:rFonts w:ascii="Times New Roman" w:hAnsi="Times New Roman" w:cs="Times New Roman"/>
          <w:b w:val="0"/>
          <w:color w:val="auto"/>
          <w:sz w:val="24"/>
          <w:szCs w:val="24"/>
        </w:rPr>
        <w:t xml:space="preserve"> with more biomass under open canopies.</w:t>
      </w:r>
      <w:r w:rsidR="00652B70" w:rsidRPr="00A46C09">
        <w:rPr>
          <w:rFonts w:ascii="Times New Roman" w:hAnsi="Times New Roman" w:cs="Times New Roman"/>
          <w:b w:val="0"/>
          <w:color w:val="auto"/>
          <w:sz w:val="24"/>
          <w:szCs w:val="24"/>
        </w:rPr>
        <w:t xml:space="preserve"> </w:t>
      </w:r>
    </w:p>
    <w:p w14:paraId="244B57AF" w14:textId="77777777" w:rsidR="00836012" w:rsidRPr="00A46C09" w:rsidRDefault="00836012" w:rsidP="003D61DC">
      <w:pPr>
        <w:rPr>
          <w:rFonts w:ascii="Times New Roman" w:hAnsi="Times New Roman" w:cs="Times New Roman"/>
        </w:rPr>
      </w:pPr>
    </w:p>
    <w:p w14:paraId="349BE366" w14:textId="1C4B018B" w:rsidR="00F13165" w:rsidRPr="00A46C09" w:rsidRDefault="008243AB" w:rsidP="003D61DC">
      <w:pPr>
        <w:keepNext/>
        <w:jc w:val="center"/>
        <w:rPr>
          <w:rFonts w:ascii="Times New Roman" w:hAnsi="Times New Roman" w:cs="Times New Roman"/>
        </w:rPr>
      </w:pPr>
      <w:r w:rsidRPr="00A46C09">
        <w:rPr>
          <w:rFonts w:ascii="Times New Roman" w:hAnsi="Times New Roman" w:cs="Times New Roman"/>
          <w:noProof/>
          <w:lang w:eastAsia="ja-JP"/>
        </w:rPr>
        <w:drawing>
          <wp:inline distT="0" distB="0" distL="0" distR="0" wp14:anchorId="54252049" wp14:editId="03D1A246">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4FE6CB" w14:textId="523B8D31" w:rsidR="008C1A59" w:rsidRPr="00A46C09" w:rsidRDefault="00F13165" w:rsidP="003D61DC">
      <w:pPr>
        <w:pStyle w:val="Caption"/>
        <w:rPr>
          <w:rFonts w:ascii="Times New Roman" w:hAnsi="Times New Roman" w:cs="Times New Roman"/>
          <w:b w:val="0"/>
          <w:color w:val="auto"/>
          <w:sz w:val="24"/>
          <w:szCs w:val="24"/>
        </w:rPr>
      </w:pPr>
      <w:bookmarkStart w:id="21" w:name="_Ref275653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14</w:t>
      </w:r>
      <w:r w:rsidRPr="00A46C09">
        <w:rPr>
          <w:rFonts w:ascii="Times New Roman" w:hAnsi="Times New Roman" w:cs="Times New Roman"/>
          <w:color w:val="auto"/>
          <w:sz w:val="24"/>
          <w:szCs w:val="24"/>
        </w:rPr>
        <w:fldChar w:fldCharType="end"/>
      </w:r>
      <w:bookmarkEnd w:id="21"/>
      <w:r w:rsidRPr="00A46C09">
        <w:rPr>
          <w:rFonts w:ascii="Times New Roman" w:hAnsi="Times New Roman" w:cs="Times New Roman"/>
          <w:color w:val="auto"/>
          <w:sz w:val="24"/>
          <w:szCs w:val="24"/>
        </w:rPr>
        <w:t xml:space="preserve">. </w:t>
      </w:r>
      <w:r w:rsidRPr="00A46C09">
        <w:rPr>
          <w:rFonts w:ascii="Times New Roman" w:hAnsi="Times New Roman" w:cs="Times New Roman"/>
          <w:b w:val="0"/>
          <w:color w:val="auto"/>
          <w:sz w:val="24"/>
          <w:szCs w:val="24"/>
        </w:rPr>
        <w:t xml:space="preserve">Regression of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 xml:space="preserve">and trout biomass </w:t>
      </w:r>
      <w:r w:rsidR="00D508BB">
        <w:rPr>
          <w:rFonts w:ascii="Times New Roman" w:hAnsi="Times New Roman" w:cs="Times New Roman"/>
          <w:b w:val="0"/>
          <w:color w:val="auto"/>
          <w:sz w:val="24"/>
          <w:szCs w:val="24"/>
        </w:rPr>
        <w:t>(g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showing no signific</w:t>
      </w:r>
      <w:r w:rsidR="00181DFB">
        <w:rPr>
          <w:rFonts w:ascii="Times New Roman" w:hAnsi="Times New Roman" w:cs="Times New Roman"/>
          <w:b w:val="0"/>
          <w:color w:val="auto"/>
          <w:sz w:val="24"/>
          <w:szCs w:val="24"/>
        </w:rPr>
        <w:t xml:space="preserve">ant relationship.  Trout biomass also showed no significance with </w:t>
      </w:r>
      <w:r w:rsidR="0085743C" w:rsidRPr="00A46C09">
        <w:rPr>
          <w:rFonts w:ascii="Times New Roman" w:hAnsi="Times New Roman" w:cs="Times New Roman"/>
          <w:b w:val="0"/>
          <w:color w:val="auto"/>
          <w:sz w:val="24"/>
          <w:szCs w:val="24"/>
        </w:rPr>
        <w:t>ER or the PR ratio.</w:t>
      </w:r>
    </w:p>
    <w:p w14:paraId="5B38D085" w14:textId="3099CC4D" w:rsidR="00836012" w:rsidRDefault="00836012" w:rsidP="0083601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lastRenderedPageBreak/>
        <w:t>Discussion</w:t>
      </w:r>
    </w:p>
    <w:p w14:paraId="173F63A4" w14:textId="2E45599D" w:rsidR="00680B5A" w:rsidRPr="00680B5A" w:rsidRDefault="00680B5A" w:rsidP="00680B5A">
      <w:pPr>
        <w:spacing w:line="480" w:lineRule="auto"/>
        <w:outlineLvl w:val="0"/>
        <w:rPr>
          <w:rFonts w:ascii="Times New Roman" w:eastAsia="STHupo" w:hAnsi="Times New Roman" w:cs="Times New Roman"/>
        </w:rPr>
      </w:pPr>
      <w:r>
        <w:rPr>
          <w:rFonts w:ascii="Times New Roman" w:eastAsia="STHupo" w:hAnsi="Times New Roman" w:cs="Times New Roman"/>
          <w:b/>
        </w:rPr>
        <w:tab/>
      </w:r>
      <w:r>
        <w:rPr>
          <w:rFonts w:ascii="Times New Roman" w:eastAsia="STHupo" w:hAnsi="Times New Roman" w:cs="Times New Roman"/>
        </w:rPr>
        <w:t xml:space="preserve">The primary goal of this study was to explore the relationship between stream metabolism and trout biomass.  Despite finding no relationship between trout </w:t>
      </w:r>
      <w:r w:rsidR="0001366E">
        <w:rPr>
          <w:rFonts w:ascii="Times New Roman" w:eastAsia="STHupo" w:hAnsi="Times New Roman" w:cs="Times New Roman"/>
        </w:rPr>
        <w:t xml:space="preserve">biomass </w:t>
      </w:r>
      <w:r>
        <w:rPr>
          <w:rFonts w:ascii="Times New Roman" w:eastAsia="STHupo" w:hAnsi="Times New Roman" w:cs="Times New Roman"/>
        </w:rPr>
        <w:t>and metabolism</w:t>
      </w:r>
      <w:r w:rsidR="0001366E">
        <w:rPr>
          <w:rFonts w:ascii="Times New Roman" w:eastAsia="STHupo" w:hAnsi="Times New Roman" w:cs="Times New Roman"/>
        </w:rPr>
        <w:t>,</w:t>
      </w:r>
      <w:r>
        <w:rPr>
          <w:rFonts w:ascii="Times New Roman" w:eastAsia="STHupo" w:hAnsi="Times New Roman" w:cs="Times New Roman"/>
        </w:rPr>
        <w:t xml:space="preserve"> I did find</w:t>
      </w:r>
      <w:r w:rsidR="00B711C9">
        <w:rPr>
          <w:rFonts w:ascii="Times New Roman" w:eastAsia="STHupo" w:hAnsi="Times New Roman" w:cs="Times New Roman"/>
        </w:rPr>
        <w:t xml:space="preserve"> that </w:t>
      </w:r>
      <w:r>
        <w:rPr>
          <w:rFonts w:ascii="Times New Roman" w:eastAsia="STHupo" w:hAnsi="Times New Roman" w:cs="Times New Roman"/>
        </w:rPr>
        <w:t>GPP</w:t>
      </w:r>
      <w:r w:rsidR="00B711C9">
        <w:rPr>
          <w:rFonts w:ascii="Times New Roman" w:eastAsia="STHupo" w:hAnsi="Times New Roman" w:cs="Times New Roman"/>
        </w:rPr>
        <w:t xml:space="preserve"> varied by sampling period and increased with </w:t>
      </w:r>
      <w:ins w:id="22" w:author="Clay Arango" w:date="2019-07-02T10:41:00Z">
        <w:r w:rsidR="007C0D69">
          <w:rPr>
            <w:rFonts w:ascii="Times New Roman" w:eastAsia="STHupo" w:hAnsi="Times New Roman" w:cs="Times New Roman"/>
          </w:rPr>
          <w:t xml:space="preserve">stream </w:t>
        </w:r>
      </w:ins>
      <w:r w:rsidR="00B711C9">
        <w:rPr>
          <w:rFonts w:ascii="Times New Roman" w:eastAsia="STHupo" w:hAnsi="Times New Roman" w:cs="Times New Roman"/>
        </w:rPr>
        <w:t>depth</w:t>
      </w:r>
      <w:r w:rsidR="00373423">
        <w:rPr>
          <w:rFonts w:ascii="Times New Roman" w:eastAsia="STHupo" w:hAnsi="Times New Roman" w:cs="Times New Roman"/>
        </w:rPr>
        <w:t xml:space="preserve"> while </w:t>
      </w:r>
      <w:r>
        <w:rPr>
          <w:rFonts w:ascii="Times New Roman" w:eastAsia="STHupo" w:hAnsi="Times New Roman" w:cs="Times New Roman"/>
        </w:rPr>
        <w:t>ER</w:t>
      </w:r>
      <w:r w:rsidR="00373423">
        <w:rPr>
          <w:rFonts w:ascii="Times New Roman" w:eastAsia="STHupo" w:hAnsi="Times New Roman" w:cs="Times New Roman"/>
        </w:rPr>
        <w:t xml:space="preserve"> also increased with </w:t>
      </w:r>
      <w:ins w:id="23" w:author="Clay Arango" w:date="2019-07-02T10:41:00Z">
        <w:r w:rsidR="007C0D69">
          <w:rPr>
            <w:rFonts w:ascii="Times New Roman" w:eastAsia="STHupo" w:hAnsi="Times New Roman" w:cs="Times New Roman"/>
          </w:rPr>
          <w:t xml:space="preserve">stream </w:t>
        </w:r>
      </w:ins>
      <w:r>
        <w:rPr>
          <w:rFonts w:ascii="Times New Roman" w:eastAsia="STHupo" w:hAnsi="Times New Roman" w:cs="Times New Roman"/>
        </w:rPr>
        <w:t>depth a</w:t>
      </w:r>
      <w:r w:rsidR="00D508BB">
        <w:rPr>
          <w:rFonts w:ascii="Times New Roman" w:eastAsia="STHupo" w:hAnsi="Times New Roman" w:cs="Times New Roman"/>
        </w:rPr>
        <w:t>nd</w:t>
      </w:r>
      <w:r w:rsidR="00373423">
        <w:rPr>
          <w:rFonts w:ascii="Times New Roman" w:eastAsia="STHupo" w:hAnsi="Times New Roman" w:cs="Times New Roman"/>
        </w:rPr>
        <w:t xml:space="preserve"> </w:t>
      </w:r>
      <w:r w:rsidR="00D508BB">
        <w:rPr>
          <w:rFonts w:ascii="Times New Roman" w:eastAsia="STHupo" w:hAnsi="Times New Roman" w:cs="Times New Roman"/>
        </w:rPr>
        <w:t>slope</w:t>
      </w:r>
      <w:r w:rsidR="0001366E">
        <w:rPr>
          <w:rFonts w:ascii="Times New Roman" w:eastAsia="STHupo" w:hAnsi="Times New Roman" w:cs="Times New Roman"/>
        </w:rPr>
        <w:t xml:space="preserve"> but</w:t>
      </w:r>
      <w:r w:rsidR="000731D8">
        <w:rPr>
          <w:rFonts w:ascii="Times New Roman" w:eastAsia="STHupo" w:hAnsi="Times New Roman" w:cs="Times New Roman"/>
        </w:rPr>
        <w:t xml:space="preserve"> did</w:t>
      </w:r>
      <w:r w:rsidR="0001366E">
        <w:rPr>
          <w:rFonts w:ascii="Times New Roman" w:eastAsia="STHupo" w:hAnsi="Times New Roman" w:cs="Times New Roman"/>
        </w:rPr>
        <w:t xml:space="preserve"> not vary by sample period</w:t>
      </w:r>
      <w:r w:rsidR="00373423">
        <w:rPr>
          <w:rFonts w:ascii="Times New Roman" w:eastAsia="STHupo" w:hAnsi="Times New Roman" w:cs="Times New Roman"/>
        </w:rPr>
        <w:t xml:space="preserve">.  </w:t>
      </w:r>
      <w:r w:rsidR="002564C5">
        <w:rPr>
          <w:rFonts w:ascii="Times New Roman" w:eastAsia="STHupo" w:hAnsi="Times New Roman" w:cs="Times New Roman"/>
        </w:rPr>
        <w:t xml:space="preserve"> </w:t>
      </w:r>
      <w:r w:rsidR="00373423">
        <w:rPr>
          <w:rFonts w:ascii="Times New Roman" w:eastAsia="STHupo" w:hAnsi="Times New Roman" w:cs="Times New Roman"/>
        </w:rPr>
        <w:t>T</w:t>
      </w:r>
      <w:r>
        <w:rPr>
          <w:rFonts w:ascii="Times New Roman" w:eastAsia="STHupo" w:hAnsi="Times New Roman" w:cs="Times New Roman"/>
        </w:rPr>
        <w:t>rout biomass was positively associated with colder water and more open canopies.</w:t>
      </w:r>
      <w:r w:rsidR="00373423">
        <w:rPr>
          <w:rFonts w:ascii="Times New Roman" w:eastAsia="STHupo" w:hAnsi="Times New Roman" w:cs="Times New Roman"/>
        </w:rPr>
        <w:t xml:space="preserve">  </w:t>
      </w:r>
      <w:r w:rsidR="000F62E7">
        <w:rPr>
          <w:rFonts w:ascii="Times New Roman" w:hAnsi="Times New Roman" w:cs="Times New Roman" w:hint="eastAsia"/>
          <w:lang w:eastAsia="ja-JP"/>
        </w:rPr>
        <w:t xml:space="preserve">Although metabolism metrics are frequently related to </w:t>
      </w:r>
      <w:r w:rsidR="00373423">
        <w:rPr>
          <w:rFonts w:ascii="Times New Roman" w:eastAsia="STHupo" w:hAnsi="Times New Roman" w:cs="Times New Roman"/>
        </w:rPr>
        <w:t>PAR, DIN, SRP,</w:t>
      </w:r>
      <w:r w:rsidR="002564C5">
        <w:rPr>
          <w:rFonts w:ascii="Times New Roman" w:eastAsia="STHupo" w:hAnsi="Times New Roman" w:cs="Times New Roman"/>
        </w:rPr>
        <w:t xml:space="preserve"> and</w:t>
      </w:r>
      <w:r w:rsidR="00373423">
        <w:rPr>
          <w:rFonts w:ascii="Times New Roman" w:eastAsia="STHupo" w:hAnsi="Times New Roman" w:cs="Times New Roman"/>
        </w:rPr>
        <w:t xml:space="preserve"> DOC</w:t>
      </w:r>
      <w:r w:rsidR="000F62E7">
        <w:rPr>
          <w:rFonts w:ascii="Times New Roman" w:hAnsi="Times New Roman" w:cs="Times New Roman" w:hint="eastAsia"/>
          <w:lang w:eastAsia="ja-JP"/>
        </w:rPr>
        <w:t xml:space="preserve">, I did not find relationships </w:t>
      </w:r>
      <w:r w:rsidR="007E733E">
        <w:rPr>
          <w:rFonts w:ascii="Times New Roman" w:hAnsi="Times New Roman" w:cs="Times New Roman" w:hint="eastAsia"/>
          <w:lang w:eastAsia="ja-JP"/>
        </w:rPr>
        <w:t>with those potential predictor variables</w:t>
      </w:r>
      <w:r w:rsidR="00373423">
        <w:rPr>
          <w:rFonts w:ascii="Times New Roman" w:eastAsia="STHupo" w:hAnsi="Times New Roman" w:cs="Times New Roman"/>
        </w:rPr>
        <w:t>.</w:t>
      </w:r>
    </w:p>
    <w:p w14:paraId="2DA469B1" w14:textId="7C1D15A5" w:rsidR="00836012" w:rsidRPr="00A46C09" w:rsidRDefault="00836012" w:rsidP="00836012">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GPP</w:t>
      </w:r>
    </w:p>
    <w:p w14:paraId="2BE083D3" w14:textId="4A07099C" w:rsidR="0056191A" w:rsidRPr="005B2BF3" w:rsidRDefault="00716BF9" w:rsidP="004C362A">
      <w:pPr>
        <w:spacing w:line="480" w:lineRule="auto"/>
        <w:ind w:firstLine="720"/>
        <w:rPr>
          <w:rFonts w:ascii="Times New Roman" w:hAnsi="Times New Roman" w:cs="Times New Roman"/>
        </w:rPr>
      </w:pPr>
      <w:r>
        <w:rPr>
          <w:rFonts w:ascii="Times New Roman" w:hAnsi="Times New Roman" w:cs="Times New Roman"/>
        </w:rPr>
        <w:t xml:space="preserve">Light as PAR </w:t>
      </w:r>
      <w:r w:rsidR="00A40F3D">
        <w:rPr>
          <w:rFonts w:ascii="Times New Roman" w:hAnsi="Times New Roman" w:cs="Times New Roman"/>
        </w:rPr>
        <w:t>i</w:t>
      </w:r>
      <w:r w:rsidR="00246EF7">
        <w:rPr>
          <w:rFonts w:ascii="Times New Roman" w:hAnsi="Times New Roman" w:cs="Times New Roman"/>
        </w:rPr>
        <w:t xml:space="preserve">s generally the most critical factor for determining </w:t>
      </w:r>
      <w:r>
        <w:rPr>
          <w:rFonts w:ascii="Times New Roman" w:hAnsi="Times New Roman" w:cs="Times New Roman"/>
        </w:rPr>
        <w:t xml:space="preserve">GPP </w:t>
      </w:r>
      <w:r>
        <w:rPr>
          <w:rFonts w:ascii="Times New Roman" w:hAnsi="Times New Roman" w:cs="Times New Roman"/>
        </w:rPr>
        <w:fldChar w:fldCharType="begin"/>
      </w:r>
      <w:r>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716BF9">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w:t>
      </w:r>
      <w:r w:rsidR="00246EF7">
        <w:rPr>
          <w:rFonts w:ascii="Times New Roman" w:hAnsi="Times New Roman" w:cs="Times New Roman"/>
        </w:rPr>
        <w:t xml:space="preserve"> </w:t>
      </w:r>
      <w:r>
        <w:rPr>
          <w:rFonts w:ascii="Times New Roman" w:hAnsi="Times New Roman" w:cs="Times New Roman"/>
        </w:rPr>
        <w:t xml:space="preserve"> </w:t>
      </w:r>
      <w:r w:rsidR="00342C92">
        <w:rPr>
          <w:rFonts w:ascii="Times New Roman" w:hAnsi="Times New Roman" w:cs="Times New Roman"/>
        </w:rPr>
        <w:t xml:space="preserve">Limitation of PAR in forested headwater systems </w:t>
      </w:r>
      <w:r w:rsidR="00246EF7" w:rsidRPr="00A46C09">
        <w:rPr>
          <w:rFonts w:ascii="Times New Roman" w:hAnsi="Times New Roman" w:cs="Times New Roman"/>
        </w:rPr>
        <w:t>is the strongest factor controlling GPP below</w:t>
      </w:r>
      <w:r w:rsidR="00E14884">
        <w:rPr>
          <w:rFonts w:ascii="Times New Roman" w:hAnsi="Times New Roman" w:cs="Times New Roman"/>
        </w:rPr>
        <w:t xml:space="preserve"> a threshold of</w:t>
      </w:r>
      <w:r w:rsidR="00D508BB">
        <w:rPr>
          <w:rFonts w:ascii="Times New Roman" w:hAnsi="Times New Roman" w:cs="Times New Roman"/>
        </w:rPr>
        <w:t xml:space="preserve"> 3.5 mol</w:t>
      </w:r>
      <w:r w:rsidR="00246EF7" w:rsidRPr="00A46C09">
        <w:rPr>
          <w:rFonts w:ascii="Times New Roman" w:hAnsi="Times New Roman" w:cs="Times New Roman"/>
        </w:rPr>
        <w:t xml:space="preserve"> m</w:t>
      </w:r>
      <w:r w:rsidR="00246EF7" w:rsidRPr="00A46C09">
        <w:rPr>
          <w:rFonts w:ascii="Times New Roman" w:hAnsi="Times New Roman" w:cs="Times New Roman"/>
          <w:vertAlign w:val="superscript"/>
        </w:rPr>
        <w:t>-2</w:t>
      </w:r>
      <w:r w:rsidR="00246EF7" w:rsidRPr="00A46C09">
        <w:rPr>
          <w:rFonts w:ascii="Times New Roman" w:hAnsi="Times New Roman" w:cs="Times New Roman"/>
        </w:rPr>
        <w:t xml:space="preserve"> d</w:t>
      </w:r>
      <w:r w:rsidR="00246EF7" w:rsidRPr="00A46C09">
        <w:rPr>
          <w:rFonts w:ascii="Times New Roman" w:hAnsi="Times New Roman" w:cs="Times New Roman"/>
          <w:vertAlign w:val="superscript"/>
        </w:rPr>
        <w:t>-1</w:t>
      </w:r>
      <w:r w:rsidR="007E733E">
        <w:rPr>
          <w:rFonts w:ascii="Times New Roman" w:hAnsi="Times New Roman" w:cs="Times New Roman" w:hint="eastAsia"/>
          <w:lang w:eastAsia="ja-JP"/>
        </w:rPr>
        <w:t xml:space="preserve">, </w:t>
      </w:r>
      <w:r w:rsidR="00246EF7">
        <w:rPr>
          <w:rFonts w:ascii="Times New Roman" w:hAnsi="Times New Roman" w:cs="Times New Roman"/>
        </w:rPr>
        <w:t xml:space="preserve">and </w:t>
      </w:r>
      <w:r w:rsidR="007E733E">
        <w:rPr>
          <w:rFonts w:ascii="Times New Roman" w:hAnsi="Times New Roman" w:cs="Times New Roman" w:hint="eastAsia"/>
          <w:lang w:eastAsia="ja-JP"/>
        </w:rPr>
        <w:t xml:space="preserve">GPP </w:t>
      </w:r>
      <w:r w:rsidR="00246EF7" w:rsidRPr="00A46C09">
        <w:rPr>
          <w:rFonts w:ascii="Times New Roman" w:hAnsi="Times New Roman" w:cs="Times New Roman"/>
        </w:rPr>
        <w:t>is seve</w:t>
      </w:r>
      <w:r w:rsidR="00342C92">
        <w:rPr>
          <w:rFonts w:ascii="Times New Roman" w:hAnsi="Times New Roman" w:cs="Times New Roman"/>
        </w:rPr>
        <w:t>rely</w:t>
      </w:r>
      <w:r w:rsidR="007E733E">
        <w:rPr>
          <w:rFonts w:ascii="Times New Roman" w:hAnsi="Times New Roman" w:cs="Times New Roman" w:hint="eastAsia"/>
          <w:lang w:eastAsia="ja-JP"/>
        </w:rPr>
        <w:t xml:space="preserve"> light-</w:t>
      </w:r>
      <w:r w:rsidR="00342C92">
        <w:rPr>
          <w:rFonts w:ascii="Times New Roman" w:hAnsi="Times New Roman" w:cs="Times New Roman"/>
        </w:rPr>
        <w:t xml:space="preserve">limited below 2.2 </w:t>
      </w:r>
      <w:r w:rsidR="00246EF7">
        <w:rPr>
          <w:rFonts w:ascii="Times New Roman" w:hAnsi="Times New Roman" w:cs="Times New Roman"/>
        </w:rPr>
        <w:t>(</w:t>
      </w:r>
      <w:r w:rsidR="00246EF7" w:rsidRPr="00A46C09">
        <w:rPr>
          <w:rFonts w:ascii="Times New Roman" w:hAnsi="Times New Roman" w:cs="Times New Roman"/>
        </w:rPr>
        <w:fldChar w:fldCharType="begin"/>
      </w:r>
      <w:r w:rsidR="00246EF7" w:rsidRPr="00A46C09">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246EF7" w:rsidRPr="00A46C09">
        <w:rPr>
          <w:rFonts w:ascii="Times New Roman" w:hAnsi="Times New Roman" w:cs="Times New Roman"/>
        </w:rPr>
        <w:fldChar w:fldCharType="separate"/>
      </w:r>
      <w:r w:rsidR="00246EF7" w:rsidRPr="00A46C09">
        <w:rPr>
          <w:rFonts w:ascii="Times New Roman" w:hAnsi="Times New Roman" w:cs="Times New Roman"/>
        </w:rPr>
        <w:t>Warren et al. 2017)</w:t>
      </w:r>
      <w:r w:rsidR="00246EF7" w:rsidRPr="00A46C09">
        <w:rPr>
          <w:rFonts w:ascii="Times New Roman" w:hAnsi="Times New Roman" w:cs="Times New Roman"/>
        </w:rPr>
        <w:fldChar w:fldCharType="end"/>
      </w:r>
      <w:r w:rsidR="00342C92">
        <w:rPr>
          <w:rFonts w:ascii="Times New Roman" w:hAnsi="Times New Roman" w:cs="Times New Roman"/>
        </w:rPr>
        <w:t xml:space="preserve">.  </w:t>
      </w:r>
      <w:r w:rsidR="00342C92" w:rsidRPr="00A46C09">
        <w:rPr>
          <w:rFonts w:ascii="Times New Roman" w:hAnsi="Times New Roman" w:cs="Times New Roman"/>
        </w:rPr>
        <w:t xml:space="preserve">All but one </w:t>
      </w:r>
      <w:r w:rsidR="00E14884">
        <w:rPr>
          <w:rFonts w:ascii="Times New Roman" w:hAnsi="Times New Roman" w:cs="Times New Roman"/>
        </w:rPr>
        <w:t>of my sites were at or below</w:t>
      </w:r>
      <w:r w:rsidR="00342C92" w:rsidRPr="00A46C09">
        <w:rPr>
          <w:rFonts w:ascii="Times New Roman" w:hAnsi="Times New Roman" w:cs="Times New Roman"/>
        </w:rPr>
        <w:t xml:space="preserve"> 2.2 mol PAR m</w:t>
      </w:r>
      <w:r w:rsidR="00342C92" w:rsidRPr="00A46C09">
        <w:rPr>
          <w:rFonts w:ascii="Times New Roman" w:hAnsi="Times New Roman" w:cs="Times New Roman"/>
          <w:vertAlign w:val="superscript"/>
        </w:rPr>
        <w:t>-2</w:t>
      </w:r>
      <w:r w:rsidR="00342C92" w:rsidRPr="00A46C09">
        <w:rPr>
          <w:rFonts w:ascii="Times New Roman" w:hAnsi="Times New Roman" w:cs="Times New Roman"/>
        </w:rPr>
        <w:t xml:space="preserve"> d</w:t>
      </w:r>
      <w:r w:rsidR="00342C92" w:rsidRPr="00A46C09">
        <w:rPr>
          <w:rFonts w:ascii="Times New Roman" w:hAnsi="Times New Roman" w:cs="Times New Roman"/>
          <w:vertAlign w:val="superscript"/>
        </w:rPr>
        <w:t>-1</w:t>
      </w:r>
      <w:r w:rsidR="00E14884">
        <w:rPr>
          <w:rFonts w:ascii="Times New Roman" w:hAnsi="Times New Roman" w:cs="Times New Roman"/>
        </w:rPr>
        <w:t xml:space="preserve"> </w:t>
      </w:r>
      <w:r w:rsidR="00342C92" w:rsidRPr="00A46C09">
        <w:rPr>
          <w:rFonts w:ascii="Times New Roman" w:hAnsi="Times New Roman" w:cs="Times New Roman"/>
        </w:rPr>
        <w:t xml:space="preserve">with the highest being </w:t>
      </w:r>
      <w:r w:rsidR="00E14884">
        <w:rPr>
          <w:rFonts w:ascii="Times New Roman" w:hAnsi="Times New Roman" w:cs="Times New Roman"/>
        </w:rPr>
        <w:t xml:space="preserve">at the </w:t>
      </w:r>
      <w:r w:rsidR="00342C92" w:rsidRPr="00A46C09">
        <w:rPr>
          <w:rFonts w:ascii="Times New Roman" w:hAnsi="Times New Roman" w:cs="Times New Roman"/>
        </w:rPr>
        <w:t>3.5</w:t>
      </w:r>
      <w:r w:rsidR="00342C92">
        <w:rPr>
          <w:rFonts w:ascii="Times New Roman" w:hAnsi="Times New Roman" w:cs="Times New Roman"/>
        </w:rPr>
        <w:t xml:space="preserve"> </w:t>
      </w:r>
      <w:r w:rsidR="00E14884">
        <w:rPr>
          <w:rFonts w:ascii="Times New Roman" w:hAnsi="Times New Roman" w:cs="Times New Roman"/>
        </w:rPr>
        <w:t xml:space="preserve">mol threshold </w:t>
      </w:r>
      <w:r w:rsidR="00342C92">
        <w:rPr>
          <w:rFonts w:ascii="Times New Roman" w:hAnsi="Times New Roman" w:cs="Times New Roman"/>
        </w:rPr>
        <w:t>(</w:t>
      </w:r>
      <w:r w:rsidR="00342C92">
        <w:rPr>
          <w:rFonts w:ascii="Times New Roman" w:hAnsi="Times New Roman" w:cs="Times New Roman"/>
        </w:rPr>
        <w:fldChar w:fldCharType="begin"/>
      </w:r>
      <w:r w:rsidR="00342C92">
        <w:rPr>
          <w:rFonts w:ascii="Times New Roman" w:hAnsi="Times New Roman" w:cs="Times New Roman"/>
        </w:rPr>
        <w:instrText xml:space="preserve"> REF _Ref5793795 \h </w:instrText>
      </w:r>
      <w:r w:rsidR="00342C92">
        <w:rPr>
          <w:rFonts w:ascii="Times New Roman" w:hAnsi="Times New Roman" w:cs="Times New Roman"/>
        </w:rPr>
      </w:r>
      <w:r w:rsidR="00342C92">
        <w:rPr>
          <w:rFonts w:ascii="Times New Roman" w:hAnsi="Times New Roman" w:cs="Times New Roman"/>
        </w:rPr>
        <w:fldChar w:fldCharType="separate"/>
      </w:r>
      <w:r w:rsidR="00342C92" w:rsidRPr="00A46C09">
        <w:rPr>
          <w:rFonts w:ascii="Times New Roman" w:hAnsi="Times New Roman" w:cs="Times New Roman"/>
        </w:rPr>
        <w:t xml:space="preserve">Figure </w:t>
      </w:r>
      <w:r w:rsidR="00342C92">
        <w:rPr>
          <w:rFonts w:ascii="Times New Roman" w:hAnsi="Times New Roman" w:cs="Times New Roman"/>
          <w:noProof/>
        </w:rPr>
        <w:t>3</w:t>
      </w:r>
      <w:r w:rsidR="00342C92">
        <w:rPr>
          <w:rFonts w:ascii="Times New Roman" w:hAnsi="Times New Roman" w:cs="Times New Roman"/>
        </w:rPr>
        <w:fldChar w:fldCharType="end"/>
      </w:r>
      <w:r w:rsidR="00342C92">
        <w:rPr>
          <w:rFonts w:ascii="Times New Roman" w:hAnsi="Times New Roman" w:cs="Times New Roman"/>
        </w:rPr>
        <w:t>C)</w:t>
      </w:r>
      <w:r w:rsidR="00342C92" w:rsidRPr="00A46C09">
        <w:rPr>
          <w:rFonts w:ascii="Times New Roman" w:hAnsi="Times New Roman" w:cs="Times New Roman"/>
        </w:rPr>
        <w:t>.</w:t>
      </w:r>
      <w:r w:rsidR="00342C92">
        <w:rPr>
          <w:rFonts w:ascii="Times New Roman" w:hAnsi="Times New Roman" w:cs="Times New Roman"/>
        </w:rPr>
        <w:t xml:space="preserve">  In this regard, </w:t>
      </w:r>
      <w:r w:rsidR="00FC2192" w:rsidRPr="00A46C09">
        <w:rPr>
          <w:rFonts w:ascii="Times New Roman" w:hAnsi="Times New Roman" w:cs="Times New Roman"/>
        </w:rPr>
        <w:t>all</w:t>
      </w:r>
      <w:r w:rsidRPr="00A46C09">
        <w:rPr>
          <w:rFonts w:ascii="Times New Roman" w:hAnsi="Times New Roman" w:cs="Times New Roman"/>
        </w:rPr>
        <w:t xml:space="preserve"> of the streams in my study were almost certainly ligh</w:t>
      </w:r>
      <w:r w:rsidR="00342C92">
        <w:rPr>
          <w:rFonts w:ascii="Times New Roman" w:hAnsi="Times New Roman" w:cs="Times New Roman"/>
        </w:rPr>
        <w:t>t limited with respect to GPP.</w:t>
      </w:r>
      <w:r w:rsidR="00412A0D">
        <w:rPr>
          <w:rFonts w:ascii="Times New Roman" w:hAnsi="Times New Roman" w:cs="Times New Roman"/>
        </w:rPr>
        <w:t xml:space="preserve">  </w:t>
      </w:r>
      <w:r w:rsidR="00412A0D" w:rsidRPr="00A46C09">
        <w:rPr>
          <w:rFonts w:ascii="Times New Roman" w:hAnsi="Times New Roman" w:cs="Times New Roman"/>
        </w:rPr>
        <w:t>A recent study</w:t>
      </w:r>
      <w:r w:rsidR="00412A0D">
        <w:rPr>
          <w:rFonts w:ascii="Times New Roman" w:hAnsi="Times New Roman" w:cs="Times New Roman"/>
        </w:rPr>
        <w:t xml:space="preserve"> </w:t>
      </w:r>
      <w:r w:rsidR="0001366E" w:rsidRPr="00A46C09">
        <w:rPr>
          <w:rFonts w:ascii="Times New Roman" w:hAnsi="Times New Roman" w:cs="Times New Roman"/>
        </w:rPr>
        <w:t>of stream metabolism</w:t>
      </w:r>
      <w:r w:rsidR="0001366E">
        <w:rPr>
          <w:rFonts w:ascii="Times New Roman" w:hAnsi="Times New Roman" w:cs="Times New Roman"/>
        </w:rPr>
        <w:t xml:space="preserve"> </w:t>
      </w:r>
      <w:r w:rsidR="00412A0D">
        <w:rPr>
          <w:rFonts w:ascii="Times New Roman" w:hAnsi="Times New Roman" w:cs="Times New Roman"/>
        </w:rPr>
        <w:t>by</w:t>
      </w:r>
      <w:r w:rsidR="00412A0D" w:rsidRPr="00A46C09">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Mejia et al. </w:t>
      </w:r>
      <w:r w:rsidR="00412A0D">
        <w:rPr>
          <w:rFonts w:ascii="Times New Roman" w:hAnsi="Times New Roman" w:cs="Times New Roman"/>
        </w:rPr>
        <w:t>(</w:t>
      </w:r>
      <w:r w:rsidR="00412A0D" w:rsidRPr="00A46C09">
        <w:rPr>
          <w:rFonts w:ascii="Times New Roman" w:hAnsi="Times New Roman" w:cs="Times New Roman"/>
        </w:rPr>
        <w:t>2018)</w:t>
      </w:r>
      <w:r w:rsidR="00412A0D" w:rsidRPr="00A46C09">
        <w:rPr>
          <w:rFonts w:ascii="Times New Roman" w:hAnsi="Times New Roman" w:cs="Times New Roman"/>
        </w:rPr>
        <w:fldChar w:fldCharType="end"/>
      </w:r>
      <w:r w:rsidR="00412A0D">
        <w:rPr>
          <w:rFonts w:ascii="Times New Roman" w:hAnsi="Times New Roman" w:cs="Times New Roman"/>
        </w:rPr>
        <w:t xml:space="preserve"> </w:t>
      </w:r>
      <w:r w:rsidR="00412A0D" w:rsidRPr="00A46C09">
        <w:rPr>
          <w:rFonts w:ascii="Times New Roman" w:hAnsi="Times New Roman" w:cs="Times New Roman"/>
        </w:rPr>
        <w:t xml:space="preserve">in </w:t>
      </w:r>
      <w:r w:rsidR="009C6B6B">
        <w:rPr>
          <w:rFonts w:ascii="Times New Roman" w:hAnsi="Times New Roman" w:cs="Times New Roman"/>
        </w:rPr>
        <w:t>a similar environment</w:t>
      </w:r>
      <w:ins w:id="24" w:author="Clay Arango" w:date="2019-07-02T10:42:00Z">
        <w:r w:rsidR="007C0D69">
          <w:rPr>
            <w:rFonts w:ascii="Times New Roman" w:hAnsi="Times New Roman" w:cs="Times New Roman"/>
          </w:rPr>
          <w:t xml:space="preserve"> to my study sites and</w:t>
        </w:r>
      </w:ins>
      <w:del w:id="25" w:author="Clay Arango" w:date="2019-07-02T10:42:00Z">
        <w:r w:rsidR="009C6B6B" w:rsidDel="007C0D69">
          <w:rPr>
            <w:rFonts w:ascii="Times New Roman" w:hAnsi="Times New Roman" w:cs="Times New Roman"/>
          </w:rPr>
          <w:delText>,</w:delText>
        </w:r>
      </w:del>
      <w:r w:rsidR="00412A0D" w:rsidRPr="00A46C09">
        <w:rPr>
          <w:rFonts w:ascii="Times New Roman" w:hAnsi="Times New Roman" w:cs="Times New Roman"/>
        </w:rPr>
        <w:t xml:space="preserve"> </w:t>
      </w:r>
      <w:r w:rsidR="0001366E">
        <w:rPr>
          <w:rFonts w:ascii="Times New Roman" w:hAnsi="Times New Roman" w:cs="Times New Roman"/>
        </w:rPr>
        <w:t>using</w:t>
      </w:r>
      <w:r w:rsidR="00412A0D" w:rsidRPr="00A46C09">
        <w:rPr>
          <w:rFonts w:ascii="Times New Roman" w:hAnsi="Times New Roman" w:cs="Times New Roman"/>
        </w:rPr>
        <w:t xml:space="preserve"> si</w:t>
      </w:r>
      <w:r w:rsidR="00412A0D">
        <w:rPr>
          <w:rFonts w:ascii="Times New Roman" w:hAnsi="Times New Roman" w:cs="Times New Roman"/>
        </w:rPr>
        <w:t>milar methodology as this</w:t>
      </w:r>
      <w:r w:rsidR="00412A0D" w:rsidRPr="00A46C09">
        <w:rPr>
          <w:rFonts w:ascii="Times New Roman" w:hAnsi="Times New Roman" w:cs="Times New Roman"/>
        </w:rPr>
        <w:t xml:space="preserve"> study</w:t>
      </w:r>
      <w:del w:id="26" w:author="Clay Arango" w:date="2019-07-02T10:42:00Z">
        <w:r w:rsidR="00302D15" w:rsidDel="007C0D69">
          <w:rPr>
            <w:rFonts w:ascii="Times New Roman" w:hAnsi="Times New Roman" w:cs="Times New Roman"/>
          </w:rPr>
          <w:delText>,</w:delText>
        </w:r>
      </w:del>
      <w:r w:rsidR="00412A0D" w:rsidRPr="00A46C09">
        <w:rPr>
          <w:rFonts w:ascii="Times New Roman" w:hAnsi="Times New Roman" w:cs="Times New Roman"/>
        </w:rPr>
        <w:t xml:space="preserve"> found</w:t>
      </w:r>
      <w:r w:rsidR="00412A0D">
        <w:rPr>
          <w:rFonts w:ascii="Times New Roman" w:hAnsi="Times New Roman" w:cs="Times New Roman"/>
        </w:rPr>
        <w:t xml:space="preserve"> mean</w:t>
      </w:r>
      <w:r w:rsidR="00412A0D" w:rsidRPr="00A46C09">
        <w:rPr>
          <w:rFonts w:ascii="Times New Roman" w:hAnsi="Times New Roman" w:cs="Times New Roman"/>
        </w:rPr>
        <w:t xml:space="preserve"> GPP </w:t>
      </w:r>
      <w:r w:rsidR="0001366E">
        <w:rPr>
          <w:rFonts w:ascii="Times New Roman" w:hAnsi="Times New Roman" w:cs="Times New Roman"/>
        </w:rPr>
        <w:t>of</w:t>
      </w:r>
      <w:r w:rsidR="00412A0D">
        <w:rPr>
          <w:rFonts w:ascii="Times New Roman" w:hAnsi="Times New Roman" w:cs="Times New Roman"/>
        </w:rPr>
        <w:t xml:space="preserve"> 0.67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01366E">
        <w:rPr>
          <w:rFonts w:ascii="Times New Roman" w:hAnsi="Times New Roman" w:cs="Times New Roman"/>
        </w:rPr>
        <w:t xml:space="preserve">associated </w:t>
      </w:r>
      <w:r w:rsidR="00412A0D">
        <w:rPr>
          <w:rFonts w:ascii="Times New Roman" w:hAnsi="Times New Roman" w:cs="Times New Roman"/>
        </w:rPr>
        <w:t>with mean PAR of 18.6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t>
      </w:r>
      <w:ins w:id="27" w:author="Clay Arango" w:date="2019-07-02T10:43:00Z">
        <w:r w:rsidR="007C0D69">
          <w:rPr>
            <w:rFonts w:ascii="Times New Roman" w:hAnsi="Times New Roman" w:cs="Times New Roman"/>
          </w:rPr>
          <w:t xml:space="preserve">and </w:t>
        </w:r>
      </w:ins>
      <w:r w:rsidR="00412A0D">
        <w:rPr>
          <w:rFonts w:ascii="Times New Roman" w:hAnsi="Times New Roman" w:cs="Times New Roman"/>
        </w:rPr>
        <w:t xml:space="preserve">with no values below the light limitation threshold.  </w:t>
      </w:r>
      <w:r w:rsidR="0001366E">
        <w:rPr>
          <w:rFonts w:ascii="Times New Roman" w:hAnsi="Times New Roman" w:cs="Times New Roman"/>
        </w:rPr>
        <w:t xml:space="preserve">In comparison, the </w:t>
      </w:r>
      <w:r w:rsidR="00412A0D">
        <w:rPr>
          <w:rFonts w:ascii="Times New Roman" w:hAnsi="Times New Roman" w:cs="Times New Roman"/>
        </w:rPr>
        <w:t xml:space="preserve">mean </w:t>
      </w:r>
      <w:r w:rsidR="00412A0D" w:rsidRPr="00A46C09">
        <w:rPr>
          <w:rFonts w:ascii="Times New Roman" w:hAnsi="Times New Roman" w:cs="Times New Roman"/>
        </w:rPr>
        <w:t>G</w:t>
      </w:r>
      <w:r w:rsidR="00412A0D">
        <w:rPr>
          <w:rFonts w:ascii="Times New Roman" w:hAnsi="Times New Roman" w:cs="Times New Roman"/>
        </w:rPr>
        <w:t xml:space="preserve">PP value I estimated across sites was 0.20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REF _Ref5869245 \h </w:instrText>
      </w:r>
      <w:r w:rsidR="00412A0D">
        <w:rPr>
          <w:rFonts w:ascii="Times New Roman" w:hAnsi="Times New Roman" w:cs="Times New Roman"/>
        </w:rPr>
        <w:instrText xml:space="preserve"> \* MERGEFORMAT </w:instrText>
      </w:r>
      <w:r w:rsidR="00412A0D" w:rsidRPr="00A46C09">
        <w:rPr>
          <w:rFonts w:ascii="Times New Roman" w:hAnsi="Times New Roman" w:cs="Times New Roman"/>
        </w:rPr>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Figure </w:t>
      </w:r>
      <w:r w:rsidR="00412A0D">
        <w:rPr>
          <w:rFonts w:ascii="Times New Roman" w:hAnsi="Times New Roman" w:cs="Times New Roman"/>
          <w:noProof/>
        </w:rPr>
        <w:t>5</w:t>
      </w:r>
      <w:r w:rsidR="00412A0D" w:rsidRPr="00A46C09">
        <w:rPr>
          <w:rFonts w:ascii="Times New Roman" w:hAnsi="Times New Roman" w:cs="Times New Roman"/>
        </w:rPr>
        <w:fldChar w:fldCharType="end"/>
      </w:r>
      <w:r w:rsidR="00412A0D">
        <w:rPr>
          <w:rFonts w:ascii="Times New Roman" w:hAnsi="Times New Roman" w:cs="Times New Roman"/>
        </w:rPr>
        <w:t>.) with a mean PAR</w:t>
      </w:r>
      <w:r w:rsidR="00412A0D" w:rsidRPr="00A46C09">
        <w:rPr>
          <w:rFonts w:ascii="Times New Roman" w:hAnsi="Times New Roman" w:cs="Times New Roman"/>
        </w:rPr>
        <w:t xml:space="preserve"> </w:t>
      </w:r>
      <w:r w:rsidR="00412A0D">
        <w:rPr>
          <w:rFonts w:ascii="Times New Roman" w:hAnsi="Times New Roman" w:cs="Times New Roman"/>
        </w:rPr>
        <w:t>of 0.9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t>
      </w:r>
      <w:ins w:id="28" w:author="Clay Arango" w:date="2019-07-02T10:43:00Z">
        <w:r w:rsidR="007C0D69">
          <w:rPr>
            <w:rFonts w:ascii="Times New Roman" w:hAnsi="Times New Roman" w:cs="Times New Roman"/>
          </w:rPr>
          <w:t xml:space="preserve">and </w:t>
        </w:r>
      </w:ins>
      <w:r w:rsidR="00412A0D">
        <w:rPr>
          <w:rFonts w:ascii="Times New Roman" w:hAnsi="Times New Roman" w:cs="Times New Roman"/>
        </w:rPr>
        <w:t xml:space="preserve">with </w:t>
      </w:r>
      <w:r w:rsidR="0001366E">
        <w:rPr>
          <w:rFonts w:ascii="Times New Roman" w:hAnsi="Times New Roman" w:cs="Times New Roman"/>
        </w:rPr>
        <w:t xml:space="preserve">all but one </w:t>
      </w:r>
      <w:r w:rsidR="00412A0D">
        <w:rPr>
          <w:rFonts w:ascii="Times New Roman" w:hAnsi="Times New Roman" w:cs="Times New Roman"/>
        </w:rPr>
        <w:t xml:space="preserve">value </w:t>
      </w:r>
      <w:r w:rsidR="00302D15">
        <w:rPr>
          <w:rFonts w:ascii="Times New Roman" w:hAnsi="Times New Roman" w:cs="Times New Roman"/>
        </w:rPr>
        <w:t xml:space="preserve">at or </w:t>
      </w:r>
      <w:r w:rsidR="0001366E">
        <w:rPr>
          <w:rFonts w:ascii="Times New Roman" w:hAnsi="Times New Roman" w:cs="Times New Roman"/>
        </w:rPr>
        <w:t xml:space="preserve">below </w:t>
      </w:r>
      <w:r w:rsidR="00412A0D">
        <w:rPr>
          <w:rFonts w:ascii="Times New Roman" w:hAnsi="Times New Roman" w:cs="Times New Roman"/>
        </w:rPr>
        <w:t xml:space="preserve">the </w:t>
      </w:r>
      <w:r w:rsidR="0001366E">
        <w:rPr>
          <w:rFonts w:ascii="Times New Roman" w:hAnsi="Times New Roman" w:cs="Times New Roman"/>
        </w:rPr>
        <w:t xml:space="preserve">severe </w:t>
      </w:r>
      <w:r w:rsidR="00412A0D">
        <w:rPr>
          <w:rFonts w:ascii="Times New Roman" w:hAnsi="Times New Roman" w:cs="Times New Roman"/>
        </w:rPr>
        <w:t>light limitation threshold.</w:t>
      </w:r>
      <w:r w:rsidR="00C555E7">
        <w:rPr>
          <w:rFonts w:ascii="Times New Roman" w:hAnsi="Times New Roman" w:cs="Times New Roman"/>
        </w:rPr>
        <w:t xml:space="preserve">  </w:t>
      </w:r>
      <w:r w:rsidR="00805A2E">
        <w:rPr>
          <w:rFonts w:ascii="Times New Roman" w:hAnsi="Times New Roman" w:cs="Times New Roman"/>
        </w:rPr>
        <w:t>Another study</w:t>
      </w:r>
      <w:r w:rsidR="00A96D26">
        <w:rPr>
          <w:rFonts w:ascii="Times New Roman" w:hAnsi="Times New Roman" w:cs="Times New Roman"/>
        </w:rPr>
        <w:t xml:space="preserve"> of small</w:t>
      </w:r>
      <w:r w:rsidR="00302D15">
        <w:rPr>
          <w:rFonts w:ascii="Times New Roman" w:hAnsi="Times New Roman" w:cs="Times New Roman"/>
        </w:rPr>
        <w:t xml:space="preserve"> forested headwater streams</w:t>
      </w:r>
      <w:r w:rsidR="00A96D26">
        <w:rPr>
          <w:rFonts w:ascii="Times New Roman" w:hAnsi="Times New Roman" w:cs="Times New Roman"/>
        </w:rPr>
        <w:t xml:space="preserve"> found annual GPP rates of 1.38</w:t>
      </w:r>
      <w:r w:rsidR="00A96D26" w:rsidRPr="00A96D26">
        <w:rPr>
          <w:rFonts w:ascii="Times New Roman" w:hAnsi="Times New Roman" w:cs="Times New Roman"/>
        </w:rPr>
        <w:t xml:space="preserve"> </w:t>
      </w:r>
      <w:r w:rsidR="00A96D26" w:rsidRPr="00A46C09">
        <w:rPr>
          <w:rFonts w:ascii="Times New Roman" w:hAnsi="Times New Roman" w:cs="Times New Roman"/>
        </w:rPr>
        <w:t>g O</w:t>
      </w:r>
      <w:r w:rsidR="00A96D26" w:rsidRPr="00A46C09">
        <w:rPr>
          <w:rFonts w:ascii="Times New Roman" w:hAnsi="Times New Roman" w:cs="Times New Roman"/>
          <w:vertAlign w:val="subscript"/>
        </w:rPr>
        <w:t>2</w:t>
      </w:r>
      <w:r w:rsidR="00A96D26" w:rsidRPr="00A46C09">
        <w:rPr>
          <w:rFonts w:ascii="Times New Roman" w:hAnsi="Times New Roman" w:cs="Times New Roman"/>
        </w:rPr>
        <w:t xml:space="preserve"> m</w:t>
      </w:r>
      <w:r w:rsidR="00A96D26" w:rsidRPr="00A46C09">
        <w:rPr>
          <w:rFonts w:ascii="Times New Roman" w:hAnsi="Times New Roman" w:cs="Times New Roman"/>
          <w:vertAlign w:val="superscript"/>
        </w:rPr>
        <w:t>-2</w:t>
      </w:r>
      <w:r w:rsidR="00A96D26" w:rsidRPr="00A46C09">
        <w:rPr>
          <w:rFonts w:ascii="Times New Roman" w:hAnsi="Times New Roman" w:cs="Times New Roman"/>
        </w:rPr>
        <w:t xml:space="preserve"> d</w:t>
      </w:r>
      <w:r w:rsidR="00A96D26" w:rsidRPr="00A46C09">
        <w:rPr>
          <w:rFonts w:ascii="Times New Roman" w:hAnsi="Times New Roman" w:cs="Times New Roman"/>
          <w:vertAlign w:val="superscript"/>
        </w:rPr>
        <w:t>-1</w:t>
      </w:r>
      <w:r w:rsidR="00A96D26">
        <w:rPr>
          <w:rFonts w:ascii="Times New Roman" w:hAnsi="Times New Roman" w:cs="Times New Roman"/>
        </w:rPr>
        <w:t xml:space="preserve"> although during the period of deciduous canopy closure</w:t>
      </w:r>
      <w:r w:rsidR="00805A2E">
        <w:rPr>
          <w:rFonts w:ascii="Times New Roman" w:hAnsi="Times New Roman" w:cs="Times New Roman"/>
        </w:rPr>
        <w:t>,</w:t>
      </w:r>
      <w:r w:rsidR="00A96D26">
        <w:rPr>
          <w:rFonts w:ascii="Times New Roman" w:hAnsi="Times New Roman" w:cs="Times New Roman"/>
        </w:rPr>
        <w:t xml:space="preserve"> the rates were lower, around 0.5 </w:t>
      </w:r>
      <w:r w:rsidR="00A96D26" w:rsidRPr="00A46C09">
        <w:rPr>
          <w:rFonts w:ascii="Times New Roman" w:hAnsi="Times New Roman" w:cs="Times New Roman"/>
        </w:rPr>
        <w:t>g O</w:t>
      </w:r>
      <w:r w:rsidR="00A96D26" w:rsidRPr="00A46C09">
        <w:rPr>
          <w:rFonts w:ascii="Times New Roman" w:hAnsi="Times New Roman" w:cs="Times New Roman"/>
          <w:vertAlign w:val="subscript"/>
        </w:rPr>
        <w:t>2</w:t>
      </w:r>
      <w:r w:rsidR="00A96D26" w:rsidRPr="00A46C09">
        <w:rPr>
          <w:rFonts w:ascii="Times New Roman" w:hAnsi="Times New Roman" w:cs="Times New Roman"/>
        </w:rPr>
        <w:t xml:space="preserve"> m</w:t>
      </w:r>
      <w:r w:rsidR="00A96D26" w:rsidRPr="00A46C09">
        <w:rPr>
          <w:rFonts w:ascii="Times New Roman" w:hAnsi="Times New Roman" w:cs="Times New Roman"/>
          <w:vertAlign w:val="superscript"/>
        </w:rPr>
        <w:t>-2</w:t>
      </w:r>
      <w:r w:rsidR="00A96D26" w:rsidRPr="00A46C09">
        <w:rPr>
          <w:rFonts w:ascii="Times New Roman" w:hAnsi="Times New Roman" w:cs="Times New Roman"/>
        </w:rPr>
        <w:t xml:space="preserve"> d</w:t>
      </w:r>
      <w:r w:rsidR="00A96D26" w:rsidRPr="00A46C09">
        <w:rPr>
          <w:rFonts w:ascii="Times New Roman" w:hAnsi="Times New Roman" w:cs="Times New Roman"/>
          <w:vertAlign w:val="superscript"/>
        </w:rPr>
        <w:t>-1</w:t>
      </w:r>
      <w:r w:rsidR="00A96D26">
        <w:rPr>
          <w:rFonts w:ascii="Times New Roman" w:hAnsi="Times New Roman" w:cs="Times New Roman"/>
        </w:rPr>
        <w:t xml:space="preserve"> (value </w:t>
      </w:r>
      <w:r w:rsidR="00A96D26">
        <w:rPr>
          <w:rFonts w:ascii="Times New Roman" w:hAnsi="Times New Roman" w:cs="Times New Roman"/>
        </w:rPr>
        <w:lastRenderedPageBreak/>
        <w:t>inferred from graph;</w:t>
      </w:r>
      <w:r w:rsidR="00A96D26">
        <w:rPr>
          <w:rFonts w:ascii="Times New Roman" w:hAnsi="Times New Roman" w:cs="Times New Roman"/>
        </w:rPr>
        <w:fldChar w:fldCharType="begin"/>
      </w:r>
      <w:r w:rsidR="005B2BF3">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A96D26">
        <w:rPr>
          <w:rFonts w:ascii="Times New Roman" w:hAnsi="Times New Roman" w:cs="Times New Roman"/>
        </w:rPr>
        <w:fldChar w:fldCharType="separate"/>
      </w:r>
      <w:r w:rsidR="00A96D26" w:rsidRPr="00A96D26">
        <w:rPr>
          <w:rFonts w:ascii="Times New Roman" w:hAnsi="Times New Roman" w:cs="Times New Roman"/>
        </w:rPr>
        <w:t xml:space="preserve"> </w:t>
      </w:r>
      <w:r w:rsidR="00A96D26" w:rsidRPr="00444D44">
        <w:rPr>
          <w:rFonts w:ascii="Times New Roman" w:hAnsi="Times New Roman" w:cs="Times New Roman"/>
        </w:rPr>
        <w:t>Roberts et al. 2007)</w:t>
      </w:r>
      <w:r w:rsidR="00A96D26">
        <w:rPr>
          <w:rFonts w:ascii="Times New Roman" w:hAnsi="Times New Roman" w:cs="Times New Roman"/>
        </w:rPr>
        <w:fldChar w:fldCharType="end"/>
      </w:r>
      <w:r w:rsidR="00A96D26">
        <w:rPr>
          <w:rFonts w:ascii="Times New Roman" w:hAnsi="Times New Roman" w:cs="Times New Roman"/>
        </w:rPr>
        <w:t>.</w:t>
      </w:r>
      <w:r w:rsidR="00805A2E">
        <w:rPr>
          <w:rFonts w:ascii="Times New Roman" w:hAnsi="Times New Roman" w:cs="Times New Roman"/>
        </w:rPr>
        <w:t xml:space="preserve">  Larger, more open rivers </w:t>
      </w:r>
      <w:r w:rsidR="004C362A">
        <w:rPr>
          <w:rFonts w:ascii="Times New Roman" w:hAnsi="Times New Roman" w:cs="Times New Roman"/>
        </w:rPr>
        <w:t xml:space="preserve">may have GPP as high as 22.1 </w:t>
      </w:r>
      <w:r w:rsidR="004C362A" w:rsidRPr="00A46C09">
        <w:rPr>
          <w:rFonts w:ascii="Times New Roman" w:hAnsi="Times New Roman" w:cs="Times New Roman"/>
        </w:rPr>
        <w:t>g O</w:t>
      </w:r>
      <w:r w:rsidR="004C362A" w:rsidRPr="00A46C09">
        <w:rPr>
          <w:rFonts w:ascii="Times New Roman" w:hAnsi="Times New Roman" w:cs="Times New Roman"/>
          <w:vertAlign w:val="subscript"/>
        </w:rPr>
        <w:t>2</w:t>
      </w:r>
      <w:r w:rsidR="004C362A" w:rsidRPr="00A46C09">
        <w:rPr>
          <w:rFonts w:ascii="Times New Roman" w:hAnsi="Times New Roman" w:cs="Times New Roman"/>
        </w:rPr>
        <w:t xml:space="preserve"> m</w:t>
      </w:r>
      <w:r w:rsidR="004C362A" w:rsidRPr="00A46C09">
        <w:rPr>
          <w:rFonts w:ascii="Times New Roman" w:hAnsi="Times New Roman" w:cs="Times New Roman"/>
          <w:vertAlign w:val="superscript"/>
        </w:rPr>
        <w:t>-2</w:t>
      </w:r>
      <w:r w:rsidR="004C362A" w:rsidRPr="00A46C09">
        <w:rPr>
          <w:rFonts w:ascii="Times New Roman" w:hAnsi="Times New Roman" w:cs="Times New Roman"/>
        </w:rPr>
        <w:t xml:space="preserve"> d</w:t>
      </w:r>
      <w:r w:rsidR="004C362A" w:rsidRPr="00A46C09">
        <w:rPr>
          <w:rFonts w:ascii="Times New Roman" w:hAnsi="Times New Roman" w:cs="Times New Roman"/>
          <w:vertAlign w:val="superscript"/>
        </w:rPr>
        <w:t>-1</w:t>
      </w:r>
      <w:r w:rsidR="004C362A">
        <w:rPr>
          <w:rFonts w:ascii="Times New Roman" w:hAnsi="Times New Roman" w:cs="Times New Roman"/>
        </w:rPr>
        <w:t xml:space="preserve"> but some rates may be as low as 0.3 </w:t>
      </w:r>
      <w:r w:rsidR="004C362A" w:rsidRPr="00A46C09">
        <w:rPr>
          <w:rFonts w:ascii="Times New Roman" w:hAnsi="Times New Roman" w:cs="Times New Roman"/>
        </w:rPr>
        <w:t>g O</w:t>
      </w:r>
      <w:r w:rsidR="004C362A" w:rsidRPr="00A46C09">
        <w:rPr>
          <w:rFonts w:ascii="Times New Roman" w:hAnsi="Times New Roman" w:cs="Times New Roman"/>
          <w:vertAlign w:val="subscript"/>
        </w:rPr>
        <w:t>2</w:t>
      </w:r>
      <w:r w:rsidR="004C362A" w:rsidRPr="00A46C09">
        <w:rPr>
          <w:rFonts w:ascii="Times New Roman" w:hAnsi="Times New Roman" w:cs="Times New Roman"/>
        </w:rPr>
        <w:t xml:space="preserve"> m</w:t>
      </w:r>
      <w:r w:rsidR="004C362A" w:rsidRPr="00A46C09">
        <w:rPr>
          <w:rFonts w:ascii="Times New Roman" w:hAnsi="Times New Roman" w:cs="Times New Roman"/>
          <w:vertAlign w:val="superscript"/>
        </w:rPr>
        <w:t>-2</w:t>
      </w:r>
      <w:r w:rsidR="004C362A" w:rsidRPr="00A46C09">
        <w:rPr>
          <w:rFonts w:ascii="Times New Roman" w:hAnsi="Times New Roman" w:cs="Times New Roman"/>
        </w:rPr>
        <w:t xml:space="preserve"> d</w:t>
      </w:r>
      <w:r w:rsidR="004C362A" w:rsidRPr="00A46C09">
        <w:rPr>
          <w:rFonts w:ascii="Times New Roman" w:hAnsi="Times New Roman" w:cs="Times New Roman"/>
          <w:vertAlign w:val="superscript"/>
        </w:rPr>
        <w:t>-1</w:t>
      </w:r>
      <w:r w:rsidR="005B2BF3">
        <w:rPr>
          <w:rFonts w:ascii="Times New Roman" w:hAnsi="Times New Roman" w:cs="Times New Roman"/>
        </w:rPr>
        <w:t xml:space="preserve"> which may be</w:t>
      </w:r>
      <w:r w:rsidR="004C362A">
        <w:rPr>
          <w:rFonts w:ascii="Times New Roman" w:hAnsi="Times New Roman" w:cs="Times New Roman"/>
        </w:rPr>
        <w:t xml:space="preserve"> due to </w:t>
      </w:r>
      <w:r w:rsidR="005B2BF3">
        <w:rPr>
          <w:rFonts w:ascii="Times New Roman" w:hAnsi="Times New Roman" w:cs="Times New Roman"/>
        </w:rPr>
        <w:t xml:space="preserve">large amounts of turbidity </w:t>
      </w:r>
      <w:r w:rsidR="004C362A">
        <w:rPr>
          <w:rFonts w:ascii="Times New Roman" w:hAnsi="Times New Roman" w:cs="Times New Roman"/>
        </w:rPr>
        <w:t>block</w:t>
      </w:r>
      <w:r w:rsidR="005B2BF3">
        <w:rPr>
          <w:rFonts w:ascii="Times New Roman" w:hAnsi="Times New Roman" w:cs="Times New Roman"/>
        </w:rPr>
        <w:t>ing</w:t>
      </w:r>
      <w:r w:rsidR="004C362A">
        <w:rPr>
          <w:rFonts w:ascii="Times New Roman" w:hAnsi="Times New Roman" w:cs="Times New Roman"/>
        </w:rPr>
        <w:t xml:space="preserve"> light </w:t>
      </w:r>
      <w:r w:rsidR="005B2BF3">
        <w:rPr>
          <w:rFonts w:ascii="Times New Roman" w:hAnsi="Times New Roman" w:cs="Times New Roman"/>
        </w:rPr>
        <w:t xml:space="preserve">from </w:t>
      </w:r>
      <w:r w:rsidR="004C362A">
        <w:rPr>
          <w:rFonts w:ascii="Times New Roman" w:hAnsi="Times New Roman" w:cs="Times New Roman"/>
        </w:rPr>
        <w:t>reaching the stream bed</w:t>
      </w:r>
      <w:r w:rsidR="005B2BF3">
        <w:rPr>
          <w:rFonts w:ascii="Times New Roman" w:hAnsi="Times New Roman" w:cs="Times New Roman"/>
        </w:rPr>
        <w:t xml:space="preserve"> </w:t>
      </w:r>
      <w:r w:rsidR="005B2BF3">
        <w:rPr>
          <w:rFonts w:ascii="Times New Roman" w:hAnsi="Times New Roman" w:cs="Times New Roman"/>
        </w:rPr>
        <w:fldChar w:fldCharType="begin"/>
      </w:r>
      <w:r w:rsidR="005B2BF3">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5B2BF3">
        <w:rPr>
          <w:rFonts w:ascii="Times New Roman" w:hAnsi="Times New Roman" w:cs="Times New Roman"/>
        </w:rPr>
        <w:fldChar w:fldCharType="separate"/>
      </w:r>
      <w:r w:rsidR="005B2BF3" w:rsidRPr="00444D44">
        <w:rPr>
          <w:rFonts w:ascii="Times New Roman" w:hAnsi="Times New Roman" w:cs="Times New Roman"/>
        </w:rPr>
        <w:t>(Hall et al. 2015; Hall et al. 2016)</w:t>
      </w:r>
      <w:r w:rsidR="005B2BF3">
        <w:rPr>
          <w:rFonts w:ascii="Times New Roman" w:hAnsi="Times New Roman" w:cs="Times New Roman"/>
        </w:rPr>
        <w:fldChar w:fldCharType="end"/>
      </w:r>
      <w:r w:rsidR="005B2BF3">
        <w:rPr>
          <w:rFonts w:ascii="Times New Roman" w:hAnsi="Times New Roman" w:cs="Times New Roman"/>
        </w:rPr>
        <w:t>.</w:t>
      </w:r>
      <w:r w:rsidR="00EE14F1">
        <w:rPr>
          <w:rFonts w:ascii="Times New Roman" w:hAnsi="Times New Roman" w:cs="Times New Roman"/>
        </w:rPr>
        <w:t xml:space="preserve">  The PAR and GPP values from my data </w:t>
      </w:r>
      <w:del w:id="29" w:author="Clay Arango" w:date="2019-07-02T10:43:00Z">
        <w:r w:rsidR="00EE14F1" w:rsidDel="007C0D69">
          <w:rPr>
            <w:rFonts w:ascii="Times New Roman" w:hAnsi="Times New Roman" w:cs="Times New Roman"/>
          </w:rPr>
          <w:delText xml:space="preserve">also </w:delText>
        </w:r>
      </w:del>
      <w:ins w:id="30" w:author="Clay Arango" w:date="2019-07-02T10:43:00Z">
        <w:r w:rsidR="007C0D69">
          <w:rPr>
            <w:rFonts w:ascii="Times New Roman" w:hAnsi="Times New Roman" w:cs="Times New Roman"/>
          </w:rPr>
          <w:t xml:space="preserve">generally </w:t>
        </w:r>
      </w:ins>
      <w:r w:rsidR="00EE14F1">
        <w:rPr>
          <w:rFonts w:ascii="Times New Roman" w:hAnsi="Times New Roman" w:cs="Times New Roman"/>
        </w:rPr>
        <w:t xml:space="preserve">indicate light limitation. </w:t>
      </w:r>
    </w:p>
    <w:p w14:paraId="2C2EA702" w14:textId="2FB7780F" w:rsidR="00246185" w:rsidRDefault="0056191A">
      <w:pPr>
        <w:spacing w:line="480" w:lineRule="auto"/>
        <w:ind w:firstLine="720"/>
        <w:rPr>
          <w:rFonts w:ascii="Times New Roman" w:hAnsi="Times New Roman" w:cs="Times New Roman"/>
        </w:rPr>
      </w:pPr>
      <w:r>
        <w:rPr>
          <w:rFonts w:ascii="Times New Roman" w:hAnsi="Times New Roman" w:cs="Times New Roman"/>
        </w:rPr>
        <w:t>Whereas I found a positive relationship between stream depth and GPP</w:t>
      </w:r>
      <w:r w:rsidR="00246185">
        <w:rPr>
          <w:rFonts w:ascii="Times New Roman" w:hAnsi="Times New Roman" w:cs="Times New Roman"/>
        </w:rPr>
        <w:t xml:space="preserve"> (Figure 6)</w:t>
      </w:r>
      <w:r>
        <w:rPr>
          <w:rFonts w:ascii="Times New Roman" w:hAnsi="Times New Roman" w:cs="Times New Roman"/>
        </w:rPr>
        <w:t xml:space="preserve">, </w:t>
      </w:r>
      <w:r w:rsidR="002A0FA7">
        <w:rPr>
          <w:rFonts w:ascii="Times New Roman" w:hAnsi="Times New Roman" w:cs="Times New Roman"/>
        </w:rPr>
        <w:t>others have</w:t>
      </w:r>
      <w:r>
        <w:rPr>
          <w:rFonts w:ascii="Times New Roman" w:hAnsi="Times New Roman" w:cs="Times New Roman"/>
        </w:rPr>
        <w:t xml:space="preserve"> </w:t>
      </w:r>
      <w:r w:rsidR="00C555E7">
        <w:rPr>
          <w:rFonts w:ascii="Times New Roman" w:hAnsi="Times New Roman" w:cs="Times New Roman"/>
        </w:rPr>
        <w:t>found that GP</w:t>
      </w:r>
      <w:r w:rsidR="00C555E7" w:rsidRPr="00A46C09">
        <w:rPr>
          <w:rFonts w:ascii="Times New Roman" w:hAnsi="Times New Roman" w:cs="Times New Roman"/>
        </w:rPr>
        <w:t>P increases with catchment area</w:t>
      </w:r>
      <w:r w:rsidR="002A0FA7">
        <w:rPr>
          <w:rFonts w:ascii="Times New Roman" w:hAnsi="Times New Roman" w:cs="Times New Roman"/>
        </w:rPr>
        <w:t xml:space="preserve"> </w:t>
      </w:r>
      <w:r w:rsidR="00C93804">
        <w:rPr>
          <w:rFonts w:ascii="Times New Roman" w:hAnsi="Times New Roman" w:cs="Times New Roman"/>
        </w:rPr>
        <w:fldChar w:fldCharType="begin"/>
      </w:r>
      <w:r w:rsidR="002A0FA7">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C93804">
        <w:rPr>
          <w:rFonts w:ascii="Times New Roman" w:hAnsi="Times New Roman" w:cs="Times New Roman"/>
        </w:rPr>
        <w:fldChar w:fldCharType="separate"/>
      </w:r>
      <w:r w:rsidR="002A0FA7" w:rsidRPr="00444D44">
        <w:rPr>
          <w:rFonts w:ascii="Times New Roman" w:hAnsi="Times New Roman" w:cs="Times New Roman"/>
        </w:rPr>
        <w:t>(Lamberti and Steinman 1997; Finlay 2011; Mejia et al. 2018)</w:t>
      </w:r>
      <w:r w:rsidR="00C93804">
        <w:rPr>
          <w:rFonts w:ascii="Times New Roman" w:hAnsi="Times New Roman" w:cs="Times New Roman"/>
        </w:rPr>
        <w:fldChar w:fldCharType="end"/>
      </w:r>
      <w:r w:rsidR="00C93804">
        <w:rPr>
          <w:rFonts w:ascii="Times New Roman" w:hAnsi="Times New Roman" w:cs="Times New Roman"/>
        </w:rPr>
        <w:t xml:space="preserve">.  </w:t>
      </w:r>
      <w:r>
        <w:rPr>
          <w:rFonts w:ascii="Times New Roman" w:hAnsi="Times New Roman" w:cs="Times New Roman"/>
        </w:rPr>
        <w:t>Given that stream depth generally increases with catchment area</w:t>
      </w:r>
      <w:r w:rsidR="00D669E8">
        <w:rPr>
          <w:rFonts w:ascii="Times New Roman" w:hAnsi="Times New Roman" w:cs="Times New Roman"/>
        </w:rPr>
        <w:t xml:space="preserve"> </w:t>
      </w:r>
      <w:r w:rsidR="00D669E8">
        <w:rPr>
          <w:rFonts w:ascii="Times New Roman" w:hAnsi="Times New Roman" w:cs="Times New Roman"/>
        </w:rPr>
        <w:fldChar w:fldCharType="begin"/>
      </w:r>
      <w:r w:rsidR="00D669E8">
        <w:rPr>
          <w:rFonts w:ascii="Times New Roman" w:hAnsi="Times New Roman" w:cs="Times New Roman"/>
        </w:rPr>
        <w:instrText xml:space="preserve"> ADDIN ZOTERO_ITEM CSL_CITATION {"citationID":"wVWB2Y81","properties":{"formattedCitation":"(Platts 1979)","plainCitation":"(Platts 1979)","noteIndex":0},"citationItems":[{"id":347,"uris":["http://zotero.org/users/local/WH62bQVK/items/SZEQRITD"],"uri":["http://zotero.org/users/local/WH62bQVK/items/SZEQRITD"],"itemData":{"id":347,"type":"article-journal","title":"Relationships among Stream Order, Fish Populations, and Aquatic Geomorphology in an Idaho River Drainage","container-title":"Fisheries","page":"5-9","volume":"4","issue":"2","abstract":"Abstract As stream order (1–5) increased, width and depth and percent of channel containing rubble increased. With increasing order, channel gradient, channel elevation, and percent of channel composed of gravel decreased. As stream order increased, the number of fish species, summer water space (depth times surface area) for fish, and the total numbers of fish increased. With increasing order, the numbers of chinook salmon, rainbow trout, and sculpin increased, but the numbers of cutthroat trout and Dolly Varden decreased. The analysis demonstrated the value of headwater streams to Dolly Varden and to cutthroat and rainbow trout and resulted in management's emphasizing protection of such waters. Stream order can be used to determine approximate stream size by providing estimate of width and depth.","DOI":"10.1577/1548-8446(1979)004&lt;0005:RASOFP&gt;2.0.CO","ISSN":"0363-2415","author":[{"family":"Platts","given":"William S."}],"issued":{"date-parts":[["1979"]]}}}],"schema":"https://github.com/citation-style-language/schema/raw/master/csl-citation.json"} </w:instrText>
      </w:r>
      <w:r w:rsidR="00D669E8">
        <w:rPr>
          <w:rFonts w:ascii="Times New Roman" w:hAnsi="Times New Roman" w:cs="Times New Roman"/>
        </w:rPr>
        <w:fldChar w:fldCharType="separate"/>
      </w:r>
      <w:r w:rsidR="00D669E8" w:rsidRPr="00444D44">
        <w:rPr>
          <w:rFonts w:ascii="Times New Roman" w:hAnsi="Times New Roman" w:cs="Times New Roman"/>
        </w:rPr>
        <w:t>(Platts 1979)</w:t>
      </w:r>
      <w:r w:rsidR="00D669E8">
        <w:rPr>
          <w:rFonts w:ascii="Times New Roman" w:hAnsi="Times New Roman" w:cs="Times New Roman"/>
        </w:rPr>
        <w:fldChar w:fldCharType="end"/>
      </w:r>
      <w:r>
        <w:rPr>
          <w:rFonts w:ascii="Times New Roman" w:hAnsi="Times New Roman" w:cs="Times New Roman"/>
        </w:rPr>
        <w:t>, my findings are congruent with theirs</w:t>
      </w:r>
      <w:r w:rsidR="00325D7B">
        <w:rPr>
          <w:rFonts w:ascii="Times New Roman" w:hAnsi="Times New Roman" w:cs="Times New Roman" w:hint="eastAsia"/>
          <w:lang w:eastAsia="ja-JP"/>
        </w:rPr>
        <w:t>,</w:t>
      </w:r>
      <w:r w:rsidR="00BC793E">
        <w:rPr>
          <w:rFonts w:ascii="Times New Roman" w:hAnsi="Times New Roman" w:cs="Times New Roman"/>
        </w:rPr>
        <w:t xml:space="preserve"> </w:t>
      </w:r>
      <w:r w:rsidR="0000206A">
        <w:rPr>
          <w:rFonts w:ascii="Times New Roman" w:hAnsi="Times New Roman" w:cs="Times New Roman"/>
        </w:rPr>
        <w:t>h</w:t>
      </w:r>
      <w:r>
        <w:rPr>
          <w:rFonts w:ascii="Times New Roman" w:hAnsi="Times New Roman" w:cs="Times New Roman"/>
        </w:rPr>
        <w:t xml:space="preserve">owever, my study streams likely had much smaller </w:t>
      </w:r>
      <w:r w:rsidR="00C555E7" w:rsidRPr="00A46C09">
        <w:rPr>
          <w:rFonts w:ascii="Times New Roman" w:hAnsi="Times New Roman" w:cs="Times New Roman"/>
        </w:rPr>
        <w:t>catchment area</w:t>
      </w:r>
      <w:r w:rsidR="00C555E7">
        <w:rPr>
          <w:rFonts w:ascii="Times New Roman" w:hAnsi="Times New Roman" w:cs="Times New Roman"/>
        </w:rPr>
        <w:t>s</w:t>
      </w:r>
      <w:r w:rsidR="00246185">
        <w:rPr>
          <w:rFonts w:ascii="Times New Roman" w:hAnsi="Times New Roman" w:cs="Times New Roman"/>
        </w:rPr>
        <w:t xml:space="preserve"> overall</w:t>
      </w:r>
      <w:r w:rsidR="00C555E7" w:rsidRPr="00A46C09">
        <w:rPr>
          <w:rFonts w:ascii="Times New Roman" w:hAnsi="Times New Roman" w:cs="Times New Roman"/>
        </w:rPr>
        <w:t xml:space="preserve"> </w:t>
      </w:r>
      <w:r w:rsidR="00C05348">
        <w:rPr>
          <w:rFonts w:ascii="Times New Roman" w:hAnsi="Times New Roman" w:cs="Times New Roman"/>
        </w:rPr>
        <w:t>considering</w:t>
      </w:r>
      <w:r>
        <w:rPr>
          <w:rFonts w:ascii="Times New Roman" w:hAnsi="Times New Roman" w:cs="Times New Roman"/>
        </w:rPr>
        <w:t xml:space="preserve"> </w:t>
      </w:r>
      <w:r w:rsidR="00C555E7">
        <w:rPr>
          <w:rFonts w:ascii="Times New Roman" w:hAnsi="Times New Roman" w:cs="Times New Roman"/>
        </w:rPr>
        <w:t xml:space="preserve">mean stream discharge </w:t>
      </w:r>
      <w:r>
        <w:rPr>
          <w:rFonts w:ascii="Times New Roman" w:hAnsi="Times New Roman" w:cs="Times New Roman"/>
        </w:rPr>
        <w:t xml:space="preserve">in my sites </w:t>
      </w:r>
      <w:r w:rsidR="00C555E7">
        <w:rPr>
          <w:rFonts w:ascii="Times New Roman" w:hAnsi="Times New Roman" w:cs="Times New Roman"/>
        </w:rPr>
        <w:t xml:space="preserve">was 237x less </w:t>
      </w:r>
      <w:r w:rsidR="00C555E7" w:rsidRPr="00A46C09">
        <w:rPr>
          <w:rFonts w:ascii="Times New Roman" w:hAnsi="Times New Roman" w:cs="Times New Roman"/>
        </w:rPr>
        <w:t>(17.7 vs 420.2 L s</w:t>
      </w:r>
      <w:r w:rsidR="00C555E7" w:rsidRPr="00A46C09">
        <w:rPr>
          <w:rFonts w:ascii="Times New Roman" w:hAnsi="Times New Roman" w:cs="Times New Roman"/>
          <w:vertAlign w:val="superscript"/>
        </w:rPr>
        <w:t>-1</w:t>
      </w:r>
      <w:r w:rsidR="00C555E7" w:rsidRPr="00A46C09">
        <w:rPr>
          <w:rFonts w:ascii="Times New Roman" w:hAnsi="Times New Roman" w:cs="Times New Roman"/>
        </w:rPr>
        <w:t xml:space="preserve">) </w:t>
      </w:r>
      <w:r>
        <w:rPr>
          <w:rFonts w:ascii="Times New Roman" w:hAnsi="Times New Roman" w:cs="Times New Roman"/>
        </w:rPr>
        <w:t xml:space="preserve">than those in Mejia </w:t>
      </w:r>
      <w:del w:id="31" w:author="Clay Arango" w:date="2019-07-02T10:44:00Z">
        <w:r w:rsidDel="007C0D69">
          <w:rPr>
            <w:rFonts w:ascii="Times New Roman" w:hAnsi="Times New Roman" w:cs="Times New Roman"/>
          </w:rPr>
          <w:delText xml:space="preserve"> </w:delText>
        </w:r>
      </w:del>
      <w:r>
        <w:rPr>
          <w:rFonts w:ascii="Times New Roman" w:hAnsi="Times New Roman" w:cs="Times New Roman"/>
        </w:rPr>
        <w:t>et al. (</w:t>
      </w:r>
      <w:r w:rsidR="00C93804">
        <w:rPr>
          <w:rFonts w:ascii="Times New Roman" w:hAnsi="Times New Roman" w:cs="Times New Roman"/>
        </w:rPr>
        <w:t>2018</w:t>
      </w:r>
      <w:r>
        <w:rPr>
          <w:rFonts w:ascii="Times New Roman" w:hAnsi="Times New Roman" w:cs="Times New Roman"/>
        </w:rPr>
        <w:t>).</w:t>
      </w:r>
      <w:r w:rsidR="002A0FA7">
        <w:rPr>
          <w:rFonts w:ascii="Times New Roman" w:hAnsi="Times New Roman" w:cs="Times New Roman"/>
        </w:rPr>
        <w:t xml:space="preserve">  </w:t>
      </w:r>
      <w:r w:rsidR="00246185">
        <w:rPr>
          <w:rFonts w:ascii="Times New Roman" w:hAnsi="Times New Roman" w:cs="Times New Roman"/>
        </w:rPr>
        <w:t>The relationship with stream depth might suggest that bigger streams have more light penetration to relieve light limitation, but this pattern was not reflected in PAR or canopy openness</w:t>
      </w:r>
      <w:r w:rsidR="00D669E8">
        <w:rPr>
          <w:rFonts w:ascii="Times New Roman" w:hAnsi="Times New Roman" w:cs="Times New Roman"/>
        </w:rPr>
        <w:t xml:space="preserve"> </w:t>
      </w:r>
      <w:ins w:id="32" w:author="Clay Arango" w:date="2019-07-02T10:44:00Z">
        <w:r w:rsidR="007C0D69">
          <w:rPr>
            <w:rFonts w:ascii="Times New Roman" w:hAnsi="Times New Roman" w:cs="Times New Roman"/>
          </w:rPr>
          <w:t xml:space="preserve">in my data </w:t>
        </w:r>
      </w:ins>
      <w:del w:id="33" w:author="Clay Arango" w:date="2019-07-02T10:45:00Z">
        <w:r w:rsidR="00D669E8" w:rsidDel="007C0D69">
          <w:rPr>
            <w:rFonts w:ascii="Times New Roman" w:hAnsi="Times New Roman" w:cs="Times New Roman"/>
          </w:rPr>
          <w:delText xml:space="preserve">and may be due to factors such as </w:delText>
        </w:r>
        <w:commentRangeStart w:id="34"/>
        <w:r w:rsidR="00C05348" w:rsidDel="007C0D69">
          <w:rPr>
            <w:rFonts w:ascii="Times New Roman" w:hAnsi="Times New Roman" w:cs="Times New Roman"/>
          </w:rPr>
          <w:delText>decreased disturbance</w:delText>
        </w:r>
        <w:r w:rsidR="00D669E8" w:rsidDel="007C0D69">
          <w:rPr>
            <w:rFonts w:ascii="Times New Roman" w:hAnsi="Times New Roman" w:cs="Times New Roman"/>
          </w:rPr>
          <w:delText xml:space="preserve"> </w:delText>
        </w:r>
        <w:commentRangeEnd w:id="34"/>
        <w:r w:rsidR="007C0D69" w:rsidDel="007C0D69">
          <w:rPr>
            <w:rStyle w:val="CommentReference"/>
          </w:rPr>
          <w:commentReference w:id="34"/>
        </w:r>
      </w:del>
      <w:r w:rsidR="00D669E8">
        <w:rPr>
          <w:rFonts w:ascii="Times New Roman" w:hAnsi="Times New Roman" w:cs="Times New Roman"/>
        </w:rPr>
        <w:fldChar w:fldCharType="begin"/>
      </w:r>
      <w:r w:rsidR="00D669E8">
        <w:rPr>
          <w:rFonts w:ascii="Times New Roman" w:hAnsi="Times New Roman" w:cs="Times New Roman"/>
        </w:rPr>
        <w: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669E8">
        <w:rPr>
          <w:rFonts w:ascii="Times New Roman" w:hAnsi="Times New Roman" w:cs="Times New Roman"/>
        </w:rPr>
        <w:fldChar w:fldCharType="separate"/>
      </w:r>
      <w:r w:rsidR="00D669E8" w:rsidRPr="00444D44">
        <w:rPr>
          <w:rFonts w:ascii="Times New Roman" w:hAnsi="Times New Roman" w:cs="Times New Roman"/>
        </w:rPr>
        <w:t>(Mejia et al. 2018)</w:t>
      </w:r>
      <w:r w:rsidR="00D669E8">
        <w:rPr>
          <w:rFonts w:ascii="Times New Roman" w:hAnsi="Times New Roman" w:cs="Times New Roman"/>
        </w:rPr>
        <w:fldChar w:fldCharType="end"/>
      </w:r>
      <w:r w:rsidR="00D669E8">
        <w:rPr>
          <w:rFonts w:ascii="Times New Roman" w:hAnsi="Times New Roman" w:cs="Times New Roman"/>
        </w:rPr>
        <w:t>.</w:t>
      </w:r>
    </w:p>
    <w:p w14:paraId="274DDC6E" w14:textId="1FF5B559" w:rsidR="00246185" w:rsidRDefault="00246185" w:rsidP="00246185">
      <w:pPr>
        <w:spacing w:line="480" w:lineRule="auto"/>
        <w:ind w:firstLine="720"/>
        <w:rPr>
          <w:rFonts w:ascii="Times New Roman" w:hAnsi="Times New Roman" w:cs="Times New Roman"/>
        </w:rPr>
      </w:pPr>
      <w:r w:rsidRPr="00A46C09">
        <w:rPr>
          <w:rFonts w:ascii="Times New Roman" w:hAnsi="Times New Roman" w:cs="Times New Roman"/>
        </w:rPr>
        <w:t xml:space="preserve">GPP is also frequently limited by </w:t>
      </w:r>
      <w:r>
        <w:rPr>
          <w:rFonts w:ascii="Times New Roman" w:hAnsi="Times New Roman" w:cs="Times New Roman"/>
        </w:rPr>
        <w:t xml:space="preserve">inorganic </w:t>
      </w:r>
      <w:r w:rsidR="00C074FA">
        <w:rPr>
          <w:rFonts w:ascii="Times New Roman" w:hAnsi="Times New Roman" w:cs="Times New Roman"/>
        </w:rPr>
        <w:t>N</w:t>
      </w:r>
      <w:r w:rsidRPr="00A46C09">
        <w:rPr>
          <w:rFonts w:ascii="Times New Roman" w:hAnsi="Times New Roman" w:cs="Times New Roman"/>
        </w:rPr>
        <w:t xml:space="preserve"> availability </w:t>
      </w:r>
      <w:r w:rsidRPr="00A46C09">
        <w:rPr>
          <w:rFonts w:ascii="Times New Roman" w:hAnsi="Times New Roman" w:cs="Times New Roman"/>
        </w:rPr>
        <w:fldChar w:fldCharType="begin"/>
      </w:r>
      <w:r w:rsidR="00DE7D87">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A46C09">
        <w:rPr>
          <w:rFonts w:ascii="Times New Roman" w:hAnsi="Times New Roman" w:cs="Times New Roman"/>
        </w:rPr>
        <w:fldChar w:fldCharType="separate"/>
      </w:r>
      <w:r w:rsidR="00DE7D87" w:rsidRPr="00444D44">
        <w:rPr>
          <w:rFonts w:ascii="Times New Roman" w:hAnsi="Times New Roman" w:cs="Times New Roman"/>
        </w:rPr>
        <w:t>(Bernot et al. 2010; Jarvie et al. 2018)</w:t>
      </w:r>
      <w:r w:rsidRPr="00A46C09">
        <w:rPr>
          <w:rFonts w:ascii="Times New Roman" w:hAnsi="Times New Roman" w:cs="Times New Roman"/>
        </w:rPr>
        <w:fldChar w:fldCharType="end"/>
      </w:r>
      <w:r>
        <w:rPr>
          <w:rFonts w:ascii="Times New Roman" w:hAnsi="Times New Roman" w:cs="Times New Roman"/>
        </w:rPr>
        <w:t>.  An</w:t>
      </w:r>
      <w:r w:rsidRPr="00A46C09">
        <w:rPr>
          <w:rFonts w:ascii="Times New Roman" w:hAnsi="Times New Roman" w:cs="Times New Roman"/>
        </w:rPr>
        <w:t xml:space="preserve"> extensive study of temperate streams in the USA suggests that DIN below 0.04 mg N L</w:t>
      </w:r>
      <w:r w:rsidRPr="008C6ECD">
        <w:rPr>
          <w:rFonts w:ascii="Times New Roman" w:hAnsi="Times New Roman" w:cs="Times New Roman"/>
          <w:vertAlign w:val="superscript"/>
        </w:rPr>
        <w:t>-1</w:t>
      </w:r>
      <w:r w:rsidRPr="00A46C09">
        <w:rPr>
          <w:rFonts w:ascii="Times New Roman" w:hAnsi="Times New Roman" w:cs="Times New Roman"/>
        </w:rPr>
        <w:t xml:space="preserve"> </w:t>
      </w:r>
      <w:r>
        <w:rPr>
          <w:rFonts w:ascii="Times New Roman" w:hAnsi="Times New Roman" w:cs="Times New Roman"/>
        </w:rPr>
        <w:t>suppresses</w:t>
      </w:r>
      <w:r w:rsidRPr="00A46C09">
        <w:rPr>
          <w:rFonts w:ascii="Times New Roman" w:hAnsi="Times New Roman" w:cs="Times New Roman"/>
        </w:rPr>
        <w:t xml:space="preserve"> chlorophyll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(Dodds et al. 2002)</w:t>
      </w:r>
      <w:r w:rsidRPr="00A46C09">
        <w:rPr>
          <w:rFonts w:ascii="Times New Roman" w:hAnsi="Times New Roman" w:cs="Times New Roman"/>
        </w:rPr>
        <w:fldChar w:fldCharType="end"/>
      </w:r>
      <w:r w:rsidRPr="00A46C09">
        <w:rPr>
          <w:rFonts w:ascii="Times New Roman" w:hAnsi="Times New Roman" w:cs="Times New Roman"/>
        </w:rPr>
        <w:t>, which is often used as a proxy for GPP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Ryther 1956)</w:t>
      </w:r>
      <w:r w:rsidRPr="00A46C09">
        <w:rPr>
          <w:rFonts w:ascii="Times New Roman" w:hAnsi="Times New Roman" w:cs="Times New Roman"/>
        </w:rPr>
        <w:fldChar w:fldCharType="end"/>
      </w:r>
      <w:r>
        <w:rPr>
          <w:rFonts w:ascii="Times New Roman" w:hAnsi="Times New Roman" w:cs="Times New Roman"/>
        </w:rPr>
        <w:t xml:space="preserve">.  </w:t>
      </w:r>
      <w:del w:id="35" w:author="Clay Arango" w:date="2019-07-02T10:46:00Z">
        <w:r w:rsidDel="007C0D69">
          <w:rPr>
            <w:rFonts w:ascii="Times New Roman" w:hAnsi="Times New Roman" w:cs="Times New Roman"/>
          </w:rPr>
          <w:delText>Although t</w:delText>
        </w:r>
      </w:del>
      <w:ins w:id="36" w:author="Clay Arango" w:date="2019-07-02T10:46:00Z">
        <w:r w:rsidR="007C0D69">
          <w:rPr>
            <w:rFonts w:ascii="Times New Roman" w:hAnsi="Times New Roman" w:cs="Times New Roman"/>
          </w:rPr>
          <w:t>T</w:t>
        </w:r>
      </w:ins>
      <w:r w:rsidRPr="00A46C09">
        <w:rPr>
          <w:rFonts w:ascii="Times New Roman" w:hAnsi="Times New Roman" w:cs="Times New Roman"/>
        </w:rPr>
        <w:t xml:space="preserve">he </w:t>
      </w:r>
      <w:ins w:id="37" w:author="Clay Arango" w:date="2019-07-02T10:46:00Z">
        <w:r w:rsidR="007C0D69">
          <w:rPr>
            <w:rFonts w:ascii="Times New Roman" w:hAnsi="Times New Roman" w:cs="Times New Roman"/>
          </w:rPr>
          <w:t xml:space="preserve">mean DIN I report </w:t>
        </w:r>
        <w:r w:rsidR="007C0D69" w:rsidRPr="00A46C09">
          <w:rPr>
            <w:rFonts w:ascii="Times New Roman" w:hAnsi="Times New Roman" w:cs="Times New Roman"/>
          </w:rPr>
          <w:t>was 0.02 mg N L</w:t>
        </w:r>
        <w:r w:rsidR="007C0D69" w:rsidRPr="00A46C09">
          <w:rPr>
            <w:rFonts w:ascii="Times New Roman" w:hAnsi="Times New Roman" w:cs="Times New Roman"/>
            <w:vertAlign w:val="superscript"/>
          </w:rPr>
          <w:t>-1</w:t>
        </w:r>
        <w:r w:rsidR="007C0D69">
          <w:rPr>
            <w:rFonts w:ascii="Times New Roman" w:hAnsi="Times New Roman" w:cs="Times New Roman"/>
          </w:rPr>
          <w:t xml:space="preserve"> </w:t>
        </w:r>
      </w:ins>
      <w:ins w:id="38" w:author="Clay Arango" w:date="2019-07-02T10:47:00Z">
        <w:r w:rsidR="007C0D69" w:rsidRPr="007C0D69">
          <w:rPr>
            <w:rFonts w:ascii="Times New Roman" w:hAnsi="Times New Roman" w:cs="Times New Roman"/>
          </w:rPr>
          <w:t xml:space="preserve"> </w:t>
        </w:r>
        <w:r w:rsidR="007C0D69" w:rsidRPr="00A46C09">
          <w:rPr>
            <w:rFonts w:ascii="Times New Roman" w:hAnsi="Times New Roman" w:cs="Times New Roman"/>
          </w:rPr>
          <w:t>(</w:t>
        </w:r>
        <w:r w:rsidR="007C0D69" w:rsidRPr="00A46C09">
          <w:rPr>
            <w:rFonts w:ascii="Times New Roman" w:hAnsi="Times New Roman" w:cs="Times New Roman"/>
          </w:rPr>
          <w:fldChar w:fldCharType="begin"/>
        </w:r>
        <w:r w:rsidR="007C0D69" w:rsidRPr="00A46C09">
          <w:rPr>
            <w:rFonts w:ascii="Times New Roman" w:hAnsi="Times New Roman" w:cs="Times New Roman"/>
          </w:rPr>
          <w:instrText xml:space="preserve"> REF _Ref5796103 \h  \* MERGEFORMAT </w:instrText>
        </w:r>
        <w:r w:rsidR="007C0D69" w:rsidRPr="00A46C09">
          <w:rPr>
            <w:rFonts w:ascii="Times New Roman" w:hAnsi="Times New Roman" w:cs="Times New Roman"/>
          </w:rPr>
        </w:r>
        <w:r w:rsidR="007C0D69" w:rsidRPr="00A46C09">
          <w:rPr>
            <w:rFonts w:ascii="Times New Roman" w:hAnsi="Times New Roman" w:cs="Times New Roman"/>
          </w:rPr>
          <w:fldChar w:fldCharType="separate"/>
        </w:r>
        <w:r w:rsidR="007C0D69" w:rsidRPr="00A46C09">
          <w:rPr>
            <w:rFonts w:ascii="Times New Roman" w:hAnsi="Times New Roman" w:cs="Times New Roman"/>
          </w:rPr>
          <w:t xml:space="preserve">Figure </w:t>
        </w:r>
        <w:r w:rsidR="007C0D69">
          <w:rPr>
            <w:rFonts w:ascii="Times New Roman" w:hAnsi="Times New Roman" w:cs="Times New Roman"/>
            <w:noProof/>
          </w:rPr>
          <w:t>4</w:t>
        </w:r>
        <w:r w:rsidR="007C0D69" w:rsidRPr="00A46C09">
          <w:rPr>
            <w:rFonts w:ascii="Times New Roman" w:hAnsi="Times New Roman" w:cs="Times New Roman"/>
          </w:rPr>
          <w:fldChar w:fldCharType="end"/>
        </w:r>
        <w:r w:rsidR="007C0D69">
          <w:rPr>
            <w:rFonts w:ascii="Times New Roman" w:hAnsi="Times New Roman" w:cs="Times New Roman"/>
          </w:rPr>
          <w:t>A</w:t>
        </w:r>
        <w:r w:rsidR="007C0D69" w:rsidRPr="00A46C09">
          <w:rPr>
            <w:rFonts w:ascii="Times New Roman" w:hAnsi="Times New Roman" w:cs="Times New Roman"/>
          </w:rPr>
          <w:t>.)</w:t>
        </w:r>
        <w:r w:rsidR="007C0D69">
          <w:rPr>
            <w:rFonts w:ascii="Times New Roman" w:hAnsi="Times New Roman" w:cs="Times New Roman"/>
          </w:rPr>
          <w:t>,</w:t>
        </w:r>
      </w:ins>
      <w:ins w:id="39" w:author="Clay Arango" w:date="2019-07-02T10:46:00Z">
        <w:r w:rsidR="007C0D69">
          <w:rPr>
            <w:rFonts w:ascii="Times New Roman" w:hAnsi="Times New Roman" w:cs="Times New Roman"/>
          </w:rPr>
          <w:t xml:space="preserve"> but because my reported </w:t>
        </w:r>
      </w:ins>
      <w:r w:rsidRPr="00A46C09">
        <w:rPr>
          <w:rFonts w:ascii="Times New Roman" w:hAnsi="Times New Roman" w:cs="Times New Roman"/>
        </w:rPr>
        <w:t xml:space="preserve">DIN </w:t>
      </w:r>
      <w:del w:id="40" w:author="Clay Arango" w:date="2019-07-02T10:46:00Z">
        <w:r w:rsidDel="007C0D69">
          <w:rPr>
            <w:rFonts w:ascii="Times New Roman" w:hAnsi="Times New Roman" w:cs="Times New Roman"/>
          </w:rPr>
          <w:delText xml:space="preserve">I report </w:delText>
        </w:r>
      </w:del>
      <w:r>
        <w:rPr>
          <w:rFonts w:ascii="Times New Roman" w:hAnsi="Times New Roman" w:cs="Times New Roman"/>
        </w:rPr>
        <w:t>was artificially inflated to account for poor detection limit</w:t>
      </w:r>
      <w:del w:id="41" w:author="Clay Arango" w:date="2019-07-02T10:46:00Z">
        <w:r w:rsidDel="007C0D69">
          <w:rPr>
            <w:rFonts w:ascii="Times New Roman" w:hAnsi="Times New Roman" w:cs="Times New Roman"/>
          </w:rPr>
          <w:delText>,</w:delText>
        </w:r>
      </w:del>
      <w:del w:id="42" w:author="Clay Arango" w:date="2019-07-02T10:47:00Z">
        <w:r w:rsidDel="007C0D69">
          <w:rPr>
            <w:rFonts w:ascii="Times New Roman" w:hAnsi="Times New Roman" w:cs="Times New Roman"/>
          </w:rPr>
          <w:delText xml:space="preserve"> </w:delText>
        </w:r>
      </w:del>
      <w:del w:id="43" w:author="Clay Arango" w:date="2019-07-02T10:46:00Z">
        <w:r w:rsidDel="007C0D69">
          <w:rPr>
            <w:rFonts w:ascii="Times New Roman" w:hAnsi="Times New Roman" w:cs="Times New Roman"/>
          </w:rPr>
          <w:delText xml:space="preserve">mean DIN </w:delText>
        </w:r>
        <w:r w:rsidRPr="00A46C09" w:rsidDel="007C0D69">
          <w:rPr>
            <w:rFonts w:ascii="Times New Roman" w:hAnsi="Times New Roman" w:cs="Times New Roman"/>
          </w:rPr>
          <w:delText>was 0.02 mg N L</w:delText>
        </w:r>
        <w:r w:rsidRPr="00A46C09" w:rsidDel="007C0D69">
          <w:rPr>
            <w:rFonts w:ascii="Times New Roman" w:hAnsi="Times New Roman" w:cs="Times New Roman"/>
            <w:vertAlign w:val="superscript"/>
          </w:rPr>
          <w:delText>-1</w:delText>
        </w:r>
        <w:r w:rsidRPr="00A46C09" w:rsidDel="007C0D69">
          <w:rPr>
            <w:rFonts w:ascii="Times New Roman" w:hAnsi="Times New Roman" w:cs="Times New Roman"/>
          </w:rPr>
          <w:delText xml:space="preserve"> </w:delText>
        </w:r>
      </w:del>
      <w:del w:id="44" w:author="Clay Arango" w:date="2019-07-02T10:47:00Z">
        <w:r w:rsidRPr="00A46C09" w:rsidDel="007C0D69">
          <w:rPr>
            <w:rFonts w:ascii="Times New Roman" w:hAnsi="Times New Roman" w:cs="Times New Roman"/>
          </w:rPr>
          <w:delText>(</w:delText>
        </w:r>
        <w:r w:rsidRPr="00A46C09" w:rsidDel="007C0D69">
          <w:rPr>
            <w:rFonts w:ascii="Times New Roman" w:hAnsi="Times New Roman" w:cs="Times New Roman"/>
          </w:rPr>
          <w:fldChar w:fldCharType="begin"/>
        </w:r>
        <w:r w:rsidRPr="00A46C09" w:rsidDel="007C0D69">
          <w:rPr>
            <w:rFonts w:ascii="Times New Roman" w:hAnsi="Times New Roman" w:cs="Times New Roman"/>
          </w:rPr>
          <w:delInstrText xml:space="preserve"> REF _Ref5796103 \h  \* MERGEFORMAT </w:delInstrText>
        </w:r>
        <w:r w:rsidRPr="00A46C09" w:rsidDel="007C0D69">
          <w:rPr>
            <w:rFonts w:ascii="Times New Roman" w:hAnsi="Times New Roman" w:cs="Times New Roman"/>
          </w:rPr>
        </w:r>
        <w:r w:rsidRPr="00A46C09" w:rsidDel="007C0D69">
          <w:rPr>
            <w:rFonts w:ascii="Times New Roman" w:hAnsi="Times New Roman" w:cs="Times New Roman"/>
          </w:rPr>
          <w:fldChar w:fldCharType="separate"/>
        </w:r>
        <w:r w:rsidRPr="00A46C09" w:rsidDel="007C0D69">
          <w:rPr>
            <w:rFonts w:ascii="Times New Roman" w:hAnsi="Times New Roman" w:cs="Times New Roman"/>
          </w:rPr>
          <w:delText xml:space="preserve">Figure </w:delText>
        </w:r>
        <w:r w:rsidDel="007C0D69">
          <w:rPr>
            <w:rFonts w:ascii="Times New Roman" w:hAnsi="Times New Roman" w:cs="Times New Roman"/>
            <w:noProof/>
          </w:rPr>
          <w:delText>4</w:delText>
        </w:r>
        <w:r w:rsidRPr="00A46C09" w:rsidDel="007C0D69">
          <w:rPr>
            <w:rFonts w:ascii="Times New Roman" w:hAnsi="Times New Roman" w:cs="Times New Roman"/>
          </w:rPr>
          <w:fldChar w:fldCharType="end"/>
        </w:r>
        <w:r w:rsidDel="007C0D69">
          <w:rPr>
            <w:rFonts w:ascii="Times New Roman" w:hAnsi="Times New Roman" w:cs="Times New Roman"/>
          </w:rPr>
          <w:delText>A</w:delText>
        </w:r>
        <w:r w:rsidRPr="00A46C09" w:rsidDel="007C0D69">
          <w:rPr>
            <w:rFonts w:ascii="Times New Roman" w:hAnsi="Times New Roman" w:cs="Times New Roman"/>
          </w:rPr>
          <w:delText xml:space="preserve">.) </w:delText>
        </w:r>
        <w:r w:rsidDel="007C0D69">
          <w:rPr>
            <w:rFonts w:ascii="Times New Roman" w:hAnsi="Times New Roman" w:cs="Times New Roman"/>
          </w:rPr>
          <w:delText>indicat</w:delText>
        </w:r>
        <w:r w:rsidR="00C074FA" w:rsidDel="007C0D69">
          <w:rPr>
            <w:rFonts w:ascii="Times New Roman" w:hAnsi="Times New Roman" w:cs="Times New Roman"/>
          </w:rPr>
          <w:delText>ing</w:delText>
        </w:r>
        <w:r w:rsidDel="007C0D69">
          <w:rPr>
            <w:rFonts w:ascii="Times New Roman" w:hAnsi="Times New Roman" w:cs="Times New Roman"/>
          </w:rPr>
          <w:delText xml:space="preserve"> that</w:delText>
        </w:r>
      </w:del>
      <w:r>
        <w:rPr>
          <w:rFonts w:ascii="Times New Roman" w:hAnsi="Times New Roman" w:cs="Times New Roman"/>
        </w:rPr>
        <w:t xml:space="preserve"> the actual mean was less.  This suggests that </w:t>
      </w:r>
      <w:ins w:id="45" w:author="Clay Arango" w:date="2019-07-02T10:47:00Z">
        <w:r w:rsidR="007C0D69">
          <w:rPr>
            <w:rFonts w:ascii="Times New Roman" w:hAnsi="Times New Roman" w:cs="Times New Roman"/>
          </w:rPr>
          <w:t>DI</w:t>
        </w:r>
      </w:ins>
      <w:r w:rsidR="00C074FA">
        <w:rPr>
          <w:rFonts w:ascii="Times New Roman" w:hAnsi="Times New Roman" w:cs="Times New Roman"/>
        </w:rPr>
        <w:t>N</w:t>
      </w:r>
      <w:r>
        <w:rPr>
          <w:rFonts w:ascii="Times New Roman" w:hAnsi="Times New Roman" w:cs="Times New Roman"/>
        </w:rPr>
        <w:t xml:space="preserve"> concentrations in these streams </w:t>
      </w:r>
      <w:r w:rsidR="00C074FA">
        <w:rPr>
          <w:rFonts w:ascii="Times New Roman" w:hAnsi="Times New Roman" w:cs="Times New Roman"/>
        </w:rPr>
        <w:t xml:space="preserve">are also </w:t>
      </w:r>
      <w:r>
        <w:rPr>
          <w:rFonts w:ascii="Times New Roman" w:hAnsi="Times New Roman" w:cs="Times New Roman"/>
        </w:rPr>
        <w:t>limit</w:t>
      </w:r>
      <w:r w:rsidR="00C074FA">
        <w:rPr>
          <w:rFonts w:ascii="Times New Roman" w:hAnsi="Times New Roman" w:cs="Times New Roman"/>
        </w:rPr>
        <w:t>ing</w:t>
      </w:r>
      <w:r>
        <w:rPr>
          <w:rFonts w:ascii="Times New Roman" w:hAnsi="Times New Roman" w:cs="Times New Roman"/>
        </w:rPr>
        <w:t xml:space="preserve"> GPP </w:t>
      </w:r>
      <w:r w:rsidR="00C074FA">
        <w:rPr>
          <w:rFonts w:ascii="Times New Roman" w:hAnsi="Times New Roman" w:cs="Times New Roman"/>
        </w:rPr>
        <w:t xml:space="preserve">despite the likelihood of primary limitation by </w:t>
      </w:r>
      <w:r>
        <w:rPr>
          <w:rFonts w:ascii="Times New Roman" w:hAnsi="Times New Roman" w:cs="Times New Roman"/>
        </w:rPr>
        <w:t>PAR</w:t>
      </w:r>
      <w:ins w:id="46" w:author="Clay Arango" w:date="2019-07-02T10:47:00Z">
        <w:r w:rsidR="007C0D69">
          <w:rPr>
            <w:rFonts w:ascii="Times New Roman" w:hAnsi="Times New Roman" w:cs="Times New Roman"/>
          </w:rPr>
          <w:t>,</w:t>
        </w:r>
      </w:ins>
      <w:r w:rsidR="00DE7D87">
        <w:rPr>
          <w:rFonts w:ascii="Times New Roman" w:hAnsi="Times New Roman" w:cs="Times New Roman"/>
        </w:rPr>
        <w:t xml:space="preserve"> similar to what others have </w:t>
      </w:r>
      <w:r w:rsidR="00DE7D87">
        <w:rPr>
          <w:rFonts w:ascii="Times New Roman" w:hAnsi="Times New Roman" w:cs="Times New Roman"/>
        </w:rPr>
        <w:lastRenderedPageBreak/>
        <w:t xml:space="preserve">found </w:t>
      </w:r>
      <w:ins w:id="47" w:author="Clay Arango" w:date="2019-07-02T10:47:00Z">
        <w:r w:rsidR="007C0D69">
          <w:rPr>
            <w:rFonts w:ascii="Times New Roman" w:hAnsi="Times New Roman" w:cs="Times New Roman"/>
          </w:rPr>
          <w:t xml:space="preserve">in XXX streams </w:t>
        </w:r>
      </w:ins>
      <w:r w:rsidR="00DE7D87">
        <w:rPr>
          <w:rFonts w:ascii="Times New Roman" w:hAnsi="Times New Roman" w:cs="Times New Roman"/>
        </w:rPr>
        <w:fldChar w:fldCharType="begin"/>
      </w:r>
      <w:r w:rsidR="00DE7D87">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00DE7D87">
        <w:rPr>
          <w:rFonts w:ascii="Times New Roman" w:hAnsi="Times New Roman" w:cs="Times New Roman"/>
        </w:rPr>
        <w:fldChar w:fldCharType="separate"/>
      </w:r>
      <w:r w:rsidR="00DE7D87" w:rsidRPr="00444D44">
        <w:rPr>
          <w:rFonts w:ascii="Times New Roman" w:hAnsi="Times New Roman" w:cs="Times New Roman"/>
        </w:rPr>
        <w:t>(Genzoli and Hall 2016)</w:t>
      </w:r>
      <w:r w:rsidR="00DE7D87">
        <w:rPr>
          <w:rFonts w:ascii="Times New Roman" w:hAnsi="Times New Roman" w:cs="Times New Roman"/>
        </w:rPr>
        <w:fldChar w:fldCharType="end"/>
      </w:r>
      <w:ins w:id="48" w:author="Clay Arango" w:date="2019-07-02T10:48:00Z">
        <w:r w:rsidR="007C0D69">
          <w:rPr>
            <w:rFonts w:ascii="Times New Roman" w:hAnsi="Times New Roman" w:cs="Times New Roman"/>
          </w:rPr>
          <w:t>.</w:t>
        </w:r>
      </w:ins>
      <w:del w:id="49" w:author="Clay Arango" w:date="2019-07-02T10:48:00Z">
        <w:r w:rsidR="00C074FA" w:rsidDel="007C0D69">
          <w:rPr>
            <w:rFonts w:ascii="Times New Roman" w:hAnsi="Times New Roman" w:cs="Times New Roman"/>
          </w:rPr>
          <w:delText>,</w:delText>
        </w:r>
      </w:del>
      <w:r w:rsidR="00C074FA">
        <w:rPr>
          <w:rFonts w:ascii="Times New Roman" w:hAnsi="Times New Roman" w:cs="Times New Roman"/>
        </w:rPr>
        <w:t xml:space="preserve"> </w:t>
      </w:r>
      <w:ins w:id="50" w:author="Clay Arango" w:date="2019-07-02T10:48:00Z">
        <w:r w:rsidR="007C0D69">
          <w:rPr>
            <w:rFonts w:ascii="Times New Roman" w:hAnsi="Times New Roman" w:cs="Times New Roman"/>
          </w:rPr>
          <w:t xml:space="preserve"> </w:t>
        </w:r>
      </w:ins>
      <w:moveToRangeStart w:id="51" w:author="Clay Arango" w:date="2019-07-02T10:48:00Z" w:name="move12956928"/>
      <w:moveTo w:id="52" w:author="Clay Arango" w:date="2019-07-02T10:48:00Z">
        <w:r w:rsidR="007C0D69">
          <w:rPr>
            <w:rFonts w:ascii="Times New Roman" w:hAnsi="Times New Roman" w:cs="Times New Roman"/>
          </w:rPr>
          <w:t>Moreover, metabolism estimates and nutrient limitation analysis in some of the same streams indicates a combination of light and N limitation of GPP (Arango et al. unpublished).</w:t>
        </w:r>
      </w:moveTo>
      <w:moveToRangeEnd w:id="51"/>
      <w:ins w:id="53" w:author="Clay Arango" w:date="2019-07-02T10:48:00Z">
        <w:r w:rsidR="007C0D69">
          <w:rPr>
            <w:rFonts w:ascii="Times New Roman" w:hAnsi="Times New Roman" w:cs="Times New Roman"/>
          </w:rPr>
          <w:t xml:space="preserve">  Co-limitation by DIN and PAR may </w:t>
        </w:r>
      </w:ins>
      <w:del w:id="54" w:author="Clay Arango" w:date="2019-07-02T10:48:00Z">
        <w:r w:rsidR="00C074FA" w:rsidDel="007C0D69">
          <w:rPr>
            <w:rFonts w:ascii="Times New Roman" w:hAnsi="Times New Roman" w:cs="Times New Roman"/>
          </w:rPr>
          <w:delText xml:space="preserve">which might </w:delText>
        </w:r>
      </w:del>
      <w:r w:rsidR="00C074FA">
        <w:rPr>
          <w:rFonts w:ascii="Times New Roman" w:hAnsi="Times New Roman" w:cs="Times New Roman"/>
        </w:rPr>
        <w:t xml:space="preserve">explain the lack of relationship between GPP and PAR in my dataset.  </w:t>
      </w:r>
      <w:moveFromRangeStart w:id="55" w:author="Clay Arango" w:date="2019-07-02T10:48:00Z" w:name="move12956928"/>
      <w:moveFrom w:id="56" w:author="Clay Arango" w:date="2019-07-02T10:48:00Z">
        <w:r w:rsidR="00C074FA" w:rsidDel="007C0D69">
          <w:rPr>
            <w:rFonts w:ascii="Times New Roman" w:hAnsi="Times New Roman" w:cs="Times New Roman"/>
          </w:rPr>
          <w:t>Moreover, metabolism estimates and nutrient limitation analysis in some of the same streams indicates a combination of light and N limitation of GPP (Arango</w:t>
        </w:r>
        <w:r w:rsidR="00DE7D87" w:rsidDel="007C0D69">
          <w:rPr>
            <w:rFonts w:ascii="Times New Roman" w:hAnsi="Times New Roman" w:cs="Times New Roman"/>
          </w:rPr>
          <w:t xml:space="preserve"> et al. </w:t>
        </w:r>
        <w:r w:rsidR="00C074FA" w:rsidDel="007C0D69">
          <w:rPr>
            <w:rFonts w:ascii="Times New Roman" w:hAnsi="Times New Roman" w:cs="Times New Roman"/>
          </w:rPr>
          <w:t>unpublished).</w:t>
        </w:r>
      </w:moveFrom>
      <w:moveFromRangeEnd w:id="55"/>
      <w:r w:rsidR="00C074FA">
        <w:rPr>
          <w:rFonts w:ascii="Times New Roman" w:hAnsi="Times New Roman" w:cs="Times New Roman"/>
        </w:rPr>
        <w:t xml:space="preserve">  </w:t>
      </w:r>
    </w:p>
    <w:p w14:paraId="4EA80F23" w14:textId="6FEBB305" w:rsidR="00246185" w:rsidRDefault="00C074FA" w:rsidP="00246185">
      <w:pPr>
        <w:spacing w:line="480" w:lineRule="auto"/>
        <w:ind w:firstLine="720"/>
        <w:rPr>
          <w:rFonts w:ascii="Times New Roman" w:hAnsi="Times New Roman" w:cs="Times New Roman"/>
        </w:rPr>
      </w:pPr>
      <w:r>
        <w:rPr>
          <w:rFonts w:ascii="Times New Roman" w:hAnsi="Times New Roman" w:cs="Times New Roman"/>
        </w:rPr>
        <w:t>While N is often important, s</w:t>
      </w:r>
      <w:r w:rsidR="00246185">
        <w:rPr>
          <w:rFonts w:ascii="Times New Roman" w:hAnsi="Times New Roman" w:cs="Times New Roman"/>
        </w:rPr>
        <w:t xml:space="preserve">ome studies </w:t>
      </w:r>
      <w:r>
        <w:rPr>
          <w:rFonts w:ascii="Times New Roman" w:hAnsi="Times New Roman" w:cs="Times New Roman"/>
        </w:rPr>
        <w:t xml:space="preserve">have found </w:t>
      </w:r>
      <w:r w:rsidR="00246185">
        <w:rPr>
          <w:rFonts w:ascii="Times New Roman" w:hAnsi="Times New Roman" w:cs="Times New Roman"/>
        </w:rPr>
        <w:t xml:space="preserve">a positive relationship </w:t>
      </w:r>
      <w:r>
        <w:rPr>
          <w:rFonts w:ascii="Times New Roman" w:hAnsi="Times New Roman" w:cs="Times New Roman"/>
        </w:rPr>
        <w:t xml:space="preserve">between </w:t>
      </w:r>
      <w:r w:rsidR="00246185">
        <w:rPr>
          <w:rFonts w:ascii="Times New Roman" w:hAnsi="Times New Roman" w:cs="Times New Roman"/>
        </w:rPr>
        <w:t xml:space="preserve">SRP and GPP </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246185">
        <w:rPr>
          <w:rFonts w:ascii="Times New Roman" w:hAnsi="Times New Roman" w:cs="Times New Roman"/>
        </w:rPr>
        <w:fldChar w:fldCharType="separate"/>
      </w:r>
      <w:r w:rsidR="00246185" w:rsidRPr="00D365C4">
        <w:rPr>
          <w:rFonts w:ascii="Times New Roman" w:hAnsi="Times New Roman" w:cs="Times New Roman"/>
        </w:rPr>
        <w:t>(Mulholland et al. 2001)</w:t>
      </w:r>
      <w:r w:rsidR="00246185">
        <w:rPr>
          <w:rFonts w:ascii="Times New Roman" w:hAnsi="Times New Roman" w:cs="Times New Roman"/>
        </w:rPr>
        <w:fldChar w:fldCharType="end"/>
      </w:r>
      <w:r w:rsidR="00246185">
        <w:rPr>
          <w:rFonts w:ascii="Times New Roman" w:hAnsi="Times New Roman" w:cs="Times New Roman"/>
        </w:rPr>
        <w:t xml:space="preserve"> although SRP </w:t>
      </w:r>
      <w:r>
        <w:rPr>
          <w:rFonts w:ascii="Times New Roman" w:hAnsi="Times New Roman" w:cs="Times New Roman"/>
        </w:rPr>
        <w:t xml:space="preserve">may limit GPP </w:t>
      </w:r>
      <w:r w:rsidR="00246185">
        <w:rPr>
          <w:rFonts w:ascii="Times New Roman" w:hAnsi="Times New Roman" w:cs="Times New Roman"/>
        </w:rPr>
        <w:t>only at very low concentrations</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46185">
        <w:rPr>
          <w:rFonts w:ascii="Times New Roman" w:hAnsi="Times New Roman" w:cs="Times New Roman"/>
        </w:rPr>
        <w:fldChar w:fldCharType="separate"/>
      </w:r>
      <w:r w:rsidR="00246185">
        <w:rPr>
          <w:rFonts w:ascii="Times New Roman" w:hAnsi="Times New Roman" w:cs="Times New Roman"/>
        </w:rPr>
        <w:t xml:space="preserve"> (</w:t>
      </w:r>
      <w:r w:rsidR="00246185" w:rsidRPr="00746AF9">
        <w:rPr>
          <w:rFonts w:ascii="Times New Roman" w:hAnsi="Times New Roman" w:cs="Times New Roman"/>
        </w:rPr>
        <w:t>Bernot et al. 2010)</w:t>
      </w:r>
      <w:r w:rsidR="00246185">
        <w:rPr>
          <w:rFonts w:ascii="Times New Roman" w:hAnsi="Times New Roman" w:cs="Times New Roman"/>
        </w:rPr>
        <w:fldChar w:fldCharType="end"/>
      </w:r>
      <w:r w:rsidR="00246185">
        <w:rPr>
          <w:rFonts w:ascii="Times New Roman" w:hAnsi="Times New Roman" w:cs="Times New Roman"/>
        </w:rPr>
        <w:t xml:space="preserve">.  </w:t>
      </w:r>
      <w:r w:rsidR="003C49D1">
        <w:rPr>
          <w:rFonts w:ascii="Times New Roman" w:hAnsi="Times New Roman" w:cs="Times New Roman"/>
        </w:rPr>
        <w:t>In eastern Washington, SRP may be less important for GPP given</w:t>
      </w:r>
      <w:r w:rsidR="00AF2DD9">
        <w:rPr>
          <w:rFonts w:ascii="Times New Roman" w:hAnsi="Times New Roman" w:cs="Times New Roman"/>
        </w:rPr>
        <w:t xml:space="preserve"> some sites </w:t>
      </w:r>
      <w:ins w:id="57" w:author="Clay Arango" w:date="2019-07-02T10:49:00Z">
        <w:r w:rsidR="007C0D69">
          <w:rPr>
            <w:rFonts w:ascii="Times New Roman" w:hAnsi="Times New Roman" w:cs="Times New Roman"/>
          </w:rPr>
          <w:t xml:space="preserve">in the Methow River </w:t>
        </w:r>
      </w:ins>
      <w:r w:rsidR="00AF2DD9">
        <w:rPr>
          <w:rFonts w:ascii="Times New Roman" w:hAnsi="Times New Roman" w:cs="Times New Roman"/>
        </w:rPr>
        <w:t>have</w:t>
      </w:r>
      <w:r w:rsidR="003C49D1">
        <w:rPr>
          <w:rFonts w:ascii="Times New Roman" w:hAnsi="Times New Roman" w:cs="Times New Roman"/>
        </w:rPr>
        <w:t xml:space="preserve"> reasonably high GPP (</w:t>
      </w:r>
      <w:r w:rsidR="00AF2DD9">
        <w:rPr>
          <w:rFonts w:ascii="Times New Roman" w:hAnsi="Times New Roman" w:cs="Times New Roman"/>
        </w:rPr>
        <w:t>2.53 g O</w:t>
      </w:r>
      <w:r w:rsidR="00AF2DD9" w:rsidRPr="00444D44">
        <w:rPr>
          <w:rFonts w:ascii="Times New Roman" w:hAnsi="Times New Roman" w:cs="Times New Roman"/>
          <w:vertAlign w:val="subscript"/>
        </w:rPr>
        <w:t>2</w:t>
      </w:r>
      <w:r w:rsidR="00AF2DD9">
        <w:rPr>
          <w:rFonts w:ascii="Times New Roman" w:hAnsi="Times New Roman" w:cs="Times New Roman"/>
        </w:rPr>
        <w:t xml:space="preserve"> m</w:t>
      </w:r>
      <w:r w:rsidR="00AF2DD9" w:rsidRPr="00444D44">
        <w:rPr>
          <w:rFonts w:ascii="Times New Roman" w:hAnsi="Times New Roman" w:cs="Times New Roman"/>
          <w:vertAlign w:val="superscript"/>
        </w:rPr>
        <w:t>-2</w:t>
      </w:r>
      <w:r w:rsidR="00AF2DD9">
        <w:rPr>
          <w:rFonts w:ascii="Times New Roman" w:hAnsi="Times New Roman" w:cs="Times New Roman"/>
        </w:rPr>
        <w:t xml:space="preserve"> d</w:t>
      </w:r>
      <w:r w:rsidR="00AF2DD9" w:rsidRPr="00444D44">
        <w:rPr>
          <w:rFonts w:ascii="Times New Roman" w:hAnsi="Times New Roman" w:cs="Times New Roman"/>
          <w:vertAlign w:val="superscript"/>
        </w:rPr>
        <w:t>-1</w:t>
      </w:r>
      <w:r w:rsidR="003C49D1">
        <w:rPr>
          <w:rFonts w:ascii="Times New Roman" w:hAnsi="Times New Roman" w:cs="Times New Roman"/>
        </w:rPr>
        <w:t>) at low SRP concentrations (</w:t>
      </w:r>
      <w:r w:rsidR="003C49D1" w:rsidRPr="00A46C09">
        <w:rPr>
          <w:rFonts w:ascii="Times New Roman" w:hAnsi="Times New Roman" w:cs="Times New Roman"/>
        </w:rPr>
        <w:t>0.00</w:t>
      </w:r>
      <w:r w:rsidR="00AF2DD9">
        <w:rPr>
          <w:rFonts w:ascii="Times New Roman" w:hAnsi="Times New Roman" w:cs="Times New Roman"/>
        </w:rPr>
        <w:t>2</w:t>
      </w:r>
      <w:r w:rsidR="003C49D1" w:rsidRPr="00A46C09">
        <w:rPr>
          <w:rFonts w:ascii="Times New Roman" w:hAnsi="Times New Roman" w:cs="Times New Roman"/>
        </w:rPr>
        <w:t xml:space="preserve"> mg P L</w:t>
      </w:r>
      <w:r w:rsidR="003C49D1" w:rsidRPr="00A46C09">
        <w:rPr>
          <w:rFonts w:ascii="Times New Roman" w:hAnsi="Times New Roman" w:cs="Times New Roman"/>
          <w:vertAlign w:val="superscript"/>
        </w:rPr>
        <w:t>-1</w:t>
      </w:r>
      <w:r w:rsidR="003C49D1" w:rsidRPr="00A46C09">
        <w:rPr>
          <w:rFonts w:ascii="Times New Roman" w:hAnsi="Times New Roman" w:cs="Times New Roman"/>
        </w:rPr>
        <w:t>)</w:t>
      </w:r>
      <w:r w:rsidR="003C49D1">
        <w:rPr>
          <w:rFonts w:ascii="Times New Roman" w:hAnsi="Times New Roman" w:cs="Times New Roman"/>
        </w:rPr>
        <w:t xml:space="preserve"> </w:t>
      </w:r>
      <w:del w:id="58" w:author="Clay Arango" w:date="2019-07-02T10:49:00Z">
        <w:r w:rsidR="003C49D1" w:rsidDel="007C0D69">
          <w:rPr>
            <w:rFonts w:ascii="Times New Roman" w:hAnsi="Times New Roman" w:cs="Times New Roman"/>
          </w:rPr>
          <w:delText xml:space="preserve">found in the Methow River </w:delText>
        </w:r>
      </w:del>
      <w:r w:rsidR="003C49D1">
        <w:rPr>
          <w:rFonts w:ascii="Times New Roman" w:hAnsi="Times New Roman" w:cs="Times New Roman"/>
        </w:rPr>
        <w:t>(</w:t>
      </w:r>
      <w:r w:rsidR="003C49D1" w:rsidRPr="00A46C09">
        <w:rPr>
          <w:rFonts w:ascii="Times New Roman" w:hAnsi="Times New Roman" w:cs="Times New Roman"/>
        </w:rPr>
        <w:fldChar w:fldCharType="begin"/>
      </w:r>
      <w:r w:rsidR="003C49D1" w:rsidRPr="00A46C09">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C49D1" w:rsidRPr="00A46C09">
        <w:rPr>
          <w:rFonts w:ascii="Times New Roman" w:hAnsi="Times New Roman" w:cs="Times New Roman"/>
        </w:rPr>
        <w:fldChar w:fldCharType="separate"/>
      </w:r>
      <w:r w:rsidR="003C49D1" w:rsidRPr="00A46C09">
        <w:rPr>
          <w:rFonts w:ascii="Times New Roman" w:hAnsi="Times New Roman" w:cs="Times New Roman"/>
        </w:rPr>
        <w:t>Mejia et al. 2018)</w:t>
      </w:r>
      <w:r w:rsidR="003C49D1" w:rsidRPr="00A46C09">
        <w:rPr>
          <w:rFonts w:ascii="Times New Roman" w:hAnsi="Times New Roman" w:cs="Times New Roman"/>
        </w:rPr>
        <w:fldChar w:fldCharType="end"/>
      </w:r>
      <w:r w:rsidR="003C49D1">
        <w:rPr>
          <w:rFonts w:ascii="Times New Roman" w:hAnsi="Times New Roman" w:cs="Times New Roman"/>
        </w:rPr>
        <w:t xml:space="preserve">. </w:t>
      </w:r>
      <w:r w:rsidR="003C49D1" w:rsidRPr="00A46C09">
        <w:rPr>
          <w:rFonts w:ascii="Times New Roman" w:hAnsi="Times New Roman" w:cs="Times New Roman"/>
        </w:rPr>
        <w:t xml:space="preserve"> </w:t>
      </w:r>
      <w:r w:rsidR="003C49D1">
        <w:rPr>
          <w:rFonts w:ascii="Times New Roman" w:hAnsi="Times New Roman" w:cs="Times New Roman"/>
        </w:rPr>
        <w:t xml:space="preserve">It is also unclear at what point SRP becomes limiting because the mechanism likely involves the ratio of DIN:SRP </w:t>
      </w:r>
      <w:r w:rsidR="003C49D1">
        <w:rPr>
          <w:rFonts w:ascii="Times New Roman" w:hAnsi="Times New Roman" w:cs="Times New Roman"/>
        </w:rPr>
        <w:fldChar w:fldCharType="begin"/>
      </w:r>
      <w:r w:rsidR="003C49D1">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003C49D1">
        <w:rPr>
          <w:rFonts w:ascii="Times New Roman" w:hAnsi="Times New Roman" w:cs="Times New Roman"/>
        </w:rPr>
        <w:fldChar w:fldCharType="separate"/>
      </w:r>
      <w:r w:rsidR="003C49D1" w:rsidRPr="009300AD">
        <w:rPr>
          <w:rFonts w:ascii="Times New Roman" w:hAnsi="Times New Roman" w:cs="Times New Roman"/>
        </w:rPr>
        <w:t>(Kominoski et al. 2018</w:t>
      </w:r>
      <w:r w:rsidR="003C49D1">
        <w:rPr>
          <w:rFonts w:ascii="Times New Roman" w:hAnsi="Times New Roman" w:cs="Times New Roman"/>
        </w:rPr>
        <w:fldChar w:fldCharType="end"/>
      </w:r>
      <w:r w:rsidR="003C49D1">
        <w:rPr>
          <w:rFonts w:ascii="Times New Roman" w:hAnsi="Times New Roman" w:cs="Times New Roman"/>
        </w:rPr>
        <w:t xml:space="preserve">).  For example, DIN in my study streams was very low as was GPP despite reasonably </w:t>
      </w:r>
      <w:r w:rsidR="00246185">
        <w:rPr>
          <w:rFonts w:ascii="Times New Roman" w:hAnsi="Times New Roman" w:cs="Times New Roman"/>
        </w:rPr>
        <w:t>high</w:t>
      </w:r>
      <w:r w:rsidR="003C49D1">
        <w:rPr>
          <w:rFonts w:ascii="Times New Roman" w:hAnsi="Times New Roman" w:cs="Times New Roman"/>
        </w:rPr>
        <w:t xml:space="preserve"> SRP</w:t>
      </w:r>
      <w:r w:rsidR="00246185">
        <w:rPr>
          <w:rFonts w:ascii="Times New Roman" w:hAnsi="Times New Roman" w:cs="Times New Roman"/>
        </w:rPr>
        <w:t xml:space="preserve"> concentrations </w:t>
      </w:r>
      <w:r w:rsidR="00246185" w:rsidRPr="00A46C09">
        <w:rPr>
          <w:rFonts w:ascii="Times New Roman" w:hAnsi="Times New Roman" w:cs="Times New Roman"/>
        </w:rPr>
        <w:t>(0.022 mg P L</w:t>
      </w:r>
      <w:r w:rsidR="00246185" w:rsidRPr="00A46C09">
        <w:rPr>
          <w:rFonts w:ascii="Times New Roman" w:hAnsi="Times New Roman" w:cs="Times New Roman"/>
          <w:vertAlign w:val="superscript"/>
        </w:rPr>
        <w:t>-1</w:t>
      </w:r>
      <w:r w:rsidR="00246185">
        <w:rPr>
          <w:rFonts w:ascii="Times New Roman" w:hAnsi="Times New Roman" w:cs="Times New Roman"/>
        </w:rPr>
        <w:t xml:space="preserve">) matching what other studies have found in headwaters </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00246185">
        <w:rPr>
          <w:rFonts w:ascii="Times New Roman" w:hAnsi="Times New Roman" w:cs="Times New Roman"/>
        </w:rPr>
        <w:fldChar w:fldCharType="separate"/>
      </w:r>
      <w:r w:rsidR="00246185" w:rsidRPr="000861AC">
        <w:rPr>
          <w:rFonts w:ascii="Times New Roman" w:hAnsi="Times New Roman" w:cs="Times New Roman"/>
        </w:rPr>
        <w:t>(Johnson et al. 2009)</w:t>
      </w:r>
      <w:r w:rsidR="00246185">
        <w:rPr>
          <w:rFonts w:ascii="Times New Roman" w:hAnsi="Times New Roman" w:cs="Times New Roman"/>
        </w:rPr>
        <w:fldChar w:fldCharType="end"/>
      </w:r>
      <w:r w:rsidR="00246185">
        <w:rPr>
          <w:rFonts w:ascii="Times New Roman" w:hAnsi="Times New Roman" w:cs="Times New Roman"/>
        </w:rPr>
        <w:t>.  Overall, the balance of evidence suggests that GPP in my study streams was limited by low light and/or inorganic N availability.</w:t>
      </w:r>
    </w:p>
    <w:p w14:paraId="62852F9C" w14:textId="359BAF84" w:rsidR="00271993" w:rsidRDefault="00CF2ADB" w:rsidP="00246185">
      <w:pPr>
        <w:spacing w:line="480" w:lineRule="auto"/>
        <w:ind w:firstLine="720"/>
        <w:rPr>
          <w:rFonts w:ascii="Times New Roman" w:hAnsi="Times New Roman" w:cs="Times New Roman"/>
        </w:rPr>
      </w:pPr>
      <w:r>
        <w:rPr>
          <w:rFonts w:ascii="Times New Roman" w:hAnsi="Times New Roman" w:cs="Times New Roman"/>
        </w:rPr>
        <w:t>C</w:t>
      </w:r>
      <w:r w:rsidR="00AA1667">
        <w:rPr>
          <w:rFonts w:ascii="Times New Roman" w:hAnsi="Times New Roman" w:cs="Times New Roman"/>
        </w:rPr>
        <w:t xml:space="preserve">omparing the headwater streams in my study to </w:t>
      </w:r>
      <w:del w:id="59" w:author="Clay Arango" w:date="2019-07-02T10:49:00Z">
        <w:r w:rsidR="00AA1667" w:rsidDel="007C0D69">
          <w:rPr>
            <w:rFonts w:ascii="Times New Roman" w:hAnsi="Times New Roman" w:cs="Times New Roman"/>
          </w:rPr>
          <w:delText xml:space="preserve">this </w:delText>
        </w:r>
      </w:del>
      <w:ins w:id="60" w:author="Clay Arango" w:date="2019-07-02T10:51:00Z">
        <w:r w:rsidR="00EE77EA">
          <w:rPr>
            <w:rFonts w:ascii="Times New Roman" w:hAnsi="Times New Roman" w:cs="Times New Roman"/>
          </w:rPr>
          <w:t xml:space="preserve">those from </w:t>
        </w:r>
      </w:ins>
      <w:ins w:id="61" w:author="Clay Arango" w:date="2019-07-02T10:49:00Z">
        <w:r w:rsidR="007C0D69">
          <w:rPr>
            <w:rFonts w:ascii="Times New Roman" w:hAnsi="Times New Roman" w:cs="Times New Roman"/>
          </w:rPr>
          <w:t>a</w:t>
        </w:r>
        <w:r w:rsidR="007C0D69">
          <w:rPr>
            <w:rFonts w:ascii="Times New Roman" w:hAnsi="Times New Roman" w:cs="Times New Roman"/>
          </w:rPr>
          <w:t xml:space="preserve"> </w:t>
        </w:r>
      </w:ins>
      <w:r w:rsidR="00AA1667">
        <w:rPr>
          <w:rFonts w:ascii="Times New Roman" w:hAnsi="Times New Roman" w:cs="Times New Roman"/>
        </w:rPr>
        <w:t>larger</w:t>
      </w:r>
      <w:r w:rsidR="00164AEA">
        <w:rPr>
          <w:rFonts w:ascii="Times New Roman" w:hAnsi="Times New Roman" w:cs="Times New Roman"/>
        </w:rPr>
        <w:t xml:space="preserve"> river</w:t>
      </w:r>
      <w:r w:rsidR="00AA1667">
        <w:rPr>
          <w:rFonts w:ascii="Times New Roman" w:hAnsi="Times New Roman" w:cs="Times New Roman"/>
        </w:rPr>
        <w:t xml:space="preserve"> system </w:t>
      </w:r>
      <w:r w:rsidR="00341ABE">
        <w:rPr>
          <w:rFonts w:ascii="Times New Roman" w:hAnsi="Times New Roman" w:cs="Times New Roman"/>
        </w:rPr>
        <w:fldChar w:fldCharType="begin"/>
      </w:r>
      <w:r w:rsidR="00341ABE">
        <w:rPr>
          <w:rFonts w:ascii="Times New Roman" w:hAnsi="Times New Roman" w:cs="Times New Roman"/>
        </w:rPr>
        <w:instrText xml:space="preserve"> ADDIN ZOTERO_ITEM CSL_CITATION {"citationID":"ussDrypp","properties":{"formattedCitation":"(Mejia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41ABE">
        <w:rPr>
          <w:rFonts w:ascii="Times New Roman" w:hAnsi="Times New Roman" w:cs="Times New Roman"/>
        </w:rPr>
        <w:fldChar w:fldCharType="separate"/>
      </w:r>
      <w:r w:rsidR="00341ABE" w:rsidRPr="00444D44">
        <w:rPr>
          <w:rFonts w:ascii="Times New Roman" w:hAnsi="Times New Roman" w:cs="Times New Roman"/>
        </w:rPr>
        <w:t>(</w:t>
      </w:r>
      <w:ins w:id="62" w:author="Clay Arango" w:date="2019-07-02T10:51:00Z">
        <w:r w:rsidR="00EE77EA">
          <w:rPr>
            <w:rFonts w:ascii="Times New Roman" w:hAnsi="Times New Roman" w:cs="Times New Roman"/>
          </w:rPr>
          <w:t xml:space="preserve">e.g., </w:t>
        </w:r>
      </w:ins>
      <w:r w:rsidR="00341ABE" w:rsidRPr="00444D44">
        <w:rPr>
          <w:rFonts w:ascii="Times New Roman" w:hAnsi="Times New Roman" w:cs="Times New Roman"/>
        </w:rPr>
        <w:t>Mejia et al. 2018)</w:t>
      </w:r>
      <w:r w:rsidR="00341ABE">
        <w:rPr>
          <w:rFonts w:ascii="Times New Roman" w:hAnsi="Times New Roman" w:cs="Times New Roman"/>
        </w:rPr>
        <w:fldChar w:fldCharType="end"/>
      </w:r>
      <w:r w:rsidR="00341ABE">
        <w:rPr>
          <w:rFonts w:ascii="Times New Roman" w:hAnsi="Times New Roman" w:cs="Times New Roman"/>
        </w:rPr>
        <w:t xml:space="preserve"> </w:t>
      </w:r>
      <w:r w:rsidR="00AA1667">
        <w:rPr>
          <w:rFonts w:ascii="Times New Roman" w:hAnsi="Times New Roman" w:cs="Times New Roman"/>
        </w:rPr>
        <w:t>may not be entirely warranted however</w:t>
      </w:r>
      <w:r w:rsidR="0071082F">
        <w:rPr>
          <w:rFonts w:ascii="Times New Roman" w:hAnsi="Times New Roman" w:cs="Times New Roman"/>
        </w:rPr>
        <w:t xml:space="preserve"> there is little else to compare </w:t>
      </w:r>
      <w:ins w:id="63" w:author="Clay Arango" w:date="2019-07-02T10:52:00Z">
        <w:r w:rsidR="00EE77EA">
          <w:rPr>
            <w:rFonts w:ascii="Times New Roman" w:hAnsi="Times New Roman" w:cs="Times New Roman"/>
          </w:rPr>
          <w:t xml:space="preserve">with </w:t>
        </w:r>
      </w:ins>
      <w:del w:id="64" w:author="Clay Arango" w:date="2019-07-02T10:52:00Z">
        <w:r w:rsidR="0071082F" w:rsidDel="00EE77EA">
          <w:rPr>
            <w:rFonts w:ascii="Times New Roman" w:hAnsi="Times New Roman" w:cs="Times New Roman"/>
          </w:rPr>
          <w:delText xml:space="preserve">these </w:delText>
        </w:r>
      </w:del>
      <w:ins w:id="65" w:author="Clay Arango" w:date="2019-07-02T10:52:00Z">
        <w:r w:rsidR="00EE77EA">
          <w:rPr>
            <w:rFonts w:ascii="Times New Roman" w:hAnsi="Times New Roman" w:cs="Times New Roman"/>
          </w:rPr>
          <w:t xml:space="preserve">my measured </w:t>
        </w:r>
      </w:ins>
      <w:r w:rsidR="0071082F">
        <w:rPr>
          <w:rFonts w:ascii="Times New Roman" w:hAnsi="Times New Roman" w:cs="Times New Roman"/>
        </w:rPr>
        <w:t>values</w:t>
      </w:r>
      <w:del w:id="66" w:author="Clay Arango" w:date="2019-07-02T10:52:00Z">
        <w:r w:rsidR="0071082F" w:rsidDel="00EE77EA">
          <w:rPr>
            <w:rFonts w:ascii="Times New Roman" w:hAnsi="Times New Roman" w:cs="Times New Roman"/>
          </w:rPr>
          <w:delText xml:space="preserve"> to</w:delText>
        </w:r>
      </w:del>
      <w:r w:rsidR="0071082F">
        <w:rPr>
          <w:rFonts w:ascii="Times New Roman" w:hAnsi="Times New Roman" w:cs="Times New Roman"/>
        </w:rPr>
        <w:t>.</w:t>
      </w:r>
      <w:r>
        <w:rPr>
          <w:rFonts w:ascii="Times New Roman" w:hAnsi="Times New Roman" w:cs="Times New Roman"/>
        </w:rPr>
        <w:t xml:space="preserve">  The majority of studies involving stream metabolism are conducted in much larger systems or very different habitats</w:t>
      </w:r>
      <w:r w:rsidR="003C49D1">
        <w:rPr>
          <w:rFonts w:ascii="Times New Roman" w:hAnsi="Times New Roman" w:cs="Times New Roman"/>
        </w:rPr>
        <w:t>.</w:t>
      </w:r>
      <w:r>
        <w:rPr>
          <w:rFonts w:ascii="Times New Roman" w:hAnsi="Times New Roman" w:cs="Times New Roman"/>
        </w:rPr>
        <w:t xml:space="preserve">  S</w:t>
      </w:r>
      <w:r w:rsidR="0071082F">
        <w:rPr>
          <w:rFonts w:ascii="Times New Roman" w:hAnsi="Times New Roman" w:cs="Times New Roman"/>
        </w:rPr>
        <w:t xml:space="preserve">ome studies are of </w:t>
      </w:r>
      <w:r w:rsidR="008D0FE2">
        <w:rPr>
          <w:rFonts w:ascii="Times New Roman" w:hAnsi="Times New Roman" w:cs="Times New Roman"/>
        </w:rPr>
        <w:t xml:space="preserve">forested </w:t>
      </w:r>
      <w:r w:rsidR="0071082F">
        <w:rPr>
          <w:rFonts w:ascii="Times New Roman" w:hAnsi="Times New Roman" w:cs="Times New Roman"/>
        </w:rPr>
        <w:t xml:space="preserve">headwaters and use similar methodology but </w:t>
      </w:r>
      <w:r w:rsidR="008D0FE2">
        <w:rPr>
          <w:rFonts w:ascii="Times New Roman" w:hAnsi="Times New Roman" w:cs="Times New Roman"/>
        </w:rPr>
        <w:t xml:space="preserve">the region is very </w:t>
      </w:r>
      <w:r w:rsidR="008D0FE2">
        <w:rPr>
          <w:rFonts w:ascii="Times New Roman" w:hAnsi="Times New Roman" w:cs="Times New Roman"/>
        </w:rPr>
        <w:lastRenderedPageBreak/>
        <w:t xml:space="preserve">dissimilar </w:t>
      </w:r>
      <w:r w:rsidR="008D0FE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8D0FE2">
        <w:rPr>
          <w:rFonts w:ascii="Times New Roman" w:hAnsi="Times New Roman" w:cs="Times New Roman"/>
        </w:rPr>
        <w:fldChar w:fldCharType="separate"/>
      </w:r>
      <w:r w:rsidR="008D0FE2" w:rsidRPr="008D0FE2">
        <w:rPr>
          <w:rFonts w:ascii="Times New Roman" w:hAnsi="Times New Roman" w:cs="Times New Roman"/>
        </w:rPr>
        <w:t>(</w:t>
      </w:r>
      <w:r w:rsidR="008D0FE2">
        <w:rPr>
          <w:rFonts w:ascii="Times New Roman" w:hAnsi="Times New Roman" w:cs="Times New Roman"/>
        </w:rPr>
        <w:t xml:space="preserve">e.g. deciduous forest in Tennessee; </w:t>
      </w:r>
      <w:r w:rsidR="008D0FE2" w:rsidRPr="008D0FE2">
        <w:rPr>
          <w:rFonts w:ascii="Times New Roman" w:hAnsi="Times New Roman" w:cs="Times New Roman"/>
        </w:rPr>
        <w:t>Roberts et al. 2007)</w:t>
      </w:r>
      <w:r w:rsidR="008D0FE2">
        <w:rPr>
          <w:rFonts w:ascii="Times New Roman" w:hAnsi="Times New Roman" w:cs="Times New Roman"/>
        </w:rPr>
        <w:fldChar w:fldCharType="end"/>
      </w:r>
      <w:r w:rsidR="00116C2D">
        <w:rPr>
          <w:rFonts w:ascii="Times New Roman" w:hAnsi="Times New Roman" w:cs="Times New Roman"/>
        </w:rPr>
        <w:t>,</w:t>
      </w:r>
      <w:r w:rsidR="008D0FE2">
        <w:rPr>
          <w:rFonts w:ascii="Times New Roman" w:hAnsi="Times New Roman" w:cs="Times New Roman"/>
        </w:rPr>
        <w:t xml:space="preserve"> or the region and methodology is similar</w:t>
      </w:r>
      <w:r w:rsidR="002D7D85">
        <w:rPr>
          <w:rFonts w:ascii="Times New Roman" w:hAnsi="Times New Roman" w:cs="Times New Roman"/>
        </w:rPr>
        <w:t xml:space="preserve"> but the local habitat is not comparable </w:t>
      </w:r>
      <w:r w:rsidR="002D7D85">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D7D85">
        <w:rPr>
          <w:rFonts w:ascii="Times New Roman" w:hAnsi="Times New Roman" w:cs="Times New Roman"/>
        </w:rPr>
        <w:fldChar w:fldCharType="separate"/>
      </w:r>
      <w:r w:rsidR="002D7D85" w:rsidRPr="002D7D85">
        <w:rPr>
          <w:rFonts w:ascii="Times New Roman" w:hAnsi="Times New Roman" w:cs="Times New Roman"/>
        </w:rPr>
        <w:t>(</w:t>
      </w:r>
      <w:r w:rsidR="002D7D85">
        <w:rPr>
          <w:rFonts w:ascii="Times New Roman" w:hAnsi="Times New Roman" w:cs="Times New Roman"/>
        </w:rPr>
        <w:t xml:space="preserve">e.g. pasture/urban; </w:t>
      </w:r>
      <w:r w:rsidR="002D7D85" w:rsidRPr="002D7D85">
        <w:rPr>
          <w:rFonts w:ascii="Times New Roman" w:hAnsi="Times New Roman" w:cs="Times New Roman"/>
        </w:rPr>
        <w:t>Bernot et al. 2010)</w:t>
      </w:r>
      <w:r w:rsidR="002D7D85">
        <w:rPr>
          <w:rFonts w:ascii="Times New Roman" w:hAnsi="Times New Roman" w:cs="Times New Roman"/>
        </w:rPr>
        <w:fldChar w:fldCharType="end"/>
      </w:r>
      <w:r w:rsidR="00271993">
        <w:rPr>
          <w:rFonts w:ascii="Times New Roman" w:hAnsi="Times New Roman" w:cs="Times New Roman"/>
        </w:rPr>
        <w:t>.</w:t>
      </w:r>
      <w:r w:rsidRPr="00CF2ADB">
        <w:rPr>
          <w:rFonts w:ascii="Times New Roman" w:hAnsi="Times New Roman" w:cs="Times New Roman"/>
        </w:rPr>
        <w:t xml:space="preserve"> </w:t>
      </w:r>
      <w:r w:rsidR="007E733E">
        <w:rPr>
          <w:rFonts w:ascii="Times New Roman" w:hAnsi="Times New Roman" w:cs="Times New Roman" w:hint="eastAsia"/>
          <w:lang w:eastAsia="ja-JP"/>
        </w:rPr>
        <w:t xml:space="preserve"> </w:t>
      </w:r>
      <w:r>
        <w:rPr>
          <w:rFonts w:ascii="Times New Roman" w:hAnsi="Times New Roman" w:cs="Times New Roman"/>
        </w:rPr>
        <w:t xml:space="preserve">There are investigations of headwaters in similar environments to mine but they use chlorophyll </w:t>
      </w:r>
      <w:r w:rsidRPr="0071082F">
        <w:rPr>
          <w:rFonts w:ascii="Times New Roman" w:hAnsi="Times New Roman" w:cs="Times New Roman"/>
          <w:i/>
        </w:rPr>
        <w:t>a</w:t>
      </w:r>
      <w:r>
        <w:rPr>
          <w:rFonts w:ascii="Times New Roman" w:hAnsi="Times New Roman" w:cs="Times New Roman"/>
        </w:rPr>
        <w:t xml:space="preserve"> instead of </w:t>
      </w:r>
      <w:r w:rsidR="003C49D1">
        <w:rPr>
          <w:rFonts w:ascii="Times New Roman" w:hAnsi="Times New Roman" w:cs="Times New Roman"/>
        </w:rPr>
        <w:t>primary production</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Pr>
          <w:rFonts w:ascii="Times New Roman" w:hAnsi="Times New Roman" w:cs="Times New Roman"/>
        </w:rPr>
        <w:fldChar w:fldCharType="separate"/>
      </w:r>
      <w:r w:rsidRPr="0071082F">
        <w:rPr>
          <w:rFonts w:ascii="Times New Roman" w:hAnsi="Times New Roman" w:cs="Times New Roman"/>
        </w:rPr>
        <w:t>(</w:t>
      </w:r>
      <w:r>
        <w:rPr>
          <w:rFonts w:ascii="Times New Roman" w:hAnsi="Times New Roman" w:cs="Times New Roman"/>
        </w:rPr>
        <w:t xml:space="preserve">e.g. </w:t>
      </w:r>
      <w:r w:rsidRPr="0071082F">
        <w:rPr>
          <w:rFonts w:ascii="Times New Roman" w:hAnsi="Times New Roman" w:cs="Times New Roman"/>
        </w:rPr>
        <w:t>Warren et al. 2017)</w:t>
      </w:r>
      <w:r>
        <w:rPr>
          <w:rFonts w:ascii="Times New Roman" w:hAnsi="Times New Roman" w:cs="Times New Roman"/>
        </w:rPr>
        <w:fldChar w:fldCharType="end"/>
      </w:r>
      <w:r>
        <w:rPr>
          <w:rFonts w:ascii="Times New Roman" w:hAnsi="Times New Roman" w:cs="Times New Roman"/>
        </w:rPr>
        <w:t>.</w:t>
      </w:r>
      <w:r w:rsidR="00EB313E">
        <w:rPr>
          <w:rFonts w:ascii="Times New Roman" w:hAnsi="Times New Roman" w:cs="Times New Roman"/>
        </w:rPr>
        <w:t xml:space="preserve">  Considering the prevalence of small conifer</w:t>
      </w:r>
      <w:r w:rsidR="003C49D1">
        <w:rPr>
          <w:rFonts w:ascii="Times New Roman" w:hAnsi="Times New Roman" w:cs="Times New Roman"/>
        </w:rPr>
        <w:t>ous</w:t>
      </w:r>
      <w:r w:rsidR="00EB313E">
        <w:rPr>
          <w:rFonts w:ascii="Times New Roman" w:hAnsi="Times New Roman" w:cs="Times New Roman"/>
        </w:rPr>
        <w:t xml:space="preserve"> streams</w:t>
      </w:r>
      <w:r w:rsidR="007E733E">
        <w:rPr>
          <w:rFonts w:ascii="Times New Roman" w:hAnsi="Times New Roman" w:cs="Times New Roman" w:hint="eastAsia"/>
          <w:lang w:eastAsia="ja-JP"/>
        </w:rPr>
        <w:t xml:space="preserve"> in </w:t>
      </w:r>
      <w:r w:rsidR="007E733E">
        <w:rPr>
          <w:rFonts w:ascii="Times New Roman" w:hAnsi="Times New Roman" w:cs="Times New Roman"/>
          <w:lang w:eastAsia="ja-JP"/>
        </w:rPr>
        <w:t>the</w:t>
      </w:r>
      <w:r w:rsidR="007E733E">
        <w:rPr>
          <w:rFonts w:ascii="Times New Roman" w:hAnsi="Times New Roman" w:cs="Times New Roman" w:hint="eastAsia"/>
          <w:lang w:eastAsia="ja-JP"/>
        </w:rPr>
        <w:t xml:space="preserve"> montane west</w:t>
      </w:r>
      <w:r w:rsidR="00EB313E">
        <w:rPr>
          <w:rFonts w:ascii="Times New Roman" w:hAnsi="Times New Roman" w:cs="Times New Roman"/>
        </w:rPr>
        <w:t xml:space="preserve">, </w:t>
      </w:r>
      <w:r w:rsidR="007E733E">
        <w:rPr>
          <w:rFonts w:ascii="Times New Roman" w:hAnsi="Times New Roman" w:cs="Times New Roman" w:hint="eastAsia"/>
          <w:lang w:eastAsia="ja-JP"/>
        </w:rPr>
        <w:t>there have been very few metabolism studies of these economically and culturally important habitats</w:t>
      </w:r>
      <w:r w:rsidR="00EB313E">
        <w:rPr>
          <w:rFonts w:ascii="Times New Roman" w:hAnsi="Times New Roman" w:cs="Times New Roman"/>
        </w:rPr>
        <w:t>.</w:t>
      </w:r>
    </w:p>
    <w:p w14:paraId="38C8BC88" w14:textId="714DB8EE" w:rsidR="00812479" w:rsidRPr="00A46C09" w:rsidRDefault="00812479" w:rsidP="007E733E">
      <w:pPr>
        <w:spacing w:line="480" w:lineRule="auto"/>
        <w:rPr>
          <w:rFonts w:ascii="Times New Roman" w:hAnsi="Times New Roman" w:cs="Times New Roman"/>
        </w:rPr>
      </w:pPr>
      <w:r w:rsidRPr="00A46C09">
        <w:rPr>
          <w:rFonts w:ascii="Times New Roman" w:hAnsi="Times New Roman" w:cs="Times New Roman"/>
        </w:rPr>
        <w:tab/>
      </w:r>
    </w:p>
    <w:p w14:paraId="3B80485A" w14:textId="74B604BE" w:rsidR="00836012" w:rsidRPr="00A46C09" w:rsidRDefault="00836012"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ER</w:t>
      </w:r>
    </w:p>
    <w:p w14:paraId="0EBE84E7" w14:textId="3F8A32F9" w:rsidR="001A6C74" w:rsidRDefault="006E3573" w:rsidP="00D40D01">
      <w:pPr>
        <w:spacing w:line="480" w:lineRule="auto"/>
        <w:ind w:firstLine="720"/>
        <w:rPr>
          <w:rFonts w:ascii="Times New Roman" w:hAnsi="Times New Roman" w:cs="Times New Roman"/>
        </w:rPr>
      </w:pPr>
      <w:r>
        <w:rPr>
          <w:rFonts w:ascii="Times New Roman" w:hAnsi="Times New Roman" w:cs="Times New Roman"/>
        </w:rPr>
        <w:t>T</w:t>
      </w:r>
      <w:r w:rsidRPr="00A46C09">
        <w:rPr>
          <w:rFonts w:ascii="Times New Roman" w:hAnsi="Times New Roman" w:cs="Times New Roman"/>
        </w:rPr>
        <w:t>he</w:t>
      </w:r>
      <w:r>
        <w:rPr>
          <w:rFonts w:ascii="Times New Roman" w:hAnsi="Times New Roman" w:cs="Times New Roman"/>
        </w:rPr>
        <w:t xml:space="preserve"> ER values I </w:t>
      </w:r>
      <w:r w:rsidR="00D7208B">
        <w:rPr>
          <w:rFonts w:ascii="Times New Roman" w:hAnsi="Times New Roman" w:cs="Times New Roman"/>
        </w:rPr>
        <w:t xml:space="preserve">calculated </w:t>
      </w:r>
      <w:r w:rsidR="00D40D01">
        <w:rPr>
          <w:rFonts w:ascii="Times New Roman" w:hAnsi="Times New Roman" w:cs="Times New Roman"/>
        </w:rPr>
        <w:t xml:space="preserve">had an </w:t>
      </w:r>
      <w:r w:rsidR="000F541E">
        <w:rPr>
          <w:rFonts w:ascii="Times New Roman" w:hAnsi="Times New Roman" w:cs="Times New Roman"/>
        </w:rPr>
        <w:t xml:space="preserve">overall mean of </w:t>
      </w:r>
      <w:r w:rsidRPr="00A46C09">
        <w:rPr>
          <w:rFonts w:ascii="Times New Roman" w:hAnsi="Times New Roman" w:cs="Times New Roman"/>
        </w:rPr>
        <w:t>10</w:t>
      </w:r>
      <w:r>
        <w:rPr>
          <w:rFonts w:ascii="Times New Roman" w:hAnsi="Times New Roman" w:cs="Times New Roman"/>
        </w:rPr>
        <w:t>.29</w:t>
      </w:r>
      <w:r w:rsidRPr="00A46C09">
        <w:rPr>
          <w:rFonts w:ascii="Times New Roman" w:hAnsi="Times New Roman" w:cs="Times New Roman"/>
        </w:rPr>
        <w:t xml:space="preserve"> g O</w:t>
      </w:r>
      <w:r w:rsidRPr="00A46C09">
        <w:rPr>
          <w:rFonts w:ascii="Times New Roman" w:hAnsi="Times New Roman" w:cs="Times New Roman"/>
          <w:vertAlign w:val="subscript"/>
        </w:rPr>
        <w:t>2</w:t>
      </w:r>
      <w:r w:rsidRPr="00A46C09">
        <w:rPr>
          <w:rFonts w:ascii="Times New Roman" w:hAnsi="Times New Roman" w:cs="Times New Roman"/>
        </w:rPr>
        <w:t xml:space="preserve"> m</w:t>
      </w:r>
      <w:r w:rsidRPr="00A46C09">
        <w:rPr>
          <w:rFonts w:ascii="Times New Roman" w:hAnsi="Times New Roman" w:cs="Times New Roman"/>
          <w:vertAlign w:val="superscript"/>
        </w:rPr>
        <w:t>-2</w:t>
      </w:r>
      <w:r w:rsidRPr="00A46C09">
        <w:rPr>
          <w:rFonts w:ascii="Times New Roman" w:hAnsi="Times New Roman" w:cs="Times New Roman"/>
        </w:rPr>
        <w:t xml:space="preserve"> d</w:t>
      </w:r>
      <w:r w:rsidRPr="00A46C09">
        <w:rPr>
          <w:rFonts w:ascii="Times New Roman" w:hAnsi="Times New Roman" w:cs="Times New Roman"/>
          <w:vertAlign w:val="superscript"/>
        </w:rPr>
        <w:t>-1</w:t>
      </w:r>
      <w:r w:rsidR="00D40D01">
        <w:rPr>
          <w:rFonts w:ascii="Times New Roman" w:hAnsi="Times New Roman" w:cs="Times New Roman"/>
        </w:rPr>
        <w:t xml:space="preserve"> </w:t>
      </w:r>
      <w:r w:rsidR="00D7208B">
        <w:rPr>
          <w:rFonts w:ascii="Times New Roman" w:hAnsi="Times New Roman" w:cs="Times New Roman"/>
        </w:rPr>
        <w:t xml:space="preserve">across sites and sample periods </w:t>
      </w:r>
      <w:r w:rsidR="00D40D01">
        <w:rPr>
          <w:rFonts w:ascii="Times New Roman" w:hAnsi="Times New Roman" w:cs="Times New Roman"/>
        </w:rPr>
        <w:t>(</w:t>
      </w:r>
      <w:r w:rsidRPr="00A46C09">
        <w:rPr>
          <w:rFonts w:ascii="Times New Roman" w:hAnsi="Times New Roman" w:cs="Times New Roman"/>
        </w:rPr>
        <w:fldChar w:fldCharType="begin"/>
      </w:r>
      <w:r w:rsidRPr="00A46C09">
        <w:rPr>
          <w:rFonts w:ascii="Times New Roman" w:hAnsi="Times New Roman" w:cs="Times New Roman"/>
        </w:rPr>
        <w:instrText xml:space="preserve"> REF _Ref338798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7</w:t>
      </w:r>
      <w:r w:rsidRPr="00A46C09">
        <w:rPr>
          <w:rFonts w:ascii="Times New Roman" w:hAnsi="Times New Roman" w:cs="Times New Roman"/>
        </w:rPr>
        <w:fldChar w:fldCharType="end"/>
      </w:r>
      <w:r w:rsidRPr="00A46C09">
        <w:rPr>
          <w:rFonts w:ascii="Times New Roman" w:hAnsi="Times New Roman" w:cs="Times New Roman"/>
        </w:rPr>
        <w:t>.)</w:t>
      </w:r>
      <w:r w:rsidR="00B0356A">
        <w:rPr>
          <w:rFonts w:ascii="Times New Roman" w:hAnsi="Times New Roman" w:cs="Times New Roman"/>
        </w:rPr>
        <w:t>.</w:t>
      </w:r>
      <w:r w:rsidR="00D40D01">
        <w:rPr>
          <w:rFonts w:ascii="Times New Roman" w:hAnsi="Times New Roman" w:cs="Times New Roman"/>
        </w:rPr>
        <w:t xml:space="preserve">  </w:t>
      </w:r>
      <w:r w:rsidR="00D7208B" w:rsidRPr="00A46C09">
        <w:rPr>
          <w:rFonts w:ascii="Times New Roman" w:hAnsi="Times New Roman" w:cs="Times New Roman"/>
        </w:rPr>
        <w:t>Consist</w:t>
      </w:r>
      <w:r w:rsidR="00D7208B">
        <w:rPr>
          <w:rFonts w:ascii="Times New Roman" w:hAnsi="Times New Roman" w:cs="Times New Roman"/>
        </w:rPr>
        <w:t>ent with other headwaters, these streams displayed strong heterotrophic metabolism, with the magnitude of ER far exceeding GPP</w:t>
      </w:r>
      <w:r w:rsidR="00D973A6">
        <w:rPr>
          <w:rFonts w:ascii="Times New Roman" w:hAnsi="Times New Roman" w:cs="Times New Roman"/>
        </w:rPr>
        <w:t xml:space="preserve"> </w:t>
      </w:r>
      <w:r w:rsidR="00D973A6">
        <w:rPr>
          <w:rFonts w:ascii="Times New Roman" w:hAnsi="Times New Roman" w:cs="Times New Roman"/>
        </w:rPr>
        <w:fldChar w:fldCharType="begin"/>
      </w:r>
      <w:r w:rsidR="00D973A6">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D973A6">
        <w:rPr>
          <w:rFonts w:ascii="Times New Roman" w:hAnsi="Times New Roman" w:cs="Times New Roman"/>
        </w:rPr>
        <w:fldChar w:fldCharType="separate"/>
      </w:r>
      <w:r w:rsidR="00D973A6" w:rsidRPr="00444D44">
        <w:rPr>
          <w:rFonts w:ascii="Times New Roman" w:hAnsi="Times New Roman" w:cs="Times New Roman"/>
        </w:rPr>
        <w:t>(Bott et al. 2006; Roberts et al. 2007)</w:t>
      </w:r>
      <w:r w:rsidR="00D973A6">
        <w:rPr>
          <w:rFonts w:ascii="Times New Roman" w:hAnsi="Times New Roman" w:cs="Times New Roman"/>
        </w:rPr>
        <w:fldChar w:fldCharType="end"/>
      </w:r>
      <w:r w:rsidR="00D7208B">
        <w:rPr>
          <w:rFonts w:ascii="Times New Roman" w:hAnsi="Times New Roman" w:cs="Times New Roman"/>
        </w:rPr>
        <w:t>.</w:t>
      </w:r>
      <w:r w:rsidR="00F1154E">
        <w:rPr>
          <w:rFonts w:ascii="Times New Roman" w:hAnsi="Times New Roman" w:cs="Times New Roman"/>
        </w:rPr>
        <w:t xml:space="preserve">  T</w:t>
      </w:r>
      <w:r w:rsidR="00D7208B">
        <w:rPr>
          <w:rFonts w:ascii="Times New Roman" w:hAnsi="Times New Roman" w:cs="Times New Roman"/>
        </w:rPr>
        <w:t xml:space="preserve">he magnitude of these ER estimates </w:t>
      </w:r>
      <w:r w:rsidR="00F1154E">
        <w:rPr>
          <w:rFonts w:ascii="Times New Roman" w:hAnsi="Times New Roman" w:cs="Times New Roman"/>
        </w:rPr>
        <w:t xml:space="preserve">however, </w:t>
      </w:r>
      <w:r w:rsidR="00D7208B">
        <w:rPr>
          <w:rFonts w:ascii="Times New Roman" w:hAnsi="Times New Roman" w:cs="Times New Roman"/>
        </w:rPr>
        <w:t xml:space="preserve">does not agree with previous studies.  For example, the mean in my study was 8.2x </w:t>
      </w:r>
      <w:r w:rsidR="00D7208B" w:rsidRPr="00A46C09">
        <w:rPr>
          <w:rFonts w:ascii="Times New Roman" w:hAnsi="Times New Roman" w:cs="Times New Roman"/>
        </w:rPr>
        <w:t xml:space="preserve">greater in magnitude than </w:t>
      </w:r>
      <w:r w:rsidR="00D7208B">
        <w:rPr>
          <w:rFonts w:ascii="Times New Roman" w:hAnsi="Times New Roman" w:cs="Times New Roman"/>
        </w:rPr>
        <w:t xml:space="preserve">what </w:t>
      </w:r>
      <w:r w:rsidR="00D7208B" w:rsidRPr="00A46C09">
        <w:rPr>
          <w:rFonts w:ascii="Times New Roman" w:hAnsi="Times New Roman" w:cs="Times New Roman"/>
        </w:rPr>
        <w:fldChar w:fldCharType="begin"/>
      </w:r>
      <w:r w:rsidR="00D7208B">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7208B" w:rsidRPr="00A46C09">
        <w:rPr>
          <w:rFonts w:ascii="Times New Roman" w:hAnsi="Times New Roman" w:cs="Times New Roman"/>
        </w:rPr>
        <w:fldChar w:fldCharType="separate"/>
      </w:r>
      <w:r w:rsidR="00D7208B" w:rsidRPr="00A46C09">
        <w:rPr>
          <w:rFonts w:ascii="Times New Roman" w:hAnsi="Times New Roman" w:cs="Times New Roman"/>
        </w:rPr>
        <w:t xml:space="preserve">Mejia et al. </w:t>
      </w:r>
      <w:r w:rsidR="00D7208B">
        <w:rPr>
          <w:rFonts w:ascii="Times New Roman" w:hAnsi="Times New Roman" w:cs="Times New Roman"/>
        </w:rPr>
        <w:t>(</w:t>
      </w:r>
      <w:r w:rsidR="00D7208B" w:rsidRPr="00A46C09">
        <w:rPr>
          <w:rFonts w:ascii="Times New Roman" w:hAnsi="Times New Roman" w:cs="Times New Roman"/>
        </w:rPr>
        <w:t>2018)</w:t>
      </w:r>
      <w:r w:rsidR="00D7208B" w:rsidRPr="00A46C09">
        <w:rPr>
          <w:rFonts w:ascii="Times New Roman" w:hAnsi="Times New Roman" w:cs="Times New Roman"/>
        </w:rPr>
        <w:fldChar w:fldCharType="end"/>
      </w:r>
      <w:r w:rsidR="00D7208B">
        <w:rPr>
          <w:rFonts w:ascii="Times New Roman" w:hAnsi="Times New Roman" w:cs="Times New Roman"/>
        </w:rPr>
        <w:t xml:space="preserve"> reported (</w:t>
      </w:r>
      <w:r w:rsidR="00D7208B" w:rsidRPr="00A46C09">
        <w:rPr>
          <w:rFonts w:ascii="Times New Roman" w:hAnsi="Times New Roman" w:cs="Times New Roman"/>
        </w:rPr>
        <w:t>1.25 g O</w:t>
      </w:r>
      <w:r w:rsidR="00D7208B" w:rsidRPr="00A46C09">
        <w:rPr>
          <w:rFonts w:ascii="Times New Roman" w:hAnsi="Times New Roman" w:cs="Times New Roman"/>
          <w:vertAlign w:val="subscript"/>
        </w:rPr>
        <w:t>2</w:t>
      </w:r>
      <w:r w:rsidR="00D7208B" w:rsidRPr="00A46C09">
        <w:rPr>
          <w:rFonts w:ascii="Times New Roman" w:hAnsi="Times New Roman" w:cs="Times New Roman"/>
        </w:rPr>
        <w:t xml:space="preserve"> m</w:t>
      </w:r>
      <w:r w:rsidR="00D7208B" w:rsidRPr="00A46C09">
        <w:rPr>
          <w:rFonts w:ascii="Times New Roman" w:hAnsi="Times New Roman" w:cs="Times New Roman"/>
          <w:vertAlign w:val="superscript"/>
        </w:rPr>
        <w:t>-2</w:t>
      </w:r>
      <w:r w:rsidR="00D7208B" w:rsidRPr="00A46C09">
        <w:rPr>
          <w:rFonts w:ascii="Times New Roman" w:hAnsi="Times New Roman" w:cs="Times New Roman"/>
        </w:rPr>
        <w:t xml:space="preserve"> d</w:t>
      </w:r>
      <w:r w:rsidR="00D7208B" w:rsidRPr="00A46C09">
        <w:rPr>
          <w:rFonts w:ascii="Times New Roman" w:hAnsi="Times New Roman" w:cs="Times New Roman"/>
          <w:vertAlign w:val="superscript"/>
        </w:rPr>
        <w:t>-1</w:t>
      </w:r>
      <w:r w:rsidR="00D7208B" w:rsidRPr="00A46C09">
        <w:rPr>
          <w:rFonts w:ascii="Times New Roman" w:hAnsi="Times New Roman" w:cs="Times New Roman"/>
        </w:rPr>
        <w:t>)</w:t>
      </w:r>
      <w:r w:rsidR="00F1154E">
        <w:rPr>
          <w:rFonts w:ascii="Times New Roman" w:hAnsi="Times New Roman" w:cs="Times New Roman"/>
        </w:rPr>
        <w:t xml:space="preserve"> and higher than most large rivers </w:t>
      </w:r>
      <w:r w:rsidR="00F1154E">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F1154E">
        <w:rPr>
          <w:rFonts w:ascii="Times New Roman" w:hAnsi="Times New Roman" w:cs="Times New Roman"/>
        </w:rPr>
        <w:fldChar w:fldCharType="separate"/>
      </w:r>
      <w:r w:rsidR="00F1154E" w:rsidRPr="00444D44">
        <w:rPr>
          <w:rFonts w:ascii="Times New Roman" w:hAnsi="Times New Roman" w:cs="Times New Roman"/>
        </w:rPr>
        <w:t>(Hall et al. 2016)</w:t>
      </w:r>
      <w:r w:rsidR="00F1154E">
        <w:rPr>
          <w:rFonts w:ascii="Times New Roman" w:hAnsi="Times New Roman" w:cs="Times New Roman"/>
        </w:rPr>
        <w:fldChar w:fldCharType="end"/>
      </w:r>
      <w:r w:rsidR="00F1154E">
        <w:rPr>
          <w:rFonts w:ascii="Times New Roman" w:hAnsi="Times New Roman" w:cs="Times New Roman"/>
        </w:rPr>
        <w:t xml:space="preserve">.  </w:t>
      </w:r>
      <w:r w:rsidR="00D7208B">
        <w:rPr>
          <w:rFonts w:ascii="Times New Roman" w:hAnsi="Times New Roman" w:cs="Times New Roman"/>
        </w:rPr>
        <w:t xml:space="preserve">Consistent with many other studies, GPP and ER were </w:t>
      </w:r>
      <w:r w:rsidR="008B5222">
        <w:rPr>
          <w:rFonts w:ascii="Times New Roman" w:hAnsi="Times New Roman" w:cs="Times New Roman"/>
        </w:rPr>
        <w:t xml:space="preserve">highly correlated </w:t>
      </w:r>
      <w:r w:rsidR="00D973A6">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973A6">
        <w:rPr>
          <w:rFonts w:ascii="Times New Roman" w:hAnsi="Times New Roman" w:cs="Times New Roman"/>
        </w:rPr>
        <w:fldChar w:fldCharType="separate"/>
      </w:r>
      <w:r w:rsidR="00D973A6" w:rsidRPr="00444D44">
        <w:rPr>
          <w:rFonts w:ascii="Times New Roman" w:hAnsi="Times New Roman" w:cs="Times New Roman"/>
        </w:rPr>
        <w:t>(Roberts et al. 2007; Bernot et al. 2010; Hall et al. 2016; Mejia et al. 2018</w:t>
      </w:r>
      <w:r w:rsidR="00D973A6">
        <w:rPr>
          <w:rFonts w:ascii="Times New Roman" w:hAnsi="Times New Roman" w:cs="Times New Roman"/>
        </w:rPr>
        <w:fldChar w:fldCharType="end"/>
      </w:r>
      <w:r w:rsidR="00865682">
        <w:rPr>
          <w:rFonts w:ascii="Times New Roman" w:hAnsi="Times New Roman" w:cs="Times New Roman"/>
        </w:rPr>
        <w:t xml:space="preserve">; </w:t>
      </w:r>
      <w:r w:rsidR="008B5222">
        <w:rPr>
          <w:rFonts w:ascii="Times New Roman" w:hAnsi="Times New Roman" w:cs="Times New Roman"/>
        </w:rPr>
        <w:fldChar w:fldCharType="begin"/>
      </w:r>
      <w:r w:rsidR="008B5222">
        <w:rPr>
          <w:rFonts w:ascii="Times New Roman" w:hAnsi="Times New Roman" w:cs="Times New Roman"/>
        </w:rPr>
        <w:instrText xml:space="preserve"> REF _Ref347669 \h </w:instrText>
      </w:r>
      <w:r w:rsidR="008B5222">
        <w:rPr>
          <w:rFonts w:ascii="Times New Roman" w:hAnsi="Times New Roman" w:cs="Times New Roman"/>
        </w:rPr>
      </w:r>
      <w:r w:rsidR="008B5222">
        <w:rPr>
          <w:rFonts w:ascii="Times New Roman" w:hAnsi="Times New Roman" w:cs="Times New Roman"/>
        </w:rPr>
        <w:fldChar w:fldCharType="separate"/>
      </w:r>
      <w:r w:rsidR="008B5222" w:rsidRPr="00A46C09">
        <w:rPr>
          <w:rFonts w:ascii="Times New Roman" w:hAnsi="Times New Roman" w:cs="Times New Roman"/>
        </w:rPr>
        <w:t xml:space="preserve">Figure </w:t>
      </w:r>
      <w:r w:rsidR="008B5222">
        <w:rPr>
          <w:rFonts w:ascii="Times New Roman" w:hAnsi="Times New Roman" w:cs="Times New Roman"/>
          <w:noProof/>
        </w:rPr>
        <w:t>10</w:t>
      </w:r>
      <w:r w:rsidR="008B5222">
        <w:rPr>
          <w:rFonts w:ascii="Times New Roman" w:hAnsi="Times New Roman" w:cs="Times New Roman"/>
        </w:rPr>
        <w:fldChar w:fldCharType="end"/>
      </w:r>
      <w:r w:rsidR="008B5222">
        <w:rPr>
          <w:rFonts w:ascii="Times New Roman" w:hAnsi="Times New Roman" w:cs="Times New Roman"/>
        </w:rPr>
        <w:t>)</w:t>
      </w:r>
      <w:r w:rsidR="00D7208B">
        <w:rPr>
          <w:rFonts w:ascii="Times New Roman" w:hAnsi="Times New Roman" w:cs="Times New Roman"/>
        </w:rPr>
        <w:t xml:space="preserve"> indicating that organic matter dynamics</w:t>
      </w:r>
      <w:r w:rsidR="00B118B3">
        <w:rPr>
          <w:rFonts w:ascii="Times New Roman" w:hAnsi="Times New Roman" w:cs="Times New Roman"/>
        </w:rPr>
        <w:t xml:space="preserve"> generally scale together, which is common in s</w:t>
      </w:r>
      <w:r w:rsidR="008B5222" w:rsidRPr="00A46C09">
        <w:rPr>
          <w:rFonts w:ascii="Times New Roman" w:hAnsi="Times New Roman" w:cs="Times New Roman"/>
        </w:rPr>
        <w:t>mall fores</w:t>
      </w:r>
      <w:r w:rsidR="00B118B3">
        <w:rPr>
          <w:rFonts w:ascii="Times New Roman" w:hAnsi="Times New Roman" w:cs="Times New Roman"/>
        </w:rPr>
        <w:t xml:space="preserve">ted headwaters </w:t>
      </w:r>
      <w:r w:rsidR="008B5222" w:rsidRPr="00A46C09">
        <w:rPr>
          <w:rFonts w:ascii="Times New Roman" w:hAnsi="Times New Roman" w:cs="Times New Roman"/>
        </w:rPr>
        <w:fldChar w:fldCharType="begin"/>
      </w:r>
      <w:r w:rsidR="008B5222" w:rsidRPr="00A46C09">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008B5222" w:rsidRPr="00A46C09">
        <w:rPr>
          <w:rFonts w:ascii="Times New Roman" w:hAnsi="Times New Roman" w:cs="Times New Roman"/>
        </w:rPr>
        <w:fldChar w:fldCharType="separate"/>
      </w:r>
      <w:r w:rsidR="008B5222" w:rsidRPr="00A46C09">
        <w:rPr>
          <w:rFonts w:ascii="Times New Roman" w:hAnsi="Times New Roman" w:cs="Times New Roman"/>
        </w:rPr>
        <w:t>(Allan and Castillo 2007)</w:t>
      </w:r>
      <w:r w:rsidR="008B5222" w:rsidRPr="00A46C09">
        <w:rPr>
          <w:rFonts w:ascii="Times New Roman" w:hAnsi="Times New Roman" w:cs="Times New Roman"/>
        </w:rPr>
        <w:fldChar w:fldCharType="end"/>
      </w:r>
      <w:r w:rsidR="008B5222" w:rsidRPr="00A46C09">
        <w:rPr>
          <w:rFonts w:ascii="Times New Roman" w:hAnsi="Times New Roman" w:cs="Times New Roman"/>
        </w:rPr>
        <w:t>.</w:t>
      </w:r>
      <w:r w:rsidR="00B118B3">
        <w:rPr>
          <w:rFonts w:ascii="Times New Roman" w:hAnsi="Times New Roman" w:cs="Times New Roman"/>
        </w:rPr>
        <w:t xml:space="preserve">  </w:t>
      </w:r>
      <w:r w:rsidR="001A6C74">
        <w:rPr>
          <w:rFonts w:ascii="Times New Roman" w:hAnsi="Times New Roman" w:cs="Times New Roman"/>
        </w:rPr>
        <w:t>Despite the strong correlation between GPP and ER, I did not find seasonal variation in ER whereas I did for GPP.  One expectation might have been higher ER in fall due to a peak in organic matter inputs to the stream</w:t>
      </w:r>
      <w:r w:rsidR="009D733B">
        <w:rPr>
          <w:rFonts w:ascii="Times New Roman" w:hAnsi="Times New Roman" w:cs="Times New Roman"/>
        </w:rPr>
        <w:t xml:space="preserve"> </w:t>
      </w:r>
      <w:r w:rsidR="009D733B">
        <w:rPr>
          <w:rFonts w:ascii="Times New Roman" w:hAnsi="Times New Roman" w:cs="Times New Roman"/>
        </w:rPr>
        <w:fldChar w:fldCharType="begin"/>
      </w:r>
      <w:r w:rsidR="009D733B">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9D733B">
        <w:rPr>
          <w:rFonts w:ascii="Times New Roman" w:hAnsi="Times New Roman" w:cs="Times New Roman"/>
        </w:rPr>
        <w:fldChar w:fldCharType="separate"/>
      </w:r>
      <w:r w:rsidR="009D733B" w:rsidRPr="00444D44">
        <w:rPr>
          <w:rFonts w:ascii="Times New Roman" w:hAnsi="Times New Roman" w:cs="Times New Roman"/>
        </w:rPr>
        <w:t>(Roberts et al. 2007)</w:t>
      </w:r>
      <w:r w:rsidR="009D733B">
        <w:rPr>
          <w:rFonts w:ascii="Times New Roman" w:hAnsi="Times New Roman" w:cs="Times New Roman"/>
        </w:rPr>
        <w:fldChar w:fldCharType="end"/>
      </w:r>
      <w:r w:rsidR="001A6C74">
        <w:rPr>
          <w:rFonts w:ascii="Times New Roman" w:hAnsi="Times New Roman" w:cs="Times New Roman"/>
        </w:rPr>
        <w:t xml:space="preserve">, but the relative lack of streamside </w:t>
      </w:r>
      <w:r w:rsidR="001A6C74">
        <w:rPr>
          <w:rFonts w:ascii="Times New Roman" w:hAnsi="Times New Roman" w:cs="Times New Roman"/>
        </w:rPr>
        <w:lastRenderedPageBreak/>
        <w:t>deciduous vegetation and dominance of coniferous vegetation might have dampened any seasonal pattern.</w:t>
      </w:r>
    </w:p>
    <w:p w14:paraId="4F5E21DD" w14:textId="3D82F2E2" w:rsidR="006F6401" w:rsidDel="00EE77EA" w:rsidRDefault="00D40D01" w:rsidP="00D40D01">
      <w:pPr>
        <w:spacing w:line="480" w:lineRule="auto"/>
        <w:ind w:firstLine="720"/>
        <w:rPr>
          <w:del w:id="67" w:author="Clay Arango" w:date="2019-07-02T10:56:00Z"/>
          <w:rFonts w:ascii="Times New Roman" w:hAnsi="Times New Roman" w:cs="Times New Roman"/>
        </w:rPr>
      </w:pPr>
      <w:r>
        <w:rPr>
          <w:rFonts w:ascii="Times New Roman" w:hAnsi="Times New Roman" w:cs="Times New Roman"/>
        </w:rPr>
        <w:t>T</w:t>
      </w:r>
      <w:r w:rsidRPr="00A46C09">
        <w:rPr>
          <w:rFonts w:ascii="Times New Roman" w:hAnsi="Times New Roman" w:cs="Times New Roman"/>
        </w:rPr>
        <w:t>he environmental predictors found by my optimized statistical models</w:t>
      </w:r>
      <w:r w:rsidR="00307274">
        <w:rPr>
          <w:rFonts w:ascii="Times New Roman" w:hAnsi="Times New Roman" w:cs="Times New Roman"/>
        </w:rPr>
        <w:t xml:space="preserve"> suggested</w:t>
      </w:r>
      <w:r w:rsidR="00865682">
        <w:rPr>
          <w:rFonts w:ascii="Times New Roman" w:hAnsi="Times New Roman" w:cs="Times New Roman"/>
        </w:rPr>
        <w:t xml:space="preserve"> </w:t>
      </w:r>
      <w:r w:rsidR="00865682" w:rsidRPr="00A46C09">
        <w:rPr>
          <w:rFonts w:ascii="Times New Roman" w:hAnsi="Times New Roman" w:cs="Times New Roman"/>
        </w:rPr>
        <w:t xml:space="preserve">stream depth </w:t>
      </w:r>
      <w:r w:rsidR="00307274">
        <w:rPr>
          <w:rFonts w:ascii="Times New Roman" w:hAnsi="Times New Roman" w:cs="Times New Roman"/>
        </w:rPr>
        <w:t>wa</w:t>
      </w:r>
      <w:r>
        <w:rPr>
          <w:rFonts w:ascii="Times New Roman" w:hAnsi="Times New Roman" w:cs="Times New Roman"/>
        </w:rPr>
        <w:t>s</w:t>
      </w:r>
      <w:r w:rsidR="006C547F">
        <w:rPr>
          <w:rFonts w:ascii="Times New Roman" w:hAnsi="Times New Roman" w:cs="Times New Roman"/>
        </w:rPr>
        <w:t xml:space="preserve"> an</w:t>
      </w:r>
      <w:r>
        <w:rPr>
          <w:rFonts w:ascii="Times New Roman" w:hAnsi="Times New Roman" w:cs="Times New Roman"/>
        </w:rPr>
        <w:t xml:space="preserve"> important</w:t>
      </w:r>
      <w:r w:rsidR="006C547F">
        <w:rPr>
          <w:rFonts w:ascii="Times New Roman" w:hAnsi="Times New Roman" w:cs="Times New Roman"/>
        </w:rPr>
        <w:t xml:space="preserve"> determining factor,</w:t>
      </w:r>
      <w:r>
        <w:rPr>
          <w:rFonts w:ascii="Times New Roman" w:hAnsi="Times New Roman" w:cs="Times New Roman"/>
        </w:rPr>
        <w:t xml:space="preserve"> </w:t>
      </w:r>
      <w:r w:rsidR="006C547F">
        <w:rPr>
          <w:rFonts w:ascii="Times New Roman" w:hAnsi="Times New Roman" w:cs="Times New Roman"/>
        </w:rPr>
        <w:t>with deeper streams displaying greater ER (</w:t>
      </w:r>
      <w:r>
        <w:rPr>
          <w:rFonts w:ascii="Times New Roman" w:hAnsi="Times New Roman" w:cs="Times New Roman"/>
        </w:rPr>
        <w:fldChar w:fldCharType="begin"/>
      </w:r>
      <w:r>
        <w:rPr>
          <w:rFonts w:ascii="Times New Roman" w:hAnsi="Times New Roman" w:cs="Times New Roman"/>
        </w:rPr>
        <w:instrText xml:space="preserve"> REF _Ref268561 \h </w:instrText>
      </w:r>
      <w:r>
        <w:rPr>
          <w:rFonts w:ascii="Times New Roman" w:hAnsi="Times New Roman" w:cs="Times New Roman"/>
        </w:rPr>
      </w:r>
      <w:r>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6</w:t>
      </w:r>
      <w:r>
        <w:rPr>
          <w:rFonts w:ascii="Times New Roman" w:hAnsi="Times New Roman" w:cs="Times New Roman"/>
        </w:rPr>
        <w:fldChar w:fldCharType="end"/>
      </w:r>
      <w:r w:rsidR="006C547F">
        <w:rPr>
          <w:rFonts w:ascii="Times New Roman" w:hAnsi="Times New Roman" w:cs="Times New Roman"/>
        </w:rPr>
        <w:t>)</w:t>
      </w:r>
      <w:r w:rsidR="001A6C74">
        <w:rPr>
          <w:rFonts w:ascii="Times New Roman" w:hAnsi="Times New Roman" w:cs="Times New Roman"/>
        </w:rPr>
        <w:t>.</w:t>
      </w:r>
      <w:r w:rsidR="006C547F">
        <w:rPr>
          <w:rFonts w:ascii="Times New Roman" w:hAnsi="Times New Roman" w:cs="Times New Roman"/>
        </w:rPr>
        <w:t xml:space="preserve"> </w:t>
      </w:r>
      <w:r w:rsidR="001A6C74">
        <w:rPr>
          <w:rFonts w:ascii="Times New Roman" w:hAnsi="Times New Roman" w:cs="Times New Roman"/>
        </w:rPr>
        <w:t xml:space="preserve"> Stream slope was also implicated, with steeper streams displaying greater ER (</w:t>
      </w:r>
      <w:r w:rsidR="001A6C74">
        <w:rPr>
          <w:rFonts w:ascii="Times New Roman" w:hAnsi="Times New Roman" w:cs="Times New Roman"/>
        </w:rPr>
        <w:fldChar w:fldCharType="begin"/>
      </w:r>
      <w:r w:rsidR="001A6C74">
        <w:rPr>
          <w:rFonts w:ascii="Times New Roman" w:hAnsi="Times New Roman" w:cs="Times New Roman"/>
        </w:rPr>
        <w:instrText xml:space="preserve"> REF _Ref340950 \h </w:instrText>
      </w:r>
      <w:r w:rsidR="001A6C74">
        <w:rPr>
          <w:rFonts w:ascii="Times New Roman" w:hAnsi="Times New Roman" w:cs="Times New Roman"/>
        </w:rPr>
      </w:r>
      <w:r w:rsidR="001A6C74">
        <w:rPr>
          <w:rFonts w:ascii="Times New Roman" w:hAnsi="Times New Roman" w:cs="Times New Roman"/>
        </w:rPr>
        <w:fldChar w:fldCharType="separate"/>
      </w:r>
      <w:r w:rsidR="001A6C74" w:rsidRPr="00A46C09">
        <w:rPr>
          <w:rFonts w:ascii="Times New Roman" w:hAnsi="Times New Roman" w:cs="Times New Roman"/>
        </w:rPr>
        <w:t xml:space="preserve">Figure </w:t>
      </w:r>
      <w:r w:rsidR="001A6C74">
        <w:rPr>
          <w:rFonts w:ascii="Times New Roman" w:hAnsi="Times New Roman" w:cs="Times New Roman"/>
          <w:noProof/>
        </w:rPr>
        <w:t>9</w:t>
      </w:r>
      <w:r w:rsidR="001A6C74">
        <w:rPr>
          <w:rFonts w:ascii="Times New Roman" w:hAnsi="Times New Roman" w:cs="Times New Roman"/>
        </w:rPr>
        <w:fldChar w:fldCharType="end"/>
      </w:r>
      <w:r w:rsidR="001A6C74">
        <w:rPr>
          <w:rFonts w:ascii="Times New Roman" w:hAnsi="Times New Roman" w:cs="Times New Roman"/>
        </w:rPr>
        <w:t>), which may be a unique finding</w:t>
      </w:r>
      <w:r w:rsidR="001A6C74">
        <w:rPr>
          <w:rFonts w:ascii="Times New Roman" w:hAnsi="Times New Roman" w:cs="Times New Roman" w:hint="eastAsia"/>
          <w:lang w:eastAsia="ja-JP"/>
        </w:rPr>
        <w:t>.</w:t>
      </w:r>
      <w:r w:rsidR="001A6C74">
        <w:rPr>
          <w:rFonts w:ascii="Times New Roman" w:hAnsi="Times New Roman" w:cs="Times New Roman"/>
          <w:lang w:eastAsia="ja-JP"/>
        </w:rPr>
        <w:t xml:space="preserve">  The relationship with stream depth </w:t>
      </w:r>
      <w:r w:rsidR="00865682">
        <w:rPr>
          <w:rFonts w:ascii="Times New Roman" w:hAnsi="Times New Roman" w:cs="Times New Roman"/>
        </w:rPr>
        <w:t xml:space="preserve">is consistent with other findings </w:t>
      </w:r>
      <w:r w:rsidR="00865682">
        <w:rPr>
          <w:rFonts w:ascii="Times New Roman" w:hAnsi="Times New Roman" w:cs="Times New Roman"/>
        </w:rPr>
        <w:fldChar w:fldCharType="begin"/>
      </w:r>
      <w:r w:rsidR="00865682">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865682">
        <w:rPr>
          <w:rFonts w:ascii="Times New Roman" w:hAnsi="Times New Roman" w:cs="Times New Roman"/>
        </w:rPr>
        <w:fldChar w:fldCharType="separate"/>
      </w:r>
      <w:r w:rsidR="00865682" w:rsidRPr="006271C3">
        <w:rPr>
          <w:rFonts w:ascii="Times New Roman" w:hAnsi="Times New Roman" w:cs="Times New Roman"/>
        </w:rPr>
        <w:t>(Mejia et al. 2018)</w:t>
      </w:r>
      <w:r w:rsidR="00865682">
        <w:rPr>
          <w:rFonts w:ascii="Times New Roman" w:hAnsi="Times New Roman" w:cs="Times New Roman"/>
        </w:rPr>
        <w:fldChar w:fldCharType="end"/>
      </w:r>
      <w:r w:rsidR="00865682">
        <w:rPr>
          <w:rFonts w:ascii="Times New Roman" w:hAnsi="Times New Roman" w:cs="Times New Roman"/>
        </w:rPr>
        <w:t xml:space="preserve">.  </w:t>
      </w:r>
      <w:r w:rsidR="002344AE">
        <w:rPr>
          <w:rFonts w:ascii="Times New Roman" w:hAnsi="Times New Roman" w:cs="Times New Roman"/>
        </w:rPr>
        <w:t>Depth appears easy</w:t>
      </w:r>
      <w:r w:rsidR="002344AE" w:rsidRPr="00A46C09">
        <w:rPr>
          <w:rFonts w:ascii="Times New Roman" w:hAnsi="Times New Roman" w:cs="Times New Roman"/>
        </w:rPr>
        <w:t xml:space="preserve"> to rationalize</w:t>
      </w:r>
      <w:r w:rsidR="002344AE">
        <w:rPr>
          <w:rFonts w:ascii="Times New Roman" w:hAnsi="Times New Roman" w:cs="Times New Roman"/>
        </w:rPr>
        <w:t xml:space="preserve"> as a driver of ER</w:t>
      </w:r>
      <w:r w:rsidR="002344AE" w:rsidRPr="00A46C09">
        <w:rPr>
          <w:rFonts w:ascii="Times New Roman" w:hAnsi="Times New Roman" w:cs="Times New Roman"/>
        </w:rPr>
        <w:t xml:space="preserve"> </w:t>
      </w:r>
      <w:r w:rsidR="002344AE">
        <w:rPr>
          <w:rFonts w:ascii="Times New Roman" w:hAnsi="Times New Roman" w:cs="Times New Roman"/>
        </w:rPr>
        <w:t>because</w:t>
      </w:r>
      <w:r w:rsidR="002344AE" w:rsidRPr="00A46C09">
        <w:rPr>
          <w:rFonts w:ascii="Times New Roman" w:hAnsi="Times New Roman" w:cs="Times New Roman"/>
        </w:rPr>
        <w:t xml:space="preserve"> deeper streams may generate more metabolism simply because of the increase in physical dimensions of the stream.  Slope presents itself with </w:t>
      </w:r>
      <w:r w:rsidR="002344AE">
        <w:rPr>
          <w:rFonts w:ascii="Times New Roman" w:hAnsi="Times New Roman" w:cs="Times New Roman"/>
        </w:rPr>
        <w:t>some difficulty however</w:t>
      </w:r>
      <w:r w:rsidR="002344AE" w:rsidRPr="00A46C09">
        <w:rPr>
          <w:rFonts w:ascii="Times New Roman" w:hAnsi="Times New Roman" w:cs="Times New Roman"/>
        </w:rPr>
        <w:t xml:space="preserve">.  If stream slope were a driver of ER, the mechanism seems obscure.  Steeper slopes could lead to more soil erosion </w:t>
      </w:r>
      <w:r w:rsidR="002344AE" w:rsidRPr="00A46C0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002344AE" w:rsidRPr="00A46C09">
        <w:rPr>
          <w:rFonts w:ascii="Times New Roman" w:hAnsi="Times New Roman" w:cs="Times New Roman"/>
        </w:rPr>
        <w:fldChar w:fldCharType="separate"/>
      </w:r>
      <w:r w:rsidR="002344AE">
        <w:rPr>
          <w:rFonts w:ascii="Times New Roman" w:hAnsi="Times New Roman" w:cs="Times New Roman"/>
        </w:rPr>
        <w:t>(Renard et al. 2017</w:t>
      </w:r>
      <w:r w:rsidR="002344AE" w:rsidRPr="00A46C09">
        <w:rPr>
          <w:rFonts w:ascii="Times New Roman" w:hAnsi="Times New Roman" w:cs="Times New Roman"/>
        </w:rPr>
        <w:t>)</w:t>
      </w:r>
      <w:r w:rsidR="002344AE" w:rsidRPr="00A46C09">
        <w:rPr>
          <w:rFonts w:ascii="Times New Roman" w:hAnsi="Times New Roman" w:cs="Times New Roman"/>
        </w:rPr>
        <w:fldChar w:fldCharType="end"/>
      </w:r>
      <w:r w:rsidR="002344AE" w:rsidRPr="00A46C09">
        <w:rPr>
          <w:rFonts w:ascii="Times New Roman" w:hAnsi="Times New Roman" w:cs="Times New Roman"/>
        </w:rPr>
        <w:t xml:space="preserve"> and thus potentially more nutrients </w:t>
      </w:r>
      <w:r w:rsidR="002344AE">
        <w:rPr>
          <w:rFonts w:ascii="Times New Roman" w:hAnsi="Times New Roman" w:cs="Times New Roman"/>
        </w:rPr>
        <w:t>or c</w:t>
      </w:r>
      <w:r w:rsidR="00C259AF">
        <w:rPr>
          <w:rFonts w:ascii="Times New Roman" w:hAnsi="Times New Roman" w:cs="Times New Roman"/>
        </w:rPr>
        <w:t>arbon in the stream</w:t>
      </w:r>
      <w:del w:id="68" w:author="Clay Arango" w:date="2019-07-02T10:54:00Z">
        <w:r w:rsidR="00C259AF" w:rsidDel="00EE77EA">
          <w:rPr>
            <w:rFonts w:ascii="Times New Roman" w:hAnsi="Times New Roman" w:cs="Times New Roman"/>
          </w:rPr>
          <w:delText>, in spite of this</w:delText>
        </w:r>
        <w:r w:rsidR="002344AE" w:rsidDel="00EE77EA">
          <w:rPr>
            <w:rFonts w:ascii="Times New Roman" w:hAnsi="Times New Roman" w:cs="Times New Roman"/>
          </w:rPr>
          <w:delText>,</w:delText>
        </w:r>
      </w:del>
      <w:ins w:id="69" w:author="Clay Arango" w:date="2019-07-02T10:54:00Z">
        <w:r w:rsidR="00EE77EA">
          <w:rPr>
            <w:rFonts w:ascii="Times New Roman" w:hAnsi="Times New Roman" w:cs="Times New Roman"/>
          </w:rPr>
          <w:t xml:space="preserve"> but</w:t>
        </w:r>
      </w:ins>
      <w:r w:rsidR="00C259AF">
        <w:rPr>
          <w:rFonts w:ascii="Times New Roman" w:hAnsi="Times New Roman" w:cs="Times New Roman"/>
        </w:rPr>
        <w:t xml:space="preserve"> neither nutrients </w:t>
      </w:r>
      <w:ins w:id="70" w:author="Clay Arango" w:date="2019-07-02T10:54:00Z">
        <w:r w:rsidR="00EE77EA">
          <w:rPr>
            <w:rFonts w:ascii="Times New Roman" w:hAnsi="Times New Roman" w:cs="Times New Roman"/>
          </w:rPr>
          <w:t>n</w:t>
        </w:r>
      </w:ins>
      <w:r w:rsidR="002344AE" w:rsidRPr="00A46C09">
        <w:rPr>
          <w:rFonts w:ascii="Times New Roman" w:hAnsi="Times New Roman" w:cs="Times New Roman"/>
        </w:rPr>
        <w:t xml:space="preserve">or DOC were part of the GLZM outcomes. </w:t>
      </w:r>
      <w:r w:rsidR="002344AE">
        <w:rPr>
          <w:rFonts w:ascii="Times New Roman" w:hAnsi="Times New Roman" w:cs="Times New Roman"/>
        </w:rPr>
        <w:t xml:space="preserve"> </w:t>
      </w:r>
      <w:r w:rsidR="002344AE" w:rsidRPr="00A46C09">
        <w:rPr>
          <w:rFonts w:ascii="Times New Roman" w:hAnsi="Times New Roman" w:cs="Times New Roman"/>
        </w:rPr>
        <w:t xml:space="preserve">If </w:t>
      </w:r>
      <w:del w:id="71" w:author="Clay Arango" w:date="2019-07-02T10:55:00Z">
        <w:r w:rsidR="002344AE" w:rsidRPr="00A46C09" w:rsidDel="00EE77EA">
          <w:rPr>
            <w:rFonts w:ascii="Times New Roman" w:hAnsi="Times New Roman" w:cs="Times New Roman"/>
          </w:rPr>
          <w:delText xml:space="preserve">increasing </w:delText>
        </w:r>
      </w:del>
      <w:ins w:id="72" w:author="Clay Arango" w:date="2019-07-02T10:55:00Z">
        <w:r w:rsidR="00EE77EA">
          <w:rPr>
            <w:rFonts w:ascii="Times New Roman" w:hAnsi="Times New Roman" w:cs="Times New Roman"/>
          </w:rPr>
          <w:t xml:space="preserve">greater </w:t>
        </w:r>
      </w:ins>
      <w:r w:rsidR="002344AE" w:rsidRPr="00A46C09">
        <w:rPr>
          <w:rFonts w:ascii="Times New Roman" w:hAnsi="Times New Roman" w:cs="Times New Roman"/>
        </w:rPr>
        <w:t>slope allows for more light penetration through the canopy</w:t>
      </w:r>
      <w:ins w:id="73" w:author="Clay Arango" w:date="2019-07-02T10:55:00Z">
        <w:r w:rsidR="00EE77EA">
          <w:rPr>
            <w:rFonts w:ascii="Times New Roman" w:hAnsi="Times New Roman" w:cs="Times New Roman"/>
          </w:rPr>
          <w:t>,</w:t>
        </w:r>
      </w:ins>
      <w:r w:rsidR="002344AE" w:rsidRPr="00A46C09">
        <w:rPr>
          <w:rFonts w:ascii="Times New Roman" w:hAnsi="Times New Roman" w:cs="Times New Roman"/>
        </w:rPr>
        <w:t xml:space="preserve"> then this would be expected to reveal itself as PAR, canopy openness, and/or increased temperature, </w:t>
      </w:r>
      <w:r w:rsidR="007E733E">
        <w:rPr>
          <w:rFonts w:ascii="Times New Roman" w:hAnsi="Times New Roman" w:cs="Times New Roman" w:hint="eastAsia"/>
          <w:lang w:eastAsia="ja-JP"/>
        </w:rPr>
        <w:t xml:space="preserve">but </w:t>
      </w:r>
      <w:r w:rsidR="00F1154E">
        <w:rPr>
          <w:rFonts w:ascii="Times New Roman" w:hAnsi="Times New Roman" w:cs="Times New Roman"/>
          <w:lang w:eastAsia="ja-JP"/>
        </w:rPr>
        <w:t xml:space="preserve">I did not find </w:t>
      </w:r>
      <w:r w:rsidR="007E733E">
        <w:rPr>
          <w:rFonts w:ascii="Times New Roman" w:hAnsi="Times New Roman" w:cs="Times New Roman" w:hint="eastAsia"/>
          <w:lang w:eastAsia="ja-JP"/>
        </w:rPr>
        <w:t>relationships with those variables</w:t>
      </w:r>
      <w:r w:rsidR="002344AE" w:rsidRPr="00A46C09">
        <w:rPr>
          <w:rFonts w:ascii="Times New Roman" w:hAnsi="Times New Roman" w:cs="Times New Roman"/>
        </w:rPr>
        <w:t>.</w:t>
      </w:r>
      <w:r w:rsidR="002344AE">
        <w:rPr>
          <w:rFonts w:ascii="Times New Roman" w:hAnsi="Times New Roman" w:cs="Times New Roman"/>
        </w:rPr>
        <w:t xml:space="preserve">  Increasing slope is associated with an increase in stream </w:t>
      </w:r>
      <w:del w:id="74" w:author="Clay Arango" w:date="2019-07-02T10:55:00Z">
        <w:r w:rsidR="002344AE" w:rsidDel="00EE77EA">
          <w:rPr>
            <w:rFonts w:ascii="Times New Roman" w:hAnsi="Times New Roman" w:cs="Times New Roman"/>
          </w:rPr>
          <w:delText xml:space="preserve">step </w:delText>
        </w:r>
      </w:del>
      <w:ins w:id="75" w:author="Clay Arango" w:date="2019-07-02T10:55:00Z">
        <w:r w:rsidR="00EE77EA">
          <w:rPr>
            <w:rFonts w:ascii="Times New Roman" w:hAnsi="Times New Roman" w:cs="Times New Roman"/>
          </w:rPr>
          <w:t>step</w:t>
        </w:r>
        <w:r w:rsidR="00EE77EA">
          <w:rPr>
            <w:rFonts w:ascii="Times New Roman" w:hAnsi="Times New Roman" w:cs="Times New Roman"/>
          </w:rPr>
          <w:t>-</w:t>
        </w:r>
      </w:ins>
      <w:r w:rsidR="002344AE">
        <w:rPr>
          <w:rFonts w:ascii="Times New Roman" w:hAnsi="Times New Roman" w:cs="Times New Roman"/>
        </w:rPr>
        <w:t xml:space="preserve">pool morphology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(Chartrand and Whiting 2000)</w:t>
      </w:r>
      <w:r w:rsidR="002344AE">
        <w:rPr>
          <w:rFonts w:ascii="Times New Roman" w:hAnsi="Times New Roman" w:cs="Times New Roman"/>
        </w:rPr>
        <w:fldChar w:fldCharType="end"/>
      </w:r>
      <w:r w:rsidR="007E733E">
        <w:rPr>
          <w:rFonts w:ascii="Times New Roman" w:hAnsi="Times New Roman" w:cs="Times New Roman" w:hint="eastAsia"/>
          <w:lang w:eastAsia="ja-JP"/>
        </w:rPr>
        <w:t>,</w:t>
      </w:r>
      <w:r w:rsidR="002344AE">
        <w:rPr>
          <w:rFonts w:ascii="Times New Roman" w:hAnsi="Times New Roman" w:cs="Times New Roman"/>
        </w:rPr>
        <w:t xml:space="preserve"> and one may expect this to have an effect on respiration.  It might be expected that co</w:t>
      </w:r>
      <w:ins w:id="76" w:author="Clay Arango" w:date="2019-07-02T10:55:00Z">
        <w:r w:rsidR="00EE77EA">
          <w:rPr>
            <w:rFonts w:ascii="Times New Roman" w:hAnsi="Times New Roman" w:cs="Times New Roman"/>
          </w:rPr>
          <w:t>a</w:t>
        </w:r>
      </w:ins>
      <w:del w:id="77" w:author="Clay Arango" w:date="2019-07-02T10:55:00Z">
        <w:r w:rsidR="002344AE" w:rsidDel="00EE77EA">
          <w:rPr>
            <w:rFonts w:ascii="Times New Roman" w:hAnsi="Times New Roman" w:cs="Times New Roman"/>
          </w:rPr>
          <w:delText>u</w:delText>
        </w:r>
      </w:del>
      <w:r w:rsidR="002344AE">
        <w:rPr>
          <w:rFonts w:ascii="Times New Roman" w:hAnsi="Times New Roman" w:cs="Times New Roman"/>
        </w:rPr>
        <w:t xml:space="preserve">rse particulate matter (CPOM) such as leaves, needles, and sticks may accumulate more in pools than in other stream features such as riffles and the majority of stream ER is associated with the breakdown of this material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(Marcarelli et al. 2011)</w:t>
      </w:r>
      <w:r w:rsidR="002344AE">
        <w:rPr>
          <w:rFonts w:ascii="Times New Roman" w:hAnsi="Times New Roman" w:cs="Times New Roman"/>
        </w:rPr>
        <w:fldChar w:fldCharType="end"/>
      </w:r>
      <w:r w:rsidR="002344AE">
        <w:rPr>
          <w:rFonts w:ascii="Times New Roman" w:hAnsi="Times New Roman" w:cs="Times New Roman"/>
        </w:rPr>
        <w:t xml:space="preserve">.  Unexpectedly however, the reverse of this appears to be the case.  CPOM tends to accumulate less in pools because there is less physical structure </w:t>
      </w:r>
      <w:del w:id="78" w:author="Clay Arango" w:date="2019-07-02T10:55:00Z">
        <w:r w:rsidR="002344AE" w:rsidDel="00EE77EA">
          <w:rPr>
            <w:rFonts w:ascii="Times New Roman" w:hAnsi="Times New Roman" w:cs="Times New Roman"/>
          </w:rPr>
          <w:delText xml:space="preserve">which it tends </w:delText>
        </w:r>
      </w:del>
      <w:r w:rsidR="002344AE">
        <w:rPr>
          <w:rFonts w:ascii="Times New Roman" w:hAnsi="Times New Roman" w:cs="Times New Roman"/>
        </w:rPr>
        <w:t xml:space="preserve">to accumulate </w:t>
      </w:r>
      <w:del w:id="79" w:author="Clay Arango" w:date="2019-07-02T10:56:00Z">
        <w:r w:rsidR="002344AE" w:rsidDel="00EE77EA">
          <w:rPr>
            <w:rFonts w:ascii="Times New Roman" w:hAnsi="Times New Roman" w:cs="Times New Roman"/>
          </w:rPr>
          <w:delText xml:space="preserve">behind </w:delText>
        </w:r>
      </w:del>
      <w:ins w:id="80" w:author="Clay Arango" w:date="2019-07-02T10:56:00Z">
        <w:r w:rsidR="00EE77EA">
          <w:rPr>
            <w:rFonts w:ascii="Times New Roman" w:hAnsi="Times New Roman" w:cs="Times New Roman"/>
          </w:rPr>
          <w:t xml:space="preserve">it </w:t>
        </w:r>
      </w:ins>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(Quinn et al. 2007)</w:t>
      </w:r>
      <w:r w:rsidR="002344AE">
        <w:rPr>
          <w:rFonts w:ascii="Times New Roman" w:hAnsi="Times New Roman" w:cs="Times New Roman"/>
        </w:rPr>
        <w:fldChar w:fldCharType="end"/>
      </w:r>
      <w:r w:rsidR="002344AE">
        <w:rPr>
          <w:rFonts w:ascii="Times New Roman" w:hAnsi="Times New Roman" w:cs="Times New Roman"/>
        </w:rPr>
        <w:t xml:space="preserve">.  It might be expected then that, </w:t>
      </w:r>
      <w:r w:rsidR="002344AE">
        <w:rPr>
          <w:rFonts w:ascii="Times New Roman" w:hAnsi="Times New Roman" w:cs="Times New Roman"/>
        </w:rPr>
        <w:lastRenderedPageBreak/>
        <w:t>if anything, ER may decrease with increasing step pool morphology.  Aside from this, I am aware of no other study that posits an increase in ER with slope</w:t>
      </w:r>
      <w:r w:rsidR="00325D7B">
        <w:rPr>
          <w:rFonts w:ascii="Times New Roman" w:hAnsi="Times New Roman" w:cs="Times New Roman" w:hint="eastAsia"/>
          <w:lang w:eastAsia="ja-JP"/>
        </w:rPr>
        <w:t>, so that particular relationship may be spurious</w:t>
      </w:r>
      <w:r w:rsidR="002344AE">
        <w:rPr>
          <w:rFonts w:ascii="Times New Roman" w:hAnsi="Times New Roman" w:cs="Times New Roman"/>
        </w:rPr>
        <w:t>.</w:t>
      </w:r>
      <w:ins w:id="81" w:author="Clay Arango" w:date="2019-07-02T10:56:00Z">
        <w:r w:rsidR="00EE77EA">
          <w:rPr>
            <w:rFonts w:ascii="Times New Roman" w:hAnsi="Times New Roman" w:cs="Times New Roman"/>
          </w:rPr>
          <w:t xml:space="preserve">  </w:t>
        </w:r>
      </w:ins>
    </w:p>
    <w:p w14:paraId="10B5A80E" w14:textId="5B47FA89" w:rsidR="00865682" w:rsidRDefault="006F6401" w:rsidP="00EE77EA">
      <w:pPr>
        <w:spacing w:line="480" w:lineRule="auto"/>
        <w:ind w:firstLine="720"/>
        <w:rPr>
          <w:rFonts w:ascii="Times New Roman" w:hAnsi="Times New Roman" w:cs="Times New Roman"/>
        </w:rPr>
      </w:pPr>
      <w:r>
        <w:rPr>
          <w:rFonts w:ascii="Times New Roman" w:hAnsi="Times New Roman" w:cs="Times New Roman"/>
        </w:rPr>
        <w:t xml:space="preserve">Other factors that have been identified as controls on ER include DIN and DOC </w:t>
      </w:r>
      <w:r>
        <w:rPr>
          <w:rFonts w:ascii="Times New Roman" w:hAnsi="Times New Roman" w:cs="Times New Roman"/>
        </w:rPr>
        <w:fldChar w:fldCharType="begin"/>
      </w:r>
      <w:r>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3775EF">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 xml:space="preserve">.  However I found no relationships between those variables and my estimates of ER.  </w:t>
      </w:r>
    </w:p>
    <w:p w14:paraId="27409BB4" w14:textId="61B7D4C3" w:rsidR="00050104" w:rsidDel="00EE77EA" w:rsidRDefault="006F6401" w:rsidP="00325D7B">
      <w:pPr>
        <w:spacing w:line="480" w:lineRule="auto"/>
        <w:ind w:firstLine="720"/>
        <w:rPr>
          <w:del w:id="82" w:author="Clay Arango" w:date="2019-07-02T10:57:00Z"/>
          <w:rFonts w:ascii="Times New Roman" w:hAnsi="Times New Roman" w:cs="Times New Roman"/>
        </w:rPr>
      </w:pPr>
      <w:r>
        <w:rPr>
          <w:rFonts w:ascii="Times New Roman" w:hAnsi="Times New Roman" w:cs="Times New Roman"/>
        </w:rPr>
        <w:t xml:space="preserve">Overall, </w:t>
      </w:r>
      <w:r w:rsidRPr="00A46C09">
        <w:rPr>
          <w:rFonts w:ascii="Times New Roman" w:hAnsi="Times New Roman" w:cs="Times New Roman"/>
        </w:rPr>
        <w:t>metabolism in these streams was likely limited by low PAR and low DIN</w:t>
      </w:r>
      <w:r>
        <w:rPr>
          <w:rFonts w:ascii="Times New Roman" w:hAnsi="Times New Roman" w:cs="Times New Roman"/>
        </w:rPr>
        <w:t>,</w:t>
      </w:r>
      <w:r w:rsidRPr="00A46C09">
        <w:rPr>
          <w:rFonts w:ascii="Times New Roman" w:hAnsi="Times New Roman" w:cs="Times New Roman"/>
        </w:rPr>
        <w:t xml:space="preserve"> </w:t>
      </w:r>
      <w:r>
        <w:rPr>
          <w:rFonts w:ascii="Times New Roman" w:hAnsi="Times New Roman" w:cs="Times New Roman"/>
        </w:rPr>
        <w:t>and t</w:t>
      </w:r>
      <w:r w:rsidR="00265526" w:rsidRPr="00A46C09">
        <w:rPr>
          <w:rFonts w:ascii="Times New Roman" w:hAnsi="Times New Roman" w:cs="Times New Roman"/>
        </w:rPr>
        <w:t>h</w:t>
      </w:r>
      <w:r w:rsidR="00265526">
        <w:rPr>
          <w:rFonts w:ascii="Times New Roman" w:hAnsi="Times New Roman" w:cs="Times New Roman"/>
        </w:rPr>
        <w:t xml:space="preserve">e </w:t>
      </w:r>
      <w:r w:rsidR="00265526" w:rsidRPr="00A46C09">
        <w:rPr>
          <w:rFonts w:ascii="Times New Roman" w:hAnsi="Times New Roman" w:cs="Times New Roman"/>
        </w:rPr>
        <w:t>significant predictors</w:t>
      </w:r>
      <w:r w:rsidR="00265526">
        <w:rPr>
          <w:rFonts w:ascii="Times New Roman" w:hAnsi="Times New Roman" w:cs="Times New Roman"/>
        </w:rPr>
        <w:t xml:space="preserve"> of depth, slope and s</w:t>
      </w:r>
      <w:r w:rsidR="00265526" w:rsidRPr="00A46C09">
        <w:rPr>
          <w:rFonts w:ascii="Times New Roman" w:hAnsi="Times New Roman" w:cs="Times New Roman"/>
        </w:rPr>
        <w:t>ampling period</w:t>
      </w:r>
      <w:r w:rsidR="00265526">
        <w:rPr>
          <w:rFonts w:ascii="Times New Roman" w:hAnsi="Times New Roman" w:cs="Times New Roman"/>
        </w:rPr>
        <w:t xml:space="preserve"> do not appear to yield insight into drivers of stream metabolism.  </w:t>
      </w:r>
      <w:r>
        <w:rPr>
          <w:rFonts w:ascii="Times New Roman" w:hAnsi="Times New Roman" w:cs="Times New Roman"/>
        </w:rPr>
        <w:t>The fact that s</w:t>
      </w:r>
      <w:r w:rsidRPr="00A46C09">
        <w:rPr>
          <w:rFonts w:ascii="Times New Roman" w:hAnsi="Times New Roman" w:cs="Times New Roman"/>
        </w:rPr>
        <w:t xml:space="preserve">tream </w:t>
      </w:r>
      <w:r w:rsidR="00265526" w:rsidRPr="00A46C09">
        <w:rPr>
          <w:rFonts w:ascii="Times New Roman" w:hAnsi="Times New Roman" w:cs="Times New Roman"/>
        </w:rPr>
        <w:t xml:space="preserve">depth is a variable </w:t>
      </w:r>
      <w:r>
        <w:rPr>
          <w:rFonts w:ascii="Times New Roman" w:hAnsi="Times New Roman" w:cs="Times New Roman"/>
        </w:rPr>
        <w:t xml:space="preserve">used by the </w:t>
      </w:r>
      <w:r w:rsidR="00265526" w:rsidRPr="00A46C09">
        <w:rPr>
          <w:rFonts w:ascii="Times New Roman" w:hAnsi="Times New Roman" w:cs="Times New Roman"/>
        </w:rPr>
        <w:t>inverse model</w:t>
      </w:r>
      <w:r>
        <w:rPr>
          <w:rFonts w:ascii="Times New Roman" w:hAnsi="Times New Roman" w:cs="Times New Roman"/>
        </w:rPr>
        <w:t xml:space="preserve"> </w:t>
      </w:r>
      <w:r w:rsidR="00265526" w:rsidRPr="00A46C09">
        <w:rPr>
          <w:rFonts w:ascii="Times New Roman" w:hAnsi="Times New Roman" w:cs="Times New Roman"/>
        </w:rPr>
        <w:t>to derive metabolism</w:t>
      </w:r>
      <w:r>
        <w:rPr>
          <w:rFonts w:ascii="Times New Roman" w:hAnsi="Times New Roman" w:cs="Times New Roman"/>
        </w:rPr>
        <w:t>,</w:t>
      </w:r>
      <w:r w:rsidR="00265526" w:rsidRPr="00A46C09">
        <w:rPr>
          <w:rFonts w:ascii="Times New Roman" w:hAnsi="Times New Roman" w:cs="Times New Roman"/>
        </w:rPr>
        <w:t xml:space="preserve"> and </w:t>
      </w:r>
      <w:r>
        <w:rPr>
          <w:rFonts w:ascii="Times New Roman" w:hAnsi="Times New Roman" w:cs="Times New Roman"/>
        </w:rPr>
        <w:t xml:space="preserve">that </w:t>
      </w:r>
      <w:r w:rsidR="00265526" w:rsidRPr="00A46C09">
        <w:rPr>
          <w:rFonts w:ascii="Times New Roman" w:hAnsi="Times New Roman" w:cs="Times New Roman"/>
        </w:rPr>
        <w:t>slope is part of the equation used to derive K</w:t>
      </w:r>
      <w:r w:rsidR="00265526" w:rsidRPr="00A46C09">
        <w:rPr>
          <w:rFonts w:ascii="Times New Roman" w:hAnsi="Times New Roman" w:cs="Times New Roman"/>
          <w:vertAlign w:val="subscript"/>
        </w:rPr>
        <w:t>600</w:t>
      </w:r>
      <w:r w:rsidR="00265526" w:rsidRPr="00A46C09">
        <w:rPr>
          <w:rFonts w:ascii="Times New Roman" w:hAnsi="Times New Roman" w:cs="Times New Roman"/>
        </w:rPr>
        <w:t xml:space="preserve"> which is also </w:t>
      </w:r>
      <w:r>
        <w:rPr>
          <w:rFonts w:ascii="Times New Roman" w:hAnsi="Times New Roman" w:cs="Times New Roman"/>
        </w:rPr>
        <w:t xml:space="preserve">used by the </w:t>
      </w:r>
      <w:r w:rsidR="00265526" w:rsidRPr="00A46C09">
        <w:rPr>
          <w:rFonts w:ascii="Times New Roman" w:hAnsi="Times New Roman" w:cs="Times New Roman"/>
        </w:rPr>
        <w:t>inverse model</w:t>
      </w:r>
      <w:r>
        <w:rPr>
          <w:rFonts w:ascii="Times New Roman" w:hAnsi="Times New Roman" w:cs="Times New Roman"/>
        </w:rPr>
        <w:t>, might be the only reason those factors are significant</w:t>
      </w:r>
      <w:r w:rsidR="00265526" w:rsidRPr="00A46C09">
        <w:rPr>
          <w:rFonts w:ascii="Times New Roman" w:hAnsi="Times New Roman" w:cs="Times New Roman"/>
        </w:rPr>
        <w:t xml:space="preserve">.  </w:t>
      </w:r>
    </w:p>
    <w:p w14:paraId="52D2D191" w14:textId="1BF02220" w:rsidR="00812479" w:rsidRPr="00A46C09" w:rsidRDefault="006F6401">
      <w:pPr>
        <w:spacing w:line="480" w:lineRule="auto"/>
        <w:ind w:firstLine="720"/>
        <w:rPr>
          <w:rFonts w:ascii="Times New Roman" w:hAnsi="Times New Roman" w:cs="Times New Roman"/>
        </w:rPr>
      </w:pPr>
      <w:r>
        <w:rPr>
          <w:rFonts w:ascii="Times New Roman" w:hAnsi="Times New Roman" w:cs="Times New Roman"/>
        </w:rPr>
        <w:t xml:space="preserve">Moreover, the ER values are unrealistically high suggesting </w:t>
      </w:r>
      <w:r w:rsidR="00C82727">
        <w:rPr>
          <w:rFonts w:ascii="Times New Roman" w:hAnsi="Times New Roman" w:cs="Times New Roman"/>
        </w:rPr>
        <w:t>that</w:t>
      </w:r>
      <w:r w:rsidR="00050104">
        <w:rPr>
          <w:rFonts w:ascii="Times New Roman" w:hAnsi="Times New Roman" w:cs="Times New Roman"/>
        </w:rPr>
        <w:t xml:space="preserve"> the </w:t>
      </w:r>
      <w:r w:rsidR="00325D7B">
        <w:rPr>
          <w:rFonts w:ascii="Times New Roman" w:hAnsi="Times New Roman" w:cs="Times New Roman" w:hint="eastAsia"/>
          <w:lang w:eastAsia="ja-JP"/>
        </w:rPr>
        <w:t>magnitudes of the</w:t>
      </w:r>
      <w:r w:rsidR="00325D7B" w:rsidRPr="00A46C09">
        <w:rPr>
          <w:rFonts w:ascii="Times New Roman" w:hAnsi="Times New Roman" w:cs="Times New Roman"/>
        </w:rPr>
        <w:t xml:space="preserve"> </w:t>
      </w:r>
      <w:r w:rsidR="00812479" w:rsidRPr="00A46C09">
        <w:rPr>
          <w:rFonts w:ascii="Times New Roman" w:hAnsi="Times New Roman" w:cs="Times New Roman"/>
        </w:rPr>
        <w:t xml:space="preserve">values produced by </w:t>
      </w:r>
      <w:r w:rsidR="00325D7B">
        <w:rPr>
          <w:rFonts w:ascii="Times New Roman" w:hAnsi="Times New Roman" w:cs="Times New Roman" w:hint="eastAsia"/>
          <w:lang w:eastAsia="ja-JP"/>
        </w:rPr>
        <w:t xml:space="preserve">my </w:t>
      </w:r>
      <w:r w:rsidRPr="00A46C09">
        <w:rPr>
          <w:rFonts w:ascii="Times New Roman" w:hAnsi="Times New Roman" w:cs="Times New Roman"/>
        </w:rPr>
        <w:t>model</w:t>
      </w:r>
      <w:r>
        <w:rPr>
          <w:rFonts w:ascii="Times New Roman" w:hAnsi="Times New Roman" w:cs="Times New Roman"/>
        </w:rPr>
        <w:t>ed</w:t>
      </w:r>
      <w:r w:rsidRPr="00A46C09">
        <w:rPr>
          <w:rFonts w:ascii="Times New Roman" w:hAnsi="Times New Roman" w:cs="Times New Roman"/>
        </w:rPr>
        <w:t xml:space="preserve"> </w:t>
      </w:r>
      <w:r>
        <w:rPr>
          <w:rFonts w:ascii="Times New Roman" w:hAnsi="Times New Roman" w:cs="Times New Roman" w:hint="eastAsia"/>
          <w:lang w:eastAsia="ja-JP"/>
        </w:rPr>
        <w:t>estimate</w:t>
      </w:r>
      <w:r>
        <w:rPr>
          <w:rFonts w:ascii="Times New Roman" w:hAnsi="Times New Roman" w:cs="Times New Roman"/>
          <w:lang w:eastAsia="ja-JP"/>
        </w:rPr>
        <w:t>s</w:t>
      </w:r>
      <w:r>
        <w:rPr>
          <w:rFonts w:ascii="Times New Roman" w:hAnsi="Times New Roman" w:cs="Times New Roman" w:hint="eastAsia"/>
          <w:lang w:eastAsia="ja-JP"/>
        </w:rPr>
        <w:t xml:space="preserve"> </w:t>
      </w:r>
      <w:r w:rsidR="00812479" w:rsidRPr="00A46C09">
        <w:rPr>
          <w:rFonts w:ascii="Times New Roman" w:hAnsi="Times New Roman" w:cs="Times New Roman"/>
        </w:rPr>
        <w:t xml:space="preserve">may </w:t>
      </w:r>
      <w:r w:rsidR="00C82727">
        <w:rPr>
          <w:rFonts w:ascii="Times New Roman" w:hAnsi="Times New Roman" w:cs="Times New Roman"/>
        </w:rPr>
        <w:t>be questionable</w:t>
      </w:r>
      <w:r w:rsidR="00325D7B">
        <w:rPr>
          <w:rFonts w:ascii="Times New Roman" w:hAnsi="Times New Roman" w:cs="Times New Roman" w:hint="eastAsia"/>
          <w:lang w:eastAsia="ja-JP"/>
        </w:rPr>
        <w:t>, though i</w:t>
      </w:r>
      <w:r w:rsidR="00812479" w:rsidRPr="00A46C09">
        <w:rPr>
          <w:rFonts w:ascii="Times New Roman" w:hAnsi="Times New Roman" w:cs="Times New Roman"/>
        </w:rPr>
        <w:t>t remains a possibility that the relative order of values may be preserved</w:t>
      </w:r>
      <w:r w:rsidR="00801FA0">
        <w:rPr>
          <w:rFonts w:ascii="Times New Roman" w:hAnsi="Times New Roman" w:cs="Times New Roman"/>
        </w:rPr>
        <w:t>.</w:t>
      </w:r>
    </w:p>
    <w:p w14:paraId="5BAF2F06" w14:textId="77777777" w:rsidR="007C3908" w:rsidRPr="00A46C09" w:rsidRDefault="007C3908"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Trout</w:t>
      </w:r>
    </w:p>
    <w:p w14:paraId="1071CAB7" w14:textId="68AEBD24" w:rsidR="00C50FBF" w:rsidRPr="00A46C09" w:rsidRDefault="00B903B8" w:rsidP="003D61DC">
      <w:pPr>
        <w:spacing w:line="480" w:lineRule="auto"/>
        <w:ind w:firstLine="720"/>
        <w:rPr>
          <w:rFonts w:ascii="Times New Roman" w:hAnsi="Times New Roman" w:cs="Times New Roman"/>
        </w:rPr>
      </w:pPr>
      <w:r>
        <w:rPr>
          <w:rFonts w:ascii="Times New Roman" w:hAnsi="Times New Roman" w:cs="Times New Roman"/>
        </w:rPr>
        <w:t>T</w:t>
      </w:r>
      <w:r w:rsidR="00C50FBF" w:rsidRPr="00A46C09">
        <w:rPr>
          <w:rFonts w:ascii="Times New Roman" w:hAnsi="Times New Roman" w:cs="Times New Roman"/>
        </w:rPr>
        <w:t xml:space="preserve">he trout biomass estimates </w:t>
      </w:r>
      <w:r w:rsidR="00A41A68">
        <w:rPr>
          <w:rFonts w:ascii="Times New Roman" w:hAnsi="Times New Roman" w:cs="Times New Roman"/>
        </w:rPr>
        <w:t>(</w:t>
      </w:r>
      <w:r w:rsidR="00A41A68">
        <w:rPr>
          <w:rFonts w:ascii="Times New Roman" w:hAnsi="Times New Roman" w:cs="Times New Roman"/>
        </w:rPr>
        <w:fldChar w:fldCharType="begin"/>
      </w:r>
      <w:r w:rsidR="00A41A68">
        <w:rPr>
          <w:rFonts w:ascii="Times New Roman" w:hAnsi="Times New Roman" w:cs="Times New Roman"/>
        </w:rPr>
        <w:instrText xml:space="preserve"> REF _Ref353469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11</w:t>
      </w:r>
      <w:r w:rsidR="00A41A68">
        <w:rPr>
          <w:rFonts w:ascii="Times New Roman" w:hAnsi="Times New Roman" w:cs="Times New Roman"/>
        </w:rPr>
        <w:fldChar w:fldCharType="end"/>
      </w:r>
      <w:r w:rsidR="00A41A68">
        <w:rPr>
          <w:rFonts w:ascii="Times New Roman" w:hAnsi="Times New Roman" w:cs="Times New Roman"/>
        </w:rPr>
        <w:t>C</w:t>
      </w:r>
      <w:r w:rsidR="00DA17F9">
        <w:rPr>
          <w:rFonts w:ascii="Times New Roman" w:hAnsi="Times New Roman" w:cs="Times New Roman"/>
        </w:rPr>
        <w:t>.</w:t>
      </w:r>
      <w:r w:rsidR="00A41A68">
        <w:rPr>
          <w:rFonts w:ascii="Times New Roman" w:hAnsi="Times New Roman" w:cs="Times New Roman"/>
        </w:rPr>
        <w:t xml:space="preserve">) </w:t>
      </w:r>
      <w:r w:rsidR="00CB1108">
        <w:rPr>
          <w:rFonts w:ascii="Times New Roman" w:hAnsi="Times New Roman" w:cs="Times New Roman"/>
        </w:rPr>
        <w:t xml:space="preserve">were relatively high yet still </w:t>
      </w:r>
      <w:r w:rsidR="00C50FBF" w:rsidRPr="00A46C09">
        <w:rPr>
          <w:rFonts w:ascii="Times New Roman" w:hAnsi="Times New Roman" w:cs="Times New Roman"/>
        </w:rPr>
        <w:t>fell within the range of biom</w:t>
      </w:r>
      <w:r>
        <w:rPr>
          <w:rFonts w:ascii="Times New Roman" w:hAnsi="Times New Roman" w:cs="Times New Roman"/>
        </w:rPr>
        <w:t xml:space="preserve">ass </w:t>
      </w:r>
      <w:r w:rsidRPr="00CB1108">
        <w:rPr>
          <w:rFonts w:ascii="Times New Roman" w:hAnsi="Times New Roman" w:cs="Times New Roman"/>
        </w:rPr>
        <w:t xml:space="preserve">estimates found in </w:t>
      </w:r>
      <w:r w:rsidR="00C50FBF" w:rsidRPr="00CB1108">
        <w:rPr>
          <w:rFonts w:ascii="Times New Roman" w:hAnsi="Times New Roman" w:cs="Times New Roman"/>
        </w:rPr>
        <w:t>streams</w:t>
      </w:r>
      <w:r w:rsidRPr="00CB1108">
        <w:rPr>
          <w:rFonts w:ascii="Times New Roman" w:hAnsi="Times New Roman" w:cs="Times New Roman"/>
        </w:rPr>
        <w:t xml:space="preserve"> across the historical range of westslope cutthroat trout</w:t>
      </w:r>
      <w:r w:rsidR="00CB1108">
        <w:rPr>
          <w:rFonts w:ascii="Times New Roman" w:hAnsi="Times New Roman" w:cs="Times New Roman"/>
        </w:rPr>
        <w:t xml:space="preserve"> </w:t>
      </w:r>
      <w:r w:rsidR="00C50FBF" w:rsidRPr="00CB1108">
        <w:rPr>
          <w:rFonts w:ascii="Times New Roman" w:hAnsi="Times New Roman" w:cs="Times New Roman"/>
        </w:rPr>
        <w:t>(</w:t>
      </w:r>
      <w:r w:rsidR="00C50FBF" w:rsidRPr="00CB1108">
        <w:rPr>
          <w:rFonts w:ascii="Times New Roman" w:hAnsi="Times New Roman" w:cs="Times New Roman"/>
        </w:rPr>
        <w:fldChar w:fldCharType="begin"/>
      </w:r>
      <w:r w:rsidR="00411DC0" w:rsidRPr="00CB1108">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00C50FBF" w:rsidRPr="00CB1108">
        <w:rPr>
          <w:rFonts w:ascii="Times New Roman" w:hAnsi="Times New Roman" w:cs="Times New Roman"/>
        </w:rPr>
        <w:fldChar w:fldCharType="separate"/>
      </w:r>
      <w:r w:rsidR="00C50FBF" w:rsidRPr="00CB1108">
        <w:rPr>
          <w:rFonts w:ascii="Times New Roman" w:hAnsi="Times New Roman" w:cs="Times New Roman"/>
        </w:rPr>
        <w:t>Benjamin and Baxter 2012)</w:t>
      </w:r>
      <w:r w:rsidR="00C50FBF" w:rsidRPr="00CB1108">
        <w:rPr>
          <w:rFonts w:ascii="Times New Roman" w:hAnsi="Times New Roman" w:cs="Times New Roman"/>
        </w:rPr>
        <w:fldChar w:fldCharType="end"/>
      </w:r>
      <w:r w:rsidR="00CB1108" w:rsidRPr="00CB1108">
        <w:rPr>
          <w:rStyle w:val="CommentReference"/>
          <w:rFonts w:ascii="Times New Roman" w:hAnsi="Times New Roman" w:cs="Times New Roman"/>
          <w:sz w:val="24"/>
          <w:szCs w:val="24"/>
        </w:rPr>
        <w:t xml:space="preserve">.  </w:t>
      </w:r>
      <w:moveToRangeStart w:id="83" w:author="Clay Arango" w:date="2019-07-02T10:58:00Z" w:name="move12957502"/>
      <w:moveTo w:id="84" w:author="Clay Arango" w:date="2019-07-02T10:58:00Z">
        <w:r w:rsidR="00EE77EA" w:rsidRPr="00CB1108">
          <w:rPr>
            <w:rStyle w:val="CommentReference"/>
            <w:rFonts w:ascii="Times New Roman" w:hAnsi="Times New Roman" w:cs="Times New Roman"/>
            <w:sz w:val="24"/>
            <w:szCs w:val="24"/>
          </w:rPr>
          <w:t>Cold</w:t>
        </w:r>
        <w:r w:rsidR="00EE77EA" w:rsidRPr="00CB1108">
          <w:rPr>
            <w:rFonts w:ascii="Times New Roman" w:hAnsi="Times New Roman" w:cs="Times New Roman"/>
          </w:rPr>
          <w:t>er minimum daily water temperature was a significant predictor of trout biomass during my study</w:t>
        </w:r>
        <w:r w:rsidR="00EE77EA" w:rsidRPr="00A46C09">
          <w:rPr>
            <w:rFonts w:ascii="Times New Roman" w:hAnsi="Times New Roman" w:cs="Times New Roman"/>
          </w:rPr>
          <w:t xml:space="preserve"> (</w:t>
        </w:r>
        <w:r w:rsidR="00EE77EA" w:rsidRPr="00A46C09">
          <w:rPr>
            <w:rFonts w:ascii="Times New Roman" w:hAnsi="Times New Roman" w:cs="Times New Roman"/>
          </w:rPr>
          <w:fldChar w:fldCharType="begin"/>
        </w:r>
        <w:r w:rsidR="00EE77EA" w:rsidRPr="00A46C09">
          <w:rPr>
            <w:rFonts w:ascii="Times New Roman" w:hAnsi="Times New Roman" w:cs="Times New Roman"/>
          </w:rPr>
          <w:instrText xml:space="preserve"> REF _Ref438996 \h </w:instrText>
        </w:r>
        <w:r w:rsidR="00EE77EA">
          <w:rPr>
            <w:rFonts w:ascii="Times New Roman" w:hAnsi="Times New Roman" w:cs="Times New Roman"/>
          </w:rPr>
          <w:instrText xml:space="preserve"> \* MERGEFORMAT </w:instrText>
        </w:r>
        <w:r w:rsidR="00EE77EA" w:rsidRPr="00A46C09">
          <w:rPr>
            <w:rFonts w:ascii="Times New Roman" w:hAnsi="Times New Roman" w:cs="Times New Roman"/>
          </w:rPr>
        </w:r>
        <w:r w:rsidR="00EE77EA" w:rsidRPr="00A46C09">
          <w:rPr>
            <w:rFonts w:ascii="Times New Roman" w:hAnsi="Times New Roman" w:cs="Times New Roman"/>
          </w:rPr>
          <w:fldChar w:fldCharType="separate"/>
        </w:r>
        <w:r w:rsidR="00EE77EA" w:rsidRPr="00A46C09">
          <w:rPr>
            <w:rFonts w:ascii="Times New Roman" w:hAnsi="Times New Roman" w:cs="Times New Roman"/>
          </w:rPr>
          <w:t xml:space="preserve">Figure </w:t>
        </w:r>
        <w:r w:rsidR="00EE77EA">
          <w:rPr>
            <w:rFonts w:ascii="Times New Roman" w:hAnsi="Times New Roman" w:cs="Times New Roman"/>
            <w:noProof/>
          </w:rPr>
          <w:t>13</w:t>
        </w:r>
        <w:r w:rsidR="00EE77EA" w:rsidRPr="00A46C09">
          <w:rPr>
            <w:rFonts w:ascii="Times New Roman" w:hAnsi="Times New Roman" w:cs="Times New Roman"/>
          </w:rPr>
          <w:fldChar w:fldCharType="end"/>
        </w:r>
        <w:r w:rsidR="00EE77EA" w:rsidRPr="00A46C09">
          <w:rPr>
            <w:rFonts w:ascii="Times New Roman" w:hAnsi="Times New Roman" w:cs="Times New Roman"/>
          </w:rPr>
          <w:t xml:space="preserve">.), and the same relationship existed with minimum, mean, and maximum </w:t>
        </w:r>
        <w:r w:rsidR="00EE77EA">
          <w:rPr>
            <w:rFonts w:ascii="Times New Roman" w:hAnsi="Times New Roman" w:cs="Times New Roman"/>
          </w:rPr>
          <w:t xml:space="preserve">daily </w:t>
        </w:r>
        <w:r w:rsidR="00EE77EA" w:rsidRPr="00A46C09">
          <w:rPr>
            <w:rFonts w:ascii="Times New Roman" w:hAnsi="Times New Roman" w:cs="Times New Roman"/>
          </w:rPr>
          <w:t>water temperatures.</w:t>
        </w:r>
      </w:moveTo>
      <w:moveToRangeEnd w:id="83"/>
      <w:ins w:id="85" w:author="Clay Arango" w:date="2019-07-02T10:58:00Z">
        <w:r w:rsidR="00EE77EA">
          <w:rPr>
            <w:rFonts w:ascii="Times New Roman" w:hAnsi="Times New Roman" w:cs="Times New Roman"/>
          </w:rPr>
          <w:t xml:space="preserve">  </w:t>
        </w:r>
      </w:ins>
      <w:r w:rsidR="00FE0517" w:rsidRPr="00A46C09">
        <w:rPr>
          <w:rFonts w:ascii="Times New Roman" w:hAnsi="Times New Roman" w:cs="Times New Roman"/>
        </w:rPr>
        <w:t xml:space="preserve">Cutthroat trout depend on cold mountain streams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(Isaak et al. 2016)</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and although they can live in warmer water than I sampled, they are often outcompeted by </w:t>
      </w:r>
      <w:r w:rsidR="004C0569">
        <w:rPr>
          <w:rFonts w:ascii="Times New Roman" w:hAnsi="Times New Roman" w:cs="Times New Roman"/>
        </w:rPr>
        <w:t>other</w:t>
      </w:r>
      <w:r w:rsidR="004C0569" w:rsidRPr="00A46C09">
        <w:rPr>
          <w:rFonts w:ascii="Times New Roman" w:hAnsi="Times New Roman" w:cs="Times New Roman"/>
        </w:rPr>
        <w:t xml:space="preserve"> </w:t>
      </w:r>
      <w:r w:rsidR="00FE0517" w:rsidRPr="00A46C09">
        <w:rPr>
          <w:rFonts w:ascii="Times New Roman" w:hAnsi="Times New Roman" w:cs="Times New Roman"/>
        </w:rPr>
        <w:t xml:space="preserve">trout </w:t>
      </w:r>
      <w:r w:rsidR="004C0569">
        <w:rPr>
          <w:rFonts w:ascii="Times New Roman" w:hAnsi="Times New Roman" w:cs="Times New Roman"/>
        </w:rPr>
        <w:lastRenderedPageBreak/>
        <w:t xml:space="preserve">species </w:t>
      </w:r>
      <w:r w:rsidR="00FE0517" w:rsidRPr="00A46C09">
        <w:rPr>
          <w:rFonts w:ascii="Times New Roman" w:hAnsi="Times New Roman" w:cs="Times New Roman"/>
        </w:rPr>
        <w:t xml:space="preserve">in warmer environments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(Bear et al. 2007)</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w:t>
      </w:r>
      <w:moveFromRangeStart w:id="86" w:author="Clay Arango" w:date="2019-07-02T10:58:00Z" w:name="move12957502"/>
      <w:moveFrom w:id="87" w:author="Clay Arango" w:date="2019-07-02T10:58:00Z">
        <w:r w:rsidR="00CB1108" w:rsidRPr="00CB1108" w:rsidDel="00EE77EA">
          <w:rPr>
            <w:rStyle w:val="CommentReference"/>
            <w:rFonts w:ascii="Times New Roman" w:hAnsi="Times New Roman" w:cs="Times New Roman"/>
            <w:sz w:val="24"/>
            <w:szCs w:val="24"/>
          </w:rPr>
          <w:t>Cold</w:t>
        </w:r>
        <w:r w:rsidR="00812479" w:rsidRPr="00CB1108" w:rsidDel="00EE77EA">
          <w:rPr>
            <w:rFonts w:ascii="Times New Roman" w:hAnsi="Times New Roman" w:cs="Times New Roman"/>
          </w:rPr>
          <w:t xml:space="preserve">er minimum daily water temperature </w:t>
        </w:r>
        <w:r w:rsidR="00C50FBF" w:rsidRPr="00CB1108" w:rsidDel="00EE77EA">
          <w:rPr>
            <w:rFonts w:ascii="Times New Roman" w:hAnsi="Times New Roman" w:cs="Times New Roman"/>
          </w:rPr>
          <w:t>was a significant predictor of trout biomass during my study</w:t>
        </w:r>
        <w:r w:rsidR="00C50FBF" w:rsidRPr="00A46C09" w:rsidDel="00EE77EA">
          <w:rPr>
            <w:rFonts w:ascii="Times New Roman" w:hAnsi="Times New Roman" w:cs="Times New Roman"/>
          </w:rPr>
          <w:t xml:space="preserve"> (</w:t>
        </w:r>
        <w:r w:rsidR="00C50FBF" w:rsidRPr="00A46C09" w:rsidDel="00EE77EA">
          <w:rPr>
            <w:rFonts w:ascii="Times New Roman" w:hAnsi="Times New Roman" w:cs="Times New Roman"/>
          </w:rPr>
          <w:fldChar w:fldCharType="begin"/>
        </w:r>
        <w:r w:rsidR="00C50FBF" w:rsidRPr="00A46C09" w:rsidDel="00EE77EA">
          <w:rPr>
            <w:rFonts w:ascii="Times New Roman" w:hAnsi="Times New Roman" w:cs="Times New Roman"/>
          </w:rPr>
          <w:instrText xml:space="preserve"> REF _Ref438996 \h </w:instrText>
        </w:r>
        <w:r w:rsidR="00A46C09" w:rsidDel="00EE77EA">
          <w:rPr>
            <w:rFonts w:ascii="Times New Roman" w:hAnsi="Times New Roman" w:cs="Times New Roman"/>
          </w:rPr>
          <w:instrText xml:space="preserve"> \* MERGEFORMAT </w:instrText>
        </w:r>
        <w:r w:rsidR="00C50FBF" w:rsidRPr="00A46C09" w:rsidDel="00EE77EA">
          <w:rPr>
            <w:rFonts w:ascii="Times New Roman" w:hAnsi="Times New Roman" w:cs="Times New Roman"/>
          </w:rPr>
        </w:r>
        <w:r w:rsidR="00C50FBF" w:rsidRPr="00A46C09" w:rsidDel="00EE77EA">
          <w:rPr>
            <w:rFonts w:ascii="Times New Roman" w:hAnsi="Times New Roman" w:cs="Times New Roman"/>
          </w:rPr>
          <w:fldChar w:fldCharType="separate"/>
        </w:r>
        <w:r w:rsidR="00D405A3" w:rsidRPr="00A46C09" w:rsidDel="00EE77EA">
          <w:rPr>
            <w:rFonts w:ascii="Times New Roman" w:hAnsi="Times New Roman" w:cs="Times New Roman"/>
          </w:rPr>
          <w:t xml:space="preserve">Figure </w:t>
        </w:r>
        <w:r w:rsidR="00D405A3" w:rsidDel="00EE77EA">
          <w:rPr>
            <w:rFonts w:ascii="Times New Roman" w:hAnsi="Times New Roman" w:cs="Times New Roman"/>
            <w:noProof/>
          </w:rPr>
          <w:t>13</w:t>
        </w:r>
        <w:r w:rsidR="00C50FBF" w:rsidRPr="00A46C09" w:rsidDel="00EE77EA">
          <w:rPr>
            <w:rFonts w:ascii="Times New Roman" w:hAnsi="Times New Roman" w:cs="Times New Roman"/>
          </w:rPr>
          <w:fldChar w:fldCharType="end"/>
        </w:r>
        <w:r w:rsidR="00C50FBF" w:rsidRPr="00A46C09" w:rsidDel="00EE77EA">
          <w:rPr>
            <w:rFonts w:ascii="Times New Roman" w:hAnsi="Times New Roman" w:cs="Times New Roman"/>
          </w:rPr>
          <w:t xml:space="preserve">.), </w:t>
        </w:r>
        <w:r w:rsidR="00812479" w:rsidRPr="00A46C09" w:rsidDel="00EE77EA">
          <w:rPr>
            <w:rFonts w:ascii="Times New Roman" w:hAnsi="Times New Roman" w:cs="Times New Roman"/>
          </w:rPr>
          <w:t xml:space="preserve">and </w:t>
        </w:r>
        <w:r w:rsidR="00C50FBF" w:rsidRPr="00A46C09" w:rsidDel="00EE77EA">
          <w:rPr>
            <w:rFonts w:ascii="Times New Roman" w:hAnsi="Times New Roman" w:cs="Times New Roman"/>
          </w:rPr>
          <w:t xml:space="preserve">the same relationship existed with minimum, mean, and maximum </w:t>
        </w:r>
        <w:r w:rsidR="003739A8" w:rsidDel="00EE77EA">
          <w:rPr>
            <w:rFonts w:ascii="Times New Roman" w:hAnsi="Times New Roman" w:cs="Times New Roman"/>
          </w:rPr>
          <w:t xml:space="preserve">daily </w:t>
        </w:r>
        <w:r w:rsidR="00C50FBF" w:rsidRPr="00A46C09" w:rsidDel="00EE77EA">
          <w:rPr>
            <w:rFonts w:ascii="Times New Roman" w:hAnsi="Times New Roman" w:cs="Times New Roman"/>
          </w:rPr>
          <w:t>water temperatures.</w:t>
        </w:r>
      </w:moveFrom>
      <w:moveFromRangeEnd w:id="86"/>
      <w:r w:rsidR="00C50FBF" w:rsidRPr="00A46C09">
        <w:rPr>
          <w:rFonts w:ascii="Times New Roman" w:hAnsi="Times New Roman" w:cs="Times New Roman"/>
        </w:rPr>
        <w:t xml:space="preserve">  </w:t>
      </w:r>
    </w:p>
    <w:p w14:paraId="7CBE7C91" w14:textId="15DAF75A" w:rsidR="00812479" w:rsidRPr="00A46C09" w:rsidRDefault="00C50FBF" w:rsidP="003D61DC">
      <w:pPr>
        <w:spacing w:line="480" w:lineRule="auto"/>
        <w:ind w:firstLine="720"/>
        <w:rPr>
          <w:rFonts w:ascii="Times New Roman" w:eastAsia="STHupo" w:hAnsi="Times New Roman" w:cs="Times New Roman"/>
          <w:u w:val="single"/>
        </w:rPr>
      </w:pPr>
      <w:r w:rsidRPr="00A46C09">
        <w:rPr>
          <w:rFonts w:ascii="Times New Roman" w:hAnsi="Times New Roman" w:cs="Times New Roman"/>
        </w:rPr>
        <w:t>Higher canopy openness was also a significant predi</w:t>
      </w:r>
      <w:r w:rsidR="00A41A68">
        <w:rPr>
          <w:rFonts w:ascii="Times New Roman" w:hAnsi="Times New Roman" w:cs="Times New Roman"/>
        </w:rPr>
        <w:t>ctor of trout biomass (</w:t>
      </w:r>
      <w:r w:rsidR="00A41A68">
        <w:rPr>
          <w:rFonts w:ascii="Times New Roman" w:hAnsi="Times New Roman" w:cs="Times New Roman"/>
        </w:rPr>
        <w:fldChar w:fldCharType="begin"/>
      </w:r>
      <w:r w:rsidR="00A41A68">
        <w:rPr>
          <w:rFonts w:ascii="Times New Roman" w:hAnsi="Times New Roman" w:cs="Times New Roman"/>
        </w:rPr>
        <w:instrText xml:space="preserve"> REF _Ref438996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13</w:t>
      </w:r>
      <w:r w:rsidR="00A41A68">
        <w:rPr>
          <w:rFonts w:ascii="Times New Roman" w:hAnsi="Times New Roman" w:cs="Times New Roman"/>
        </w:rPr>
        <w:fldChar w:fldCharType="end"/>
      </w:r>
      <w:r w:rsidR="00A41A68">
        <w:rPr>
          <w:rFonts w:ascii="Times New Roman" w:hAnsi="Times New Roman" w:cs="Times New Roman"/>
        </w:rPr>
        <w:t>.)</w:t>
      </w:r>
      <w:r w:rsidRPr="00A46C09">
        <w:rPr>
          <w:rFonts w:ascii="Times New Roman" w:hAnsi="Times New Roman" w:cs="Times New Roman"/>
        </w:rPr>
        <w:t xml:space="preserve">, but </w:t>
      </w:r>
      <w:r w:rsidR="00812479" w:rsidRPr="00A46C09">
        <w:rPr>
          <w:rFonts w:ascii="Times New Roman" w:hAnsi="Times New Roman" w:cs="Times New Roman"/>
        </w:rPr>
        <w:t>canopy openness interact</w:t>
      </w:r>
      <w:r w:rsidRPr="00A46C09">
        <w:rPr>
          <w:rFonts w:ascii="Times New Roman" w:hAnsi="Times New Roman" w:cs="Times New Roman"/>
        </w:rPr>
        <w:t>ed</w:t>
      </w:r>
      <w:r w:rsidR="00812479" w:rsidRPr="00A46C09">
        <w:rPr>
          <w:rFonts w:ascii="Times New Roman" w:hAnsi="Times New Roman" w:cs="Times New Roman"/>
        </w:rPr>
        <w:t xml:space="preserve"> with water</w:t>
      </w:r>
      <w:r w:rsidRPr="00A46C09">
        <w:rPr>
          <w:rFonts w:ascii="Times New Roman" w:hAnsi="Times New Roman" w:cs="Times New Roman"/>
        </w:rPr>
        <w:t xml:space="preserve"> </w:t>
      </w:r>
      <w:r w:rsidR="00BA0126">
        <w:rPr>
          <w:rFonts w:ascii="Times New Roman" w:hAnsi="Times New Roman" w:cs="Times New Roman"/>
        </w:rPr>
        <w:t xml:space="preserve">temperature </w:t>
      </w:r>
      <w:r w:rsidRPr="00A46C09">
        <w:rPr>
          <w:rFonts w:ascii="Times New Roman" w:hAnsi="Times New Roman" w:cs="Times New Roman"/>
        </w:rPr>
        <w:t xml:space="preserve">such that </w:t>
      </w:r>
      <w:del w:id="88" w:author="Clay Arango" w:date="2019-07-02T10:58:00Z">
        <w:r w:rsidR="00A41A68" w:rsidDel="00EE77EA">
          <w:rPr>
            <w:rFonts w:ascii="Times New Roman" w:hAnsi="Times New Roman" w:cs="Times New Roman"/>
          </w:rPr>
          <w:delText xml:space="preserve">at </w:delText>
        </w:r>
      </w:del>
      <w:r w:rsidR="00A41A68">
        <w:rPr>
          <w:rFonts w:ascii="Times New Roman" w:hAnsi="Times New Roman" w:cs="Times New Roman"/>
        </w:rPr>
        <w:t>colder temperatures</w:t>
      </w:r>
      <w:r w:rsidR="003739A8">
        <w:rPr>
          <w:rFonts w:ascii="Times New Roman" w:hAnsi="Times New Roman" w:cs="Times New Roman"/>
        </w:rPr>
        <w:t xml:space="preserve"> </w:t>
      </w:r>
      <w:del w:id="89" w:author="Clay Arango" w:date="2019-07-02T10:58:00Z">
        <w:r w:rsidR="003739A8" w:rsidDel="00EE77EA">
          <w:rPr>
            <w:rFonts w:ascii="Times New Roman" w:hAnsi="Times New Roman" w:cs="Times New Roman"/>
          </w:rPr>
          <w:delText>there was</w:delText>
        </w:r>
      </w:del>
      <w:ins w:id="90" w:author="Clay Arango" w:date="2019-07-02T10:58:00Z">
        <w:r w:rsidR="00EE77EA">
          <w:rPr>
            <w:rFonts w:ascii="Times New Roman" w:hAnsi="Times New Roman" w:cs="Times New Roman"/>
          </w:rPr>
          <w:t>had</w:t>
        </w:r>
      </w:ins>
      <w:r w:rsidR="003739A8">
        <w:rPr>
          <w:rFonts w:ascii="Times New Roman" w:hAnsi="Times New Roman" w:cs="Times New Roman"/>
        </w:rPr>
        <w:t xml:space="preserve"> </w:t>
      </w:r>
      <w:r w:rsidR="00A41A68">
        <w:rPr>
          <w:rFonts w:ascii="Times New Roman" w:hAnsi="Times New Roman" w:cs="Times New Roman"/>
        </w:rPr>
        <w:t xml:space="preserve">higher biomass under open canopies </w:t>
      </w:r>
      <w:del w:id="91" w:author="Clay Arango" w:date="2019-07-02T10:58:00Z">
        <w:r w:rsidR="00A41A68" w:rsidDel="00EE77EA">
          <w:rPr>
            <w:rFonts w:ascii="Times New Roman" w:hAnsi="Times New Roman" w:cs="Times New Roman"/>
          </w:rPr>
          <w:delText xml:space="preserve">and </w:delText>
        </w:r>
      </w:del>
      <w:ins w:id="92" w:author="Clay Arango" w:date="2019-07-02T10:58:00Z">
        <w:r w:rsidR="00EE77EA">
          <w:rPr>
            <w:rFonts w:ascii="Times New Roman" w:hAnsi="Times New Roman" w:cs="Times New Roman"/>
          </w:rPr>
          <w:t>but</w:t>
        </w:r>
        <w:r w:rsidR="00EE77EA">
          <w:rPr>
            <w:rFonts w:ascii="Times New Roman" w:hAnsi="Times New Roman" w:cs="Times New Roman"/>
          </w:rPr>
          <w:t xml:space="preserve"> </w:t>
        </w:r>
      </w:ins>
      <w:del w:id="93" w:author="Clay Arango" w:date="2019-07-02T10:58:00Z">
        <w:r w:rsidR="00A41A68" w:rsidDel="00EE77EA">
          <w:rPr>
            <w:rFonts w:ascii="Times New Roman" w:hAnsi="Times New Roman" w:cs="Times New Roman"/>
          </w:rPr>
          <w:delText xml:space="preserve">at </w:delText>
        </w:r>
      </w:del>
      <w:r w:rsidR="00A41A68">
        <w:rPr>
          <w:rFonts w:ascii="Times New Roman" w:hAnsi="Times New Roman" w:cs="Times New Roman"/>
        </w:rPr>
        <w:t xml:space="preserve">higher temperatures </w:t>
      </w:r>
      <w:del w:id="94" w:author="Clay Arango" w:date="2019-07-02T10:58:00Z">
        <w:r w:rsidR="00A41A68" w:rsidDel="00EE77EA">
          <w:rPr>
            <w:rFonts w:ascii="Times New Roman" w:hAnsi="Times New Roman" w:cs="Times New Roman"/>
          </w:rPr>
          <w:delText xml:space="preserve">there was </w:delText>
        </w:r>
      </w:del>
      <w:ins w:id="95" w:author="Clay Arango" w:date="2019-07-02T10:58:00Z">
        <w:r w:rsidR="00EE77EA">
          <w:rPr>
            <w:rFonts w:ascii="Times New Roman" w:hAnsi="Times New Roman" w:cs="Times New Roman"/>
          </w:rPr>
          <w:t xml:space="preserve">had </w:t>
        </w:r>
      </w:ins>
      <w:r w:rsidR="00A41A68">
        <w:rPr>
          <w:rFonts w:ascii="Times New Roman" w:hAnsi="Times New Roman" w:cs="Times New Roman"/>
        </w:rPr>
        <w:t xml:space="preserve">uniformly lower </w:t>
      </w:r>
      <w:r w:rsidR="002B033E">
        <w:rPr>
          <w:rFonts w:ascii="Times New Roman" w:hAnsi="Times New Roman" w:cs="Times New Roman"/>
        </w:rPr>
        <w:t xml:space="preserve">trout </w:t>
      </w:r>
      <w:r w:rsidR="00A41A68">
        <w:rPr>
          <w:rFonts w:ascii="Times New Roman" w:hAnsi="Times New Roman" w:cs="Times New Roman"/>
        </w:rPr>
        <w:t>biomass</w:t>
      </w:r>
      <w:r w:rsidR="00812479" w:rsidRPr="00A46C09">
        <w:rPr>
          <w:rFonts w:ascii="Times New Roman" w:hAnsi="Times New Roman" w:cs="Times New Roman"/>
        </w:rPr>
        <w:t xml:space="preserve">.  This finding is also well supported in </w:t>
      </w:r>
      <w:r w:rsidR="002B033E">
        <w:rPr>
          <w:rFonts w:ascii="Times New Roman" w:hAnsi="Times New Roman" w:cs="Times New Roman"/>
        </w:rPr>
        <w:t>other studies</w:t>
      </w:r>
      <w:r w:rsidR="00812479" w:rsidRPr="00A46C09">
        <w:rPr>
          <w:rFonts w:ascii="Times New Roman" w:hAnsi="Times New Roman" w:cs="Times New Roman"/>
        </w:rPr>
        <w:t xml:space="preserve"> </w:t>
      </w:r>
      <w:r w:rsidR="003739A8">
        <w:rPr>
          <w:rFonts w:ascii="Times New Roman" w:hAnsi="Times New Roman" w:cs="Times New Roman"/>
        </w:rPr>
        <w:t xml:space="preserve">which found that trout biomass was higher in reaches where trees had been removed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(Kaylor and Warren 2017a</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A46C09">
        <w:rPr>
          <w:rFonts w:ascii="Times New Roman" w:hAnsi="Times New Roman" w:cs="Times New Roman"/>
        </w:rPr>
        <w:fldChar w:fldCharType="separate"/>
      </w:r>
      <w:r w:rsidR="00C945B5" w:rsidRPr="00A46C09">
        <w:rPr>
          <w:rFonts w:ascii="Times New Roman" w:hAnsi="Times New Roman" w:cs="Times New Roman"/>
        </w:rPr>
        <w:t>Martens et al. 2019</w:t>
      </w:r>
      <w:r w:rsidR="00812479" w:rsidRPr="00A46C09">
        <w:rPr>
          <w:rFonts w:ascii="Times New Roman" w:hAnsi="Times New Roman" w:cs="Times New Roman"/>
        </w:rPr>
        <w:t>)</w:t>
      </w:r>
      <w:r w:rsidR="00812479" w:rsidRPr="00A46C09">
        <w:rPr>
          <w:rFonts w:ascii="Times New Roman" w:hAnsi="Times New Roman" w:cs="Times New Roman"/>
        </w:rPr>
        <w:fldChar w:fldCharType="end"/>
      </w:r>
      <w:r w:rsidR="003739A8">
        <w:rPr>
          <w:rFonts w:ascii="Times New Roman" w:hAnsi="Times New Roman" w:cs="Times New Roman"/>
        </w:rPr>
        <w:t xml:space="preserve">.  </w:t>
      </w:r>
      <w:r w:rsidR="00BA0126">
        <w:rPr>
          <w:rFonts w:ascii="Times New Roman" w:hAnsi="Times New Roman" w:cs="Times New Roman"/>
        </w:rPr>
        <w:t xml:space="preserve">Additionally,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 xml:space="preserve">Kaylor and Warren </w:t>
      </w:r>
      <w:r w:rsidR="00C945B5" w:rsidRPr="00A46C09">
        <w:rPr>
          <w:rFonts w:ascii="Times New Roman" w:hAnsi="Times New Roman" w:cs="Times New Roman"/>
        </w:rPr>
        <w:t>(</w:t>
      </w:r>
      <w:r w:rsidR="00812479" w:rsidRPr="00A46C09">
        <w:rPr>
          <w:rFonts w:ascii="Times New Roman" w:hAnsi="Times New Roman" w:cs="Times New Roman"/>
        </w:rPr>
        <w:t>2017b)</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f</w:t>
      </w:r>
      <w:r w:rsidR="00F14960">
        <w:rPr>
          <w:rFonts w:ascii="Times New Roman" w:hAnsi="Times New Roman" w:cs="Times New Roman"/>
        </w:rPr>
        <w:t>ound</w:t>
      </w:r>
      <w:r w:rsidR="00812479" w:rsidRPr="00A46C09">
        <w:rPr>
          <w:rFonts w:ascii="Times New Roman" w:hAnsi="Times New Roman" w:cs="Times New Roman"/>
        </w:rPr>
        <w:t xml:space="preserve"> that </w:t>
      </w:r>
      <w:r w:rsidR="00FE0517" w:rsidRPr="00A46C09">
        <w:rPr>
          <w:rFonts w:ascii="Times New Roman" w:hAnsi="Times New Roman" w:cs="Times New Roman"/>
        </w:rPr>
        <w:t xml:space="preserve">canopy openness alone accounted for </w:t>
      </w:r>
      <w:r w:rsidR="00812479" w:rsidRPr="00A46C09">
        <w:rPr>
          <w:rFonts w:ascii="Times New Roman" w:hAnsi="Times New Roman" w:cs="Times New Roman"/>
        </w:rPr>
        <w:t>the majority of vertebrate biomass in the streams they studied,</w:t>
      </w:r>
      <w:r w:rsidR="007C3908" w:rsidRPr="00A46C09">
        <w:rPr>
          <w:rFonts w:ascii="Times New Roman" w:hAnsi="Times New Roman" w:cs="Times New Roman"/>
        </w:rPr>
        <w:t xml:space="preserve"> including cutthroat trout</w:t>
      </w:r>
      <w:ins w:id="96" w:author="Clay Arango" w:date="2019-07-02T10:59:00Z">
        <w:r w:rsidR="00EE77EA">
          <w:rPr>
            <w:rFonts w:ascii="Times New Roman" w:hAnsi="Times New Roman" w:cs="Times New Roman"/>
          </w:rPr>
          <w:t xml:space="preserve">, possibly </w:t>
        </w:r>
      </w:ins>
      <w:del w:id="97" w:author="Clay Arango" w:date="2019-07-02T10:59:00Z">
        <w:r w:rsidR="00812479" w:rsidRPr="00A46C09" w:rsidDel="00EE77EA">
          <w:rPr>
            <w:rFonts w:ascii="Times New Roman" w:hAnsi="Times New Roman" w:cs="Times New Roman"/>
          </w:rPr>
          <w:delText>.</w:delText>
        </w:r>
        <w:r w:rsidR="00F14960" w:rsidDel="00EE77EA">
          <w:rPr>
            <w:rFonts w:ascii="Times New Roman" w:hAnsi="Times New Roman" w:cs="Times New Roman"/>
          </w:rPr>
          <w:delText xml:space="preserve">  They suggest that this is likely </w:delText>
        </w:r>
      </w:del>
      <w:r w:rsidR="00F14960">
        <w:rPr>
          <w:rFonts w:ascii="Times New Roman" w:hAnsi="Times New Roman" w:cs="Times New Roman"/>
        </w:rPr>
        <w:t xml:space="preserve">due to increased light which leads to more effective feeding for </w:t>
      </w:r>
      <w:ins w:id="98" w:author="Clay Arango" w:date="2019-07-02T10:59:00Z">
        <w:r w:rsidR="00EE77EA">
          <w:rPr>
            <w:rFonts w:ascii="Times New Roman" w:hAnsi="Times New Roman" w:cs="Times New Roman"/>
          </w:rPr>
          <w:t xml:space="preserve">visual </w:t>
        </w:r>
      </w:ins>
      <w:r w:rsidR="00F14960">
        <w:rPr>
          <w:rFonts w:ascii="Times New Roman" w:hAnsi="Times New Roman" w:cs="Times New Roman"/>
        </w:rPr>
        <w:t xml:space="preserve">predators </w:t>
      </w:r>
      <w:del w:id="99" w:author="Clay Arango" w:date="2019-07-02T10:59:00Z">
        <w:r w:rsidR="00F14960" w:rsidDel="00EE77EA">
          <w:rPr>
            <w:rFonts w:ascii="Times New Roman" w:hAnsi="Times New Roman" w:cs="Times New Roman"/>
          </w:rPr>
          <w:delText xml:space="preserve">that hunt visually </w:delText>
        </w:r>
      </w:del>
      <w:ins w:id="100" w:author="Clay Arango" w:date="2019-07-02T10:59:00Z">
        <w:r w:rsidR="00EE77EA">
          <w:rPr>
            <w:rFonts w:ascii="Times New Roman" w:hAnsi="Times New Roman" w:cs="Times New Roman"/>
          </w:rPr>
          <w:t xml:space="preserve">or which may cause </w:t>
        </w:r>
      </w:ins>
      <w:del w:id="101" w:author="Clay Arango" w:date="2019-07-02T10:59:00Z">
        <w:r w:rsidR="00F14960" w:rsidDel="00EE77EA">
          <w:rPr>
            <w:rFonts w:ascii="Times New Roman" w:hAnsi="Times New Roman" w:cs="Times New Roman"/>
          </w:rPr>
          <w:delText xml:space="preserve">as well as </w:delText>
        </w:r>
      </w:del>
      <w:r w:rsidR="00BA0126">
        <w:rPr>
          <w:rFonts w:ascii="Times New Roman" w:hAnsi="Times New Roman" w:cs="Times New Roman"/>
        </w:rPr>
        <w:t>bottom-</w:t>
      </w:r>
      <w:r w:rsidR="00F14960">
        <w:rPr>
          <w:rFonts w:ascii="Times New Roman" w:hAnsi="Times New Roman" w:cs="Times New Roman"/>
        </w:rPr>
        <w:t xml:space="preserve">up trophic pathways.  </w:t>
      </w:r>
      <w:r w:rsidR="00FE0517">
        <w:rPr>
          <w:rFonts w:ascii="Times New Roman" w:hAnsi="Times New Roman" w:cs="Times New Roman" w:hint="eastAsia"/>
          <w:lang w:eastAsia="ja-JP"/>
        </w:rPr>
        <w:t xml:space="preserve">Although </w:t>
      </w:r>
      <w:r w:rsidR="00FE0517">
        <w:rPr>
          <w:rFonts w:ascii="Times New Roman" w:hAnsi="Times New Roman" w:cs="Times New Roman"/>
          <w:lang w:eastAsia="ja-JP"/>
        </w:rPr>
        <w:t>I</w:t>
      </w:r>
      <w:r w:rsidR="00FE0517">
        <w:rPr>
          <w:rFonts w:ascii="Times New Roman" w:hAnsi="Times New Roman" w:cs="Times New Roman" w:hint="eastAsia"/>
          <w:lang w:eastAsia="ja-JP"/>
        </w:rPr>
        <w:t xml:space="preserve"> found a similar relationship with canopy openness, </w:t>
      </w:r>
      <w:r w:rsidR="00F14960">
        <w:rPr>
          <w:rFonts w:ascii="Times New Roman" w:hAnsi="Times New Roman" w:cs="Times New Roman"/>
        </w:rPr>
        <w:t xml:space="preserve">I </w:t>
      </w:r>
      <w:r w:rsidR="00FE0517">
        <w:rPr>
          <w:rFonts w:ascii="Times New Roman" w:hAnsi="Times New Roman" w:cs="Times New Roman" w:hint="eastAsia"/>
          <w:lang w:eastAsia="ja-JP"/>
        </w:rPr>
        <w:t xml:space="preserve">did not find a </w:t>
      </w:r>
      <w:r w:rsidR="00F14960">
        <w:rPr>
          <w:rFonts w:ascii="Times New Roman" w:hAnsi="Times New Roman" w:cs="Times New Roman"/>
        </w:rPr>
        <w:t>relationship</w:t>
      </w:r>
      <w:r w:rsidR="000F35B1">
        <w:rPr>
          <w:rFonts w:ascii="Times New Roman" w:hAnsi="Times New Roman" w:cs="Times New Roman"/>
        </w:rPr>
        <w:t xml:space="preserve"> with </w:t>
      </w:r>
      <w:r w:rsidR="007D3B6B">
        <w:rPr>
          <w:rFonts w:ascii="Times New Roman" w:hAnsi="Times New Roman" w:cs="Times New Roman"/>
        </w:rPr>
        <w:t>PAR</w:t>
      </w:r>
      <w:del w:id="102" w:author="Clay Arango" w:date="2019-07-02T11:00:00Z">
        <w:r w:rsidR="007D3B6B" w:rsidDel="00EE77EA">
          <w:rPr>
            <w:rFonts w:ascii="Times New Roman" w:hAnsi="Times New Roman" w:cs="Times New Roman"/>
          </w:rPr>
          <w:delText xml:space="preserve"> </w:delText>
        </w:r>
        <w:r w:rsidR="00F14960" w:rsidDel="00EE77EA">
          <w:rPr>
            <w:rFonts w:ascii="Times New Roman" w:hAnsi="Times New Roman" w:cs="Times New Roman"/>
          </w:rPr>
          <w:delText>values</w:delText>
        </w:r>
      </w:del>
      <w:r w:rsidR="00F14960">
        <w:rPr>
          <w:rFonts w:ascii="Times New Roman" w:hAnsi="Times New Roman" w:cs="Times New Roman"/>
        </w:rPr>
        <w:t>.</w:t>
      </w:r>
      <w:r w:rsidR="00662702">
        <w:rPr>
          <w:rFonts w:ascii="Times New Roman" w:hAnsi="Times New Roman" w:cs="Times New Roman"/>
        </w:rPr>
        <w:t xml:space="preserve">  </w:t>
      </w:r>
      <w:r w:rsidR="0066270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00662702">
        <w:rPr>
          <w:rFonts w:ascii="Times New Roman" w:hAnsi="Times New Roman" w:cs="Times New Roman"/>
        </w:rPr>
        <w:fldChar w:fldCharType="separate"/>
      </w:r>
      <w:r w:rsidR="00662702" w:rsidRPr="00662702">
        <w:rPr>
          <w:rFonts w:ascii="Times New Roman" w:hAnsi="Times New Roman" w:cs="Times New Roman"/>
        </w:rPr>
        <w:t xml:space="preserve">Studinski and Hartman </w:t>
      </w:r>
      <w:r w:rsidR="00F14960">
        <w:rPr>
          <w:rFonts w:ascii="Times New Roman" w:hAnsi="Times New Roman" w:cs="Times New Roman"/>
        </w:rPr>
        <w:t>(</w:t>
      </w:r>
      <w:r w:rsidR="00662702" w:rsidRPr="00662702">
        <w:rPr>
          <w:rFonts w:ascii="Times New Roman" w:hAnsi="Times New Roman" w:cs="Times New Roman"/>
        </w:rPr>
        <w:t>2015)</w:t>
      </w:r>
      <w:r w:rsidR="00662702">
        <w:rPr>
          <w:rFonts w:ascii="Times New Roman" w:hAnsi="Times New Roman" w:cs="Times New Roman"/>
        </w:rPr>
        <w:fldChar w:fldCharType="end"/>
      </w:r>
      <w:r w:rsidR="000F35B1">
        <w:rPr>
          <w:rFonts w:ascii="Times New Roman" w:hAnsi="Times New Roman" w:cs="Times New Roman"/>
        </w:rPr>
        <w:t xml:space="preserve"> </w:t>
      </w:r>
      <w:r w:rsidR="00BA0126">
        <w:rPr>
          <w:rFonts w:ascii="Times New Roman" w:hAnsi="Times New Roman" w:cs="Times New Roman"/>
        </w:rPr>
        <w:t>suggest</w:t>
      </w:r>
      <w:r w:rsidR="000F35B1">
        <w:rPr>
          <w:rFonts w:ascii="Times New Roman" w:hAnsi="Times New Roman" w:cs="Times New Roman"/>
        </w:rPr>
        <w:t xml:space="preserve"> that open canopies lead to an </w:t>
      </w:r>
      <w:r w:rsidR="00F14960">
        <w:rPr>
          <w:rFonts w:ascii="Times New Roman" w:hAnsi="Times New Roman" w:cs="Times New Roman"/>
        </w:rPr>
        <w:t xml:space="preserve">increase in terrestrial </w:t>
      </w:r>
      <w:r w:rsidR="000F35B1">
        <w:rPr>
          <w:rFonts w:ascii="Times New Roman" w:hAnsi="Times New Roman" w:cs="Times New Roman"/>
        </w:rPr>
        <w:t>insect subsidies</w:t>
      </w:r>
      <w:r w:rsidR="007D3B6B">
        <w:rPr>
          <w:rFonts w:ascii="Times New Roman" w:hAnsi="Times New Roman" w:cs="Times New Roman"/>
        </w:rPr>
        <w:t xml:space="preserve"> which may be the leading cause for increased fish biomass</w:t>
      </w:r>
      <w:r w:rsidR="000F35B1">
        <w:rPr>
          <w:rFonts w:ascii="Times New Roman" w:hAnsi="Times New Roman" w:cs="Times New Roman"/>
        </w:rPr>
        <w:t>.</w:t>
      </w:r>
    </w:p>
    <w:p w14:paraId="32BDBF29" w14:textId="7445323A"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No relationship was found between trout biomass and GPP</w:t>
      </w:r>
      <w:r w:rsidR="00C945B5" w:rsidRPr="00A46C09">
        <w:rPr>
          <w:rFonts w:ascii="Times New Roman" w:hAnsi="Times New Roman" w:cs="Times New Roman"/>
        </w:rPr>
        <w:t xml:space="preserve"> (</w:t>
      </w:r>
      <w:r w:rsidR="00C945B5" w:rsidRPr="00A46C09">
        <w:rPr>
          <w:rFonts w:ascii="Times New Roman" w:hAnsi="Times New Roman" w:cs="Times New Roman"/>
        </w:rPr>
        <w:fldChar w:fldCharType="begin"/>
      </w:r>
      <w:r w:rsidR="00C945B5" w:rsidRPr="00A46C09">
        <w:rPr>
          <w:rFonts w:ascii="Times New Roman" w:hAnsi="Times New Roman" w:cs="Times New Roman"/>
        </w:rPr>
        <w:instrText xml:space="preserve"> REF _Ref2756531 \h </w:instrText>
      </w:r>
      <w:r w:rsidR="00A46C09">
        <w:rPr>
          <w:rFonts w:ascii="Times New Roman" w:hAnsi="Times New Roman" w:cs="Times New Roman"/>
        </w:rPr>
        <w:instrText xml:space="preserve"> \* MERGEFORMAT </w:instrText>
      </w:r>
      <w:r w:rsidR="00C945B5" w:rsidRPr="00A46C09">
        <w:rPr>
          <w:rFonts w:ascii="Times New Roman" w:hAnsi="Times New Roman" w:cs="Times New Roman"/>
        </w:rPr>
      </w:r>
      <w:r w:rsidR="00C945B5"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14</w:t>
      </w:r>
      <w:r w:rsidR="00C945B5" w:rsidRPr="00A46C09">
        <w:rPr>
          <w:rFonts w:ascii="Times New Roman" w:hAnsi="Times New Roman" w:cs="Times New Roman"/>
        </w:rPr>
        <w:fldChar w:fldCharType="end"/>
      </w:r>
      <w:r w:rsidR="00C945B5" w:rsidRPr="00A46C09">
        <w:rPr>
          <w:rFonts w:ascii="Times New Roman" w:hAnsi="Times New Roman" w:cs="Times New Roman"/>
        </w:rPr>
        <w:t>.)</w:t>
      </w:r>
      <w:r w:rsidRPr="00A46C09">
        <w:rPr>
          <w:rFonts w:ascii="Times New Roman" w:hAnsi="Times New Roman" w:cs="Times New Roman"/>
        </w:rPr>
        <w:t>, ER</w:t>
      </w:r>
      <w:r w:rsidR="00DA17F9">
        <w:rPr>
          <w:rFonts w:ascii="Times New Roman" w:hAnsi="Times New Roman" w:cs="Times New Roman"/>
        </w:rPr>
        <w:t>,</w:t>
      </w:r>
      <w:r w:rsidRPr="00A46C09">
        <w:rPr>
          <w:rFonts w:ascii="Times New Roman" w:hAnsi="Times New Roman" w:cs="Times New Roman"/>
        </w:rPr>
        <w:t xml:space="preserve"> or the P</w:t>
      </w:r>
      <w:r w:rsidR="00C50FBF" w:rsidRPr="00A46C09">
        <w:rPr>
          <w:rFonts w:ascii="Times New Roman" w:hAnsi="Times New Roman" w:cs="Times New Roman"/>
        </w:rPr>
        <w:t>/</w:t>
      </w:r>
      <w:r w:rsidRPr="00A46C09">
        <w:rPr>
          <w:rFonts w:ascii="Times New Roman" w:hAnsi="Times New Roman" w:cs="Times New Roman"/>
        </w:rPr>
        <w:t>R ratio</w:t>
      </w:r>
      <w:r w:rsidR="009D258F">
        <w:rPr>
          <w:rFonts w:ascii="Times New Roman" w:hAnsi="Times New Roman" w:cs="Times New Roman"/>
        </w:rPr>
        <w:t xml:space="preserve">.  </w:t>
      </w:r>
      <w:r w:rsidR="00CF7181">
        <w:rPr>
          <w:rFonts w:ascii="Times New Roman" w:hAnsi="Times New Roman" w:cs="Times New Roman"/>
        </w:rPr>
        <w:t xml:space="preserve">This lack of relationship may be because </w:t>
      </w:r>
      <w:r w:rsidR="00DA17F9">
        <w:rPr>
          <w:rFonts w:ascii="Times New Roman" w:hAnsi="Times New Roman" w:cs="Times New Roman"/>
        </w:rPr>
        <w:t>h</w:t>
      </w:r>
      <w:r w:rsidR="00C50FBF" w:rsidRPr="00A46C09">
        <w:rPr>
          <w:rFonts w:ascii="Times New Roman" w:hAnsi="Times New Roman" w:cs="Times New Roman"/>
        </w:rPr>
        <w:t xml:space="preserve">eterotrophic </w:t>
      </w:r>
      <w:r w:rsidRPr="00A46C09">
        <w:rPr>
          <w:rFonts w:ascii="Times New Roman" w:hAnsi="Times New Roman" w:cs="Times New Roman"/>
        </w:rPr>
        <w:t xml:space="preserve">streams display a decoupling between </w:t>
      </w:r>
      <w:r w:rsidR="00CF7181">
        <w:rPr>
          <w:rFonts w:ascii="Times New Roman" w:hAnsi="Times New Roman" w:cs="Times New Roman"/>
        </w:rPr>
        <w:t xml:space="preserve">whole stream respiration </w:t>
      </w:r>
      <w:r w:rsidRPr="00A46C09">
        <w:rPr>
          <w:rFonts w:ascii="Times New Roman" w:hAnsi="Times New Roman" w:cs="Times New Roman"/>
        </w:rPr>
        <w:t xml:space="preserve">and </w:t>
      </w:r>
      <w:r w:rsidR="00DE3352">
        <w:rPr>
          <w:rFonts w:ascii="Times New Roman" w:hAnsi="Times New Roman" w:cs="Times New Roman"/>
        </w:rPr>
        <w:t>animal</w:t>
      </w:r>
      <w:r w:rsidRPr="00A46C09">
        <w:rPr>
          <w:rFonts w:ascii="Times New Roman" w:hAnsi="Times New Roman" w:cs="Times New Roman"/>
        </w:rPr>
        <w:t xml:space="preserve"> </w:t>
      </w:r>
      <w:r w:rsidR="00CF7181">
        <w:rPr>
          <w:rFonts w:ascii="Times New Roman" w:hAnsi="Times New Roman" w:cs="Times New Roman"/>
        </w:rPr>
        <w:t>respiration implying that organic matter breakdown by microbes</w:t>
      </w:r>
      <w:r w:rsidR="00CF7181" w:rsidDel="00CF7181">
        <w:rPr>
          <w:rFonts w:ascii="Times New Roman" w:hAnsi="Times New Roman" w:cs="Times New Roman"/>
        </w:rPr>
        <w:t xml:space="preserve"> </w:t>
      </w:r>
      <w:r w:rsidR="00CF7181">
        <w:rPr>
          <w:rFonts w:ascii="Times New Roman" w:hAnsi="Times New Roman" w:cs="Times New Roman"/>
        </w:rPr>
        <w:t>drives whole stream ER</w:t>
      </w:r>
      <w:r w:rsidR="004C0569">
        <w:rPr>
          <w:rFonts w:ascii="Times New Roman" w:hAnsi="Times New Roman" w:cs="Times New Roman"/>
        </w:rPr>
        <w:t xml:space="preserve"> </w:t>
      </w:r>
      <w:r w:rsidR="00C50FBF" w:rsidRPr="00A46C09">
        <w:rPr>
          <w:rFonts w:ascii="Times New Roman" w:hAnsi="Times New Roman" w:cs="Times New Roman"/>
        </w:rPr>
        <w:t>(</w:t>
      </w:r>
      <w:r w:rsidR="00C50FBF"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Marcarelli et al. 2011)</w:t>
      </w:r>
      <w:r w:rsidR="00C50FBF" w:rsidRPr="00A46C09">
        <w:rPr>
          <w:rFonts w:ascii="Times New Roman" w:hAnsi="Times New Roman" w:cs="Times New Roman"/>
        </w:rPr>
        <w:fldChar w:fldCharType="end"/>
      </w:r>
      <w:r w:rsidRPr="00A46C09">
        <w:rPr>
          <w:rFonts w:ascii="Times New Roman" w:hAnsi="Times New Roman" w:cs="Times New Roman"/>
        </w:rPr>
        <w:t xml:space="preserve">.  </w:t>
      </w:r>
      <w:ins w:id="103" w:author="Clay Arango" w:date="2019-07-02T11:00:00Z">
        <w:r w:rsidR="00EE77EA">
          <w:rPr>
            <w:rFonts w:ascii="Times New Roman" w:hAnsi="Times New Roman" w:cs="Times New Roman"/>
          </w:rPr>
          <w:t>H</w:t>
        </w:r>
        <w:r w:rsidR="00EE77EA">
          <w:rPr>
            <w:rFonts w:ascii="Times New Roman" w:hAnsi="Times New Roman" w:cs="Times New Roman"/>
          </w:rPr>
          <w:t xml:space="preserve">owever </w:t>
        </w:r>
      </w:ins>
      <w:del w:id="104" w:author="Clay Arango" w:date="2019-07-02T11:01:00Z">
        <w:r w:rsidR="00DA17F9" w:rsidDel="00EE77EA">
          <w:rPr>
            <w:rFonts w:ascii="Times New Roman" w:hAnsi="Times New Roman" w:cs="Times New Roman"/>
          </w:rPr>
          <w:delText>T</w:delText>
        </w:r>
        <w:r w:rsidR="00C50FBF" w:rsidRPr="00A46C09" w:rsidDel="00EE77EA">
          <w:rPr>
            <w:rFonts w:ascii="Times New Roman" w:hAnsi="Times New Roman" w:cs="Times New Roman"/>
          </w:rPr>
          <w:delText xml:space="preserve">he </w:delText>
        </w:r>
      </w:del>
      <w:ins w:id="105" w:author="Clay Arango" w:date="2019-07-02T11:01:00Z">
        <w:r w:rsidR="00EE77EA">
          <w:rPr>
            <w:rFonts w:ascii="Times New Roman" w:hAnsi="Times New Roman" w:cs="Times New Roman"/>
          </w:rPr>
          <w:t xml:space="preserve">that </w:t>
        </w:r>
      </w:ins>
      <w:r w:rsidR="00C50FBF" w:rsidRPr="00A46C09">
        <w:rPr>
          <w:rFonts w:ascii="Times New Roman" w:hAnsi="Times New Roman" w:cs="Times New Roman"/>
        </w:rPr>
        <w:t xml:space="preserve">same study </w:t>
      </w:r>
      <w:del w:id="106" w:author="Clay Arango" w:date="2019-07-02T11:01:00Z">
        <w:r w:rsidR="00C50FBF" w:rsidRPr="00A46C09" w:rsidDel="00EE77EA">
          <w:rPr>
            <w:rFonts w:ascii="Times New Roman" w:hAnsi="Times New Roman" w:cs="Times New Roman"/>
          </w:rPr>
          <w:delText xml:space="preserve">did </w:delText>
        </w:r>
      </w:del>
      <w:del w:id="107" w:author="Clay Arango" w:date="2019-07-02T11:00:00Z">
        <w:r w:rsidR="00DA17F9" w:rsidDel="00EE77EA">
          <w:rPr>
            <w:rFonts w:ascii="Times New Roman" w:hAnsi="Times New Roman" w:cs="Times New Roman"/>
          </w:rPr>
          <w:delText xml:space="preserve">however </w:delText>
        </w:r>
      </w:del>
      <w:del w:id="108" w:author="Clay Arango" w:date="2019-07-02T11:01:00Z">
        <w:r w:rsidR="00C50FBF" w:rsidRPr="00A46C09" w:rsidDel="00EE77EA">
          <w:rPr>
            <w:rFonts w:ascii="Times New Roman" w:hAnsi="Times New Roman" w:cs="Times New Roman"/>
          </w:rPr>
          <w:delText>f</w:delText>
        </w:r>
        <w:r w:rsidRPr="00A46C09" w:rsidDel="00EE77EA">
          <w:rPr>
            <w:rFonts w:ascii="Times New Roman" w:hAnsi="Times New Roman" w:cs="Times New Roman"/>
          </w:rPr>
          <w:delText xml:space="preserve">ind </w:delText>
        </w:r>
      </w:del>
      <w:ins w:id="109" w:author="Clay Arango" w:date="2019-07-02T11:01:00Z">
        <w:r w:rsidR="00EE77EA">
          <w:rPr>
            <w:rFonts w:ascii="Times New Roman" w:hAnsi="Times New Roman" w:cs="Times New Roman"/>
          </w:rPr>
          <w:t xml:space="preserve">found </w:t>
        </w:r>
      </w:ins>
      <w:r w:rsidRPr="00A46C09">
        <w:rPr>
          <w:rFonts w:ascii="Times New Roman" w:hAnsi="Times New Roman" w:cs="Times New Roman"/>
        </w:rPr>
        <w:t>a positive relationship between</w:t>
      </w:r>
      <w:r w:rsidR="00DA17F9">
        <w:rPr>
          <w:rFonts w:ascii="Times New Roman" w:hAnsi="Times New Roman" w:cs="Times New Roman"/>
        </w:rPr>
        <w:t xml:space="preserve"> the</w:t>
      </w:r>
      <w:r w:rsidRPr="00A46C09">
        <w:rPr>
          <w:rFonts w:ascii="Times New Roman" w:hAnsi="Times New Roman" w:cs="Times New Roman"/>
        </w:rPr>
        <w:t xml:space="preserve"> </w:t>
      </w:r>
      <w:r w:rsidRPr="00A46C09">
        <w:rPr>
          <w:rFonts w:ascii="Times New Roman" w:hAnsi="Times New Roman" w:cs="Times New Roman"/>
        </w:rPr>
        <w:lastRenderedPageBreak/>
        <w:t>P</w:t>
      </w:r>
      <w:r w:rsidR="00C50FBF" w:rsidRPr="00A46C09">
        <w:rPr>
          <w:rFonts w:ascii="Times New Roman" w:hAnsi="Times New Roman" w:cs="Times New Roman"/>
        </w:rPr>
        <w:t>/</w:t>
      </w:r>
      <w:r w:rsidRPr="00A46C09">
        <w:rPr>
          <w:rFonts w:ascii="Times New Roman" w:hAnsi="Times New Roman" w:cs="Times New Roman"/>
        </w:rPr>
        <w:t xml:space="preserve">R ratio and </w:t>
      </w:r>
      <w:r w:rsidR="00CF7181">
        <w:rPr>
          <w:rFonts w:ascii="Times New Roman" w:hAnsi="Times New Roman" w:cs="Times New Roman"/>
        </w:rPr>
        <w:t xml:space="preserve">insect </w:t>
      </w:r>
      <w:r w:rsidRPr="00A46C09">
        <w:rPr>
          <w:rFonts w:ascii="Times New Roman" w:hAnsi="Times New Roman" w:cs="Times New Roman"/>
        </w:rPr>
        <w:t>secondary production</w:t>
      </w:r>
      <w:r w:rsidR="00C50FBF" w:rsidRPr="00A46C09">
        <w:rPr>
          <w:rFonts w:ascii="Times New Roman" w:hAnsi="Times New Roman" w:cs="Times New Roman"/>
        </w:rPr>
        <w:t>,</w:t>
      </w:r>
      <w:r w:rsidRPr="00A46C09">
        <w:rPr>
          <w:rFonts w:ascii="Times New Roman" w:hAnsi="Times New Roman" w:cs="Times New Roman"/>
        </w:rPr>
        <w:t xml:space="preserve"> suggest</w:t>
      </w:r>
      <w:r w:rsidR="00C50FBF" w:rsidRPr="00A46C09">
        <w:rPr>
          <w:rFonts w:ascii="Times New Roman" w:hAnsi="Times New Roman" w:cs="Times New Roman"/>
        </w:rPr>
        <w:t>ing</w:t>
      </w:r>
      <w:r w:rsidRPr="00A46C09">
        <w:rPr>
          <w:rFonts w:ascii="Times New Roman" w:hAnsi="Times New Roman" w:cs="Times New Roman"/>
        </w:rPr>
        <w:t xml:space="preserve"> that carbon from </w:t>
      </w:r>
      <w:r w:rsidR="00CF7181">
        <w:rPr>
          <w:rFonts w:ascii="Times New Roman" w:hAnsi="Times New Roman" w:cs="Times New Roman"/>
        </w:rPr>
        <w:t xml:space="preserve">aquatic </w:t>
      </w:r>
      <w:r w:rsidRPr="00A46C09">
        <w:rPr>
          <w:rFonts w:ascii="Times New Roman" w:hAnsi="Times New Roman" w:cs="Times New Roman"/>
        </w:rPr>
        <w:t xml:space="preserve">GPP may be more responsible for supporting animal growth than </w:t>
      </w:r>
      <w:r w:rsidR="00CF7181">
        <w:rPr>
          <w:rFonts w:ascii="Times New Roman" w:hAnsi="Times New Roman" w:cs="Times New Roman"/>
        </w:rPr>
        <w:t>carbon from terrestrial GPP</w:t>
      </w:r>
      <w:ins w:id="110" w:author="Clay Arango" w:date="2019-07-02T11:01:00Z">
        <w:r w:rsidR="001C7B79">
          <w:rPr>
            <w:rFonts w:ascii="Times New Roman" w:hAnsi="Times New Roman" w:cs="Times New Roman"/>
          </w:rPr>
          <w:t xml:space="preserve"> </w:t>
        </w:r>
        <w:r w:rsidR="001C7B79" w:rsidRPr="00A46C09">
          <w:rPr>
            <w:rFonts w:ascii="Times New Roman" w:hAnsi="Times New Roman" w:cs="Times New Roman"/>
          </w:rPr>
          <w:t>(</w:t>
        </w:r>
        <w:r w:rsidR="001C7B79" w:rsidRPr="00A46C09">
          <w:rPr>
            <w:rFonts w:ascii="Times New Roman" w:hAnsi="Times New Roman" w:cs="Times New Roman"/>
          </w:rPr>
          <w:fldChar w:fldCharType="begin"/>
        </w:r>
        <w:r w:rsidR="001C7B79" w:rsidRPr="00A46C09">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1C7B79" w:rsidRPr="00A46C09">
          <w:rPr>
            <w:rFonts w:ascii="Times New Roman" w:hAnsi="Times New Roman" w:cs="Times New Roman"/>
          </w:rPr>
          <w:fldChar w:fldCharType="separate"/>
        </w:r>
        <w:r w:rsidR="001C7B79" w:rsidRPr="00A46C09">
          <w:rPr>
            <w:rFonts w:ascii="Times New Roman" w:hAnsi="Times New Roman" w:cs="Times New Roman"/>
          </w:rPr>
          <w:t>Marcarelli et al. 2011)</w:t>
        </w:r>
        <w:r w:rsidR="001C7B79" w:rsidRPr="00A46C09">
          <w:rPr>
            <w:rFonts w:ascii="Times New Roman" w:hAnsi="Times New Roman" w:cs="Times New Roman"/>
          </w:rPr>
          <w:fldChar w:fldCharType="end"/>
        </w:r>
      </w:ins>
      <w:r w:rsidR="009D733B">
        <w:rPr>
          <w:rFonts w:ascii="Times New Roman" w:hAnsi="Times New Roman" w:cs="Times New Roman"/>
        </w:rPr>
        <w:t xml:space="preserve">.  </w:t>
      </w:r>
      <w:r w:rsidR="00CF7181">
        <w:rPr>
          <w:rFonts w:ascii="Times New Roman" w:hAnsi="Times New Roman" w:cs="Times New Roman"/>
        </w:rPr>
        <w:t xml:space="preserve">I did not sample macroinvertebrates, </w:t>
      </w:r>
      <w:del w:id="111" w:author="Clay Arango" w:date="2019-07-02T11:01:00Z">
        <w:r w:rsidR="00CF7181" w:rsidDel="001C7B79">
          <w:rPr>
            <w:rFonts w:ascii="Times New Roman" w:hAnsi="Times New Roman" w:cs="Times New Roman"/>
          </w:rPr>
          <w:delText xml:space="preserve">and did </w:delText>
        </w:r>
      </w:del>
      <w:ins w:id="112" w:author="Clay Arango" w:date="2019-07-02T11:01:00Z">
        <w:r w:rsidR="001C7B79">
          <w:rPr>
            <w:rFonts w:ascii="Times New Roman" w:hAnsi="Times New Roman" w:cs="Times New Roman"/>
          </w:rPr>
          <w:t xml:space="preserve">so I could </w:t>
        </w:r>
      </w:ins>
      <w:r w:rsidR="00CF7181">
        <w:rPr>
          <w:rFonts w:ascii="Times New Roman" w:hAnsi="Times New Roman" w:cs="Times New Roman"/>
        </w:rPr>
        <w:t>not</w:t>
      </w:r>
      <w:r w:rsidR="00F22A14" w:rsidRPr="00A46C09">
        <w:rPr>
          <w:rFonts w:ascii="Times New Roman" w:hAnsi="Times New Roman" w:cs="Times New Roman"/>
        </w:rPr>
        <w:t xml:space="preserve"> detect this linkage</w:t>
      </w:r>
      <w:r w:rsidR="00F22A14">
        <w:rPr>
          <w:rFonts w:ascii="Times New Roman" w:hAnsi="Times New Roman" w:cs="Times New Roman"/>
        </w:rPr>
        <w:t xml:space="preserve"> </w:t>
      </w:r>
      <w:r w:rsidR="00CF7181">
        <w:rPr>
          <w:rFonts w:ascii="Times New Roman" w:hAnsi="Times New Roman" w:cs="Times New Roman"/>
        </w:rPr>
        <w:t>in my</w:t>
      </w:r>
      <w:r w:rsidR="00F22A14">
        <w:rPr>
          <w:rFonts w:ascii="Times New Roman" w:hAnsi="Times New Roman" w:cs="Times New Roman"/>
        </w:rPr>
        <w:t xml:space="preserve"> trout </w:t>
      </w:r>
      <w:r w:rsidR="00CF7181">
        <w:rPr>
          <w:rFonts w:ascii="Times New Roman" w:hAnsi="Times New Roman" w:cs="Times New Roman"/>
        </w:rPr>
        <w:t xml:space="preserve">data </w:t>
      </w:r>
      <w:r w:rsidR="00F22A14" w:rsidRPr="00A46C09">
        <w:rPr>
          <w:rFonts w:ascii="Times New Roman" w:hAnsi="Times New Roman" w:cs="Times New Roman"/>
        </w:rPr>
        <w:t>(</w:t>
      </w:r>
      <w:r w:rsidR="00F22A14" w:rsidRPr="00A46C09">
        <w:rPr>
          <w:rFonts w:ascii="Times New Roman" w:hAnsi="Times New Roman" w:cs="Times New Roman"/>
        </w:rPr>
        <w:fldChar w:fldCharType="begin"/>
      </w:r>
      <w:r w:rsidR="00F22A14" w:rsidRPr="00A46C09">
        <w:rPr>
          <w:rFonts w:ascii="Times New Roman" w:hAnsi="Times New Roman" w:cs="Times New Roman"/>
        </w:rPr>
        <w:instrText xml:space="preserve"> REF _Ref2756531 \h </w:instrText>
      </w:r>
      <w:r w:rsidR="00F22A14">
        <w:rPr>
          <w:rFonts w:ascii="Times New Roman" w:hAnsi="Times New Roman" w:cs="Times New Roman"/>
        </w:rPr>
        <w:instrText xml:space="preserve"> \* MERGEFORMAT </w:instrText>
      </w:r>
      <w:r w:rsidR="00F22A14" w:rsidRPr="00A46C09">
        <w:rPr>
          <w:rFonts w:ascii="Times New Roman" w:hAnsi="Times New Roman" w:cs="Times New Roman"/>
        </w:rPr>
      </w:r>
      <w:r w:rsidR="00F22A14" w:rsidRPr="00A46C09">
        <w:rPr>
          <w:rFonts w:ascii="Times New Roman" w:hAnsi="Times New Roman" w:cs="Times New Roman"/>
        </w:rPr>
        <w:fldChar w:fldCharType="separate"/>
      </w:r>
      <w:r w:rsidR="00F22A14" w:rsidRPr="00A46C09">
        <w:rPr>
          <w:rFonts w:ascii="Times New Roman" w:hAnsi="Times New Roman" w:cs="Times New Roman"/>
        </w:rPr>
        <w:t xml:space="preserve">Figure </w:t>
      </w:r>
      <w:r w:rsidR="00F22A14">
        <w:rPr>
          <w:rFonts w:ascii="Times New Roman" w:hAnsi="Times New Roman" w:cs="Times New Roman"/>
          <w:noProof/>
        </w:rPr>
        <w:t>14</w:t>
      </w:r>
      <w:r w:rsidR="00F22A14" w:rsidRPr="00A46C09">
        <w:rPr>
          <w:rFonts w:ascii="Times New Roman" w:hAnsi="Times New Roman" w:cs="Times New Roman"/>
        </w:rPr>
        <w:fldChar w:fldCharType="end"/>
      </w:r>
      <w:r w:rsidR="00F22A14" w:rsidRPr="00A46C09">
        <w:rPr>
          <w:rFonts w:ascii="Times New Roman" w:hAnsi="Times New Roman" w:cs="Times New Roman"/>
        </w:rPr>
        <w:t>.)</w:t>
      </w:r>
      <w:ins w:id="113" w:author="Clay Arango" w:date="2019-07-02T11:02:00Z">
        <w:r w:rsidR="001C7B79">
          <w:rPr>
            <w:rFonts w:ascii="Times New Roman" w:hAnsi="Times New Roman" w:cs="Times New Roman"/>
          </w:rPr>
          <w:t xml:space="preserve">, or </w:t>
        </w:r>
      </w:ins>
      <w:del w:id="114" w:author="Clay Arango" w:date="2019-07-02T11:02:00Z">
        <w:r w:rsidR="00CF7181" w:rsidDel="001C7B79">
          <w:rPr>
            <w:rFonts w:ascii="Times New Roman" w:hAnsi="Times New Roman" w:cs="Times New Roman"/>
          </w:rPr>
          <w:delText>.  P</w:delText>
        </w:r>
      </w:del>
      <w:ins w:id="115" w:author="Clay Arango" w:date="2019-07-02T11:02:00Z">
        <w:r w:rsidR="001C7B79">
          <w:rPr>
            <w:rFonts w:ascii="Times New Roman" w:hAnsi="Times New Roman" w:cs="Times New Roman"/>
          </w:rPr>
          <w:t>p</w:t>
        </w:r>
      </w:ins>
      <w:r w:rsidR="00CF7181">
        <w:rPr>
          <w:rFonts w:ascii="Times New Roman" w:hAnsi="Times New Roman" w:cs="Times New Roman"/>
        </w:rPr>
        <w:t>erhaps this</w:t>
      </w:r>
      <w:r w:rsidR="004C0569">
        <w:rPr>
          <w:rFonts w:ascii="Times New Roman" w:hAnsi="Times New Roman" w:cs="Times New Roman"/>
        </w:rPr>
        <w:t xml:space="preserve"> </w:t>
      </w:r>
      <w:r w:rsidRPr="00A46C09">
        <w:rPr>
          <w:rFonts w:ascii="Times New Roman" w:hAnsi="Times New Roman" w:cs="Times New Roman"/>
        </w:rPr>
        <w:t xml:space="preserve">relationship </w:t>
      </w:r>
      <w:r w:rsidR="00CF7181">
        <w:rPr>
          <w:rFonts w:ascii="Times New Roman" w:hAnsi="Times New Roman" w:cs="Times New Roman"/>
        </w:rPr>
        <w:t xml:space="preserve">is </w:t>
      </w:r>
      <w:r w:rsidRPr="00A46C09">
        <w:rPr>
          <w:rFonts w:ascii="Times New Roman" w:hAnsi="Times New Roman" w:cs="Times New Roman"/>
        </w:rPr>
        <w:t xml:space="preserve">obscured at higher trophic levels.  These conclusions are open to question however given the </w:t>
      </w:r>
      <w:r w:rsidR="00FE0517">
        <w:rPr>
          <w:rFonts w:ascii="Times New Roman" w:hAnsi="Times New Roman" w:cs="Times New Roman" w:hint="eastAsia"/>
          <w:lang w:eastAsia="ja-JP"/>
        </w:rPr>
        <w:t xml:space="preserve">relatively low sample size and </w:t>
      </w:r>
      <w:r w:rsidR="004C0569">
        <w:rPr>
          <w:rFonts w:ascii="Times New Roman" w:hAnsi="Times New Roman" w:cs="Times New Roman"/>
          <w:lang w:eastAsia="ja-JP"/>
        </w:rPr>
        <w:t>possibly</w:t>
      </w:r>
      <w:r w:rsidR="00FE0517">
        <w:rPr>
          <w:rFonts w:ascii="Times New Roman" w:hAnsi="Times New Roman" w:cs="Times New Roman" w:hint="eastAsia"/>
          <w:lang w:eastAsia="ja-JP"/>
        </w:rPr>
        <w:t xml:space="preserve"> </w:t>
      </w:r>
      <w:r w:rsidRPr="00A46C09">
        <w:rPr>
          <w:rFonts w:ascii="Times New Roman" w:hAnsi="Times New Roman" w:cs="Times New Roman"/>
        </w:rPr>
        <w:t>problematic metabolism estimations.</w:t>
      </w:r>
    </w:p>
    <w:p w14:paraId="6637E093" w14:textId="7BB7334D" w:rsidR="007C3908" w:rsidRPr="00A46C09" w:rsidRDefault="007C3908" w:rsidP="007C3908">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Future Studies</w:t>
      </w:r>
    </w:p>
    <w:p w14:paraId="313435CC" w14:textId="781ADC01" w:rsidR="00812479" w:rsidRPr="00A46C09" w:rsidRDefault="00812479" w:rsidP="003D61DC">
      <w:pPr>
        <w:spacing w:line="480" w:lineRule="auto"/>
        <w:rPr>
          <w:rFonts w:ascii="Times New Roman" w:hAnsi="Times New Roman" w:cs="Times New Roman"/>
        </w:rPr>
      </w:pPr>
      <w:r w:rsidRPr="00A46C09">
        <w:rPr>
          <w:rFonts w:ascii="Times New Roman" w:hAnsi="Times New Roman" w:cs="Times New Roman"/>
        </w:rPr>
        <w:tab/>
        <w:t xml:space="preserve">Future studies that attempt to estimate </w:t>
      </w:r>
      <w:r w:rsidR="00FE0517" w:rsidRPr="00A46C09">
        <w:rPr>
          <w:rFonts w:ascii="Times New Roman" w:hAnsi="Times New Roman" w:cs="Times New Roman"/>
        </w:rPr>
        <w:t xml:space="preserve">whole stream </w:t>
      </w:r>
      <w:r w:rsidRPr="00A46C09">
        <w:rPr>
          <w:rFonts w:ascii="Times New Roman" w:hAnsi="Times New Roman" w:cs="Times New Roman"/>
        </w:rPr>
        <w:t xml:space="preserve">headwater metabolism using diel oxygen curves without using gas tracers to estimate the gas exchange may be better served by altering the methods presented here.  Using inverse modeling to estimate the gas exchange is likely a preferable technique </w:t>
      </w:r>
      <w:r w:rsidR="006147C6">
        <w:rPr>
          <w:rFonts w:ascii="Times New Roman" w:hAnsi="Times New Roman" w:cs="Times New Roman"/>
        </w:rPr>
        <w:t>than using a</w:t>
      </w:r>
      <w:r w:rsidR="009D733B">
        <w:rPr>
          <w:rFonts w:ascii="Times New Roman" w:hAnsi="Times New Roman" w:cs="Times New Roman"/>
        </w:rPr>
        <w:t xml:space="preserve"> linear equation based on stream slope</w:t>
      </w:r>
      <w:r w:rsidR="006147C6">
        <w:rPr>
          <w:rFonts w:ascii="Times New Roman" w:hAnsi="Times New Roman" w:cs="Times New Roman"/>
        </w:rPr>
        <w:t xml:space="preserve"> which I have done (examples in methods)</w:t>
      </w:r>
      <w:r w:rsidR="009D733B">
        <w:rPr>
          <w:rFonts w:ascii="Times New Roman" w:hAnsi="Times New Roman" w:cs="Times New Roman"/>
        </w:rPr>
        <w:t>.  M</w:t>
      </w:r>
      <w:r w:rsidRPr="00A46C09">
        <w:rPr>
          <w:rFonts w:ascii="Times New Roman" w:hAnsi="Times New Roman" w:cs="Times New Roman"/>
        </w:rPr>
        <w:t>odel results with a negative gas exchange, negative GPP, and positive ER will still need to be left out of the analysis</w:t>
      </w:r>
      <w:r w:rsidR="009D733B">
        <w:rPr>
          <w:rFonts w:ascii="Times New Roman" w:hAnsi="Times New Roman" w:cs="Times New Roman"/>
        </w:rPr>
        <w:t xml:space="preserve"> though</w:t>
      </w:r>
      <w:ins w:id="116" w:author="Clay Arango" w:date="2019-07-02T11:03:00Z">
        <w:r w:rsidR="001C7B79">
          <w:rPr>
            <w:rFonts w:ascii="Times New Roman" w:hAnsi="Times New Roman" w:cs="Times New Roman"/>
          </w:rPr>
          <w:t xml:space="preserve">, so </w:t>
        </w:r>
      </w:ins>
      <w:del w:id="117" w:author="Clay Arango" w:date="2019-07-02T11:03:00Z">
        <w:r w:rsidRPr="00A46C09" w:rsidDel="001C7B79">
          <w:rPr>
            <w:rFonts w:ascii="Times New Roman" w:hAnsi="Times New Roman" w:cs="Times New Roman"/>
          </w:rPr>
          <w:delText>.  I</w:delText>
        </w:r>
      </w:del>
      <w:ins w:id="118" w:author="Clay Arango" w:date="2019-07-02T11:03:00Z">
        <w:r w:rsidR="001C7B79">
          <w:rPr>
            <w:rFonts w:ascii="Times New Roman" w:hAnsi="Times New Roman" w:cs="Times New Roman"/>
          </w:rPr>
          <w:t>i</w:t>
        </w:r>
      </w:ins>
      <w:r w:rsidRPr="00A46C09">
        <w:rPr>
          <w:rFonts w:ascii="Times New Roman" w:hAnsi="Times New Roman" w:cs="Times New Roman"/>
        </w:rPr>
        <w:t>ncreasing the initial sample size to c</w:t>
      </w:r>
      <w:r w:rsidR="003E386D" w:rsidRPr="00A46C09">
        <w:rPr>
          <w:rFonts w:ascii="Times New Roman" w:hAnsi="Times New Roman" w:cs="Times New Roman"/>
        </w:rPr>
        <w:t>ompensate for this eventual loss of data may offset this</w:t>
      </w:r>
      <w:ins w:id="119" w:author="Clay Arango" w:date="2019-07-02T11:03:00Z">
        <w:r w:rsidR="001C7B79">
          <w:rPr>
            <w:rFonts w:ascii="Times New Roman" w:hAnsi="Times New Roman" w:cs="Times New Roman"/>
          </w:rPr>
          <w:t>.  Also</w:t>
        </w:r>
      </w:ins>
      <w:r w:rsidR="005F686F" w:rsidRPr="00A46C09">
        <w:rPr>
          <w:rFonts w:ascii="Times New Roman" w:hAnsi="Times New Roman" w:cs="Times New Roman"/>
        </w:rPr>
        <w:t xml:space="preserve">, </w:t>
      </w:r>
      <w:del w:id="120" w:author="Clay Arango" w:date="2019-07-02T11:03:00Z">
        <w:r w:rsidR="005F686F" w:rsidRPr="00A46C09" w:rsidDel="001C7B79">
          <w:rPr>
            <w:rFonts w:ascii="Times New Roman" w:hAnsi="Times New Roman" w:cs="Times New Roman"/>
          </w:rPr>
          <w:delText xml:space="preserve">so </w:delText>
        </w:r>
      </w:del>
      <w:r w:rsidR="005F686F" w:rsidRPr="00A46C09">
        <w:rPr>
          <w:rFonts w:ascii="Times New Roman" w:hAnsi="Times New Roman" w:cs="Times New Roman"/>
        </w:rPr>
        <w:t>i</w:t>
      </w:r>
      <w:r w:rsidRPr="00A46C09">
        <w:rPr>
          <w:rFonts w:ascii="Times New Roman" w:hAnsi="Times New Roman" w:cs="Times New Roman"/>
        </w:rPr>
        <w:t xml:space="preserve">ncreasing the sampling rate of the </w:t>
      </w:r>
      <w:r w:rsidR="005F686F" w:rsidRPr="00A46C09">
        <w:rPr>
          <w:rFonts w:ascii="Times New Roman" w:hAnsi="Times New Roman" w:cs="Times New Roman"/>
        </w:rPr>
        <w:t xml:space="preserve">DO meter </w:t>
      </w:r>
      <w:r w:rsidRPr="00A46C09">
        <w:rPr>
          <w:rFonts w:ascii="Times New Roman" w:hAnsi="Times New Roman" w:cs="Times New Roman"/>
        </w:rPr>
        <w:t xml:space="preserve">to 1 minute or less </w:t>
      </w:r>
      <w:r w:rsidR="005F686F" w:rsidRPr="00A46C09">
        <w:rPr>
          <w:rFonts w:ascii="Times New Roman" w:hAnsi="Times New Roman" w:cs="Times New Roman"/>
        </w:rPr>
        <w:t xml:space="preserve">might </w:t>
      </w:r>
      <w:r w:rsidRPr="00A46C09">
        <w:rPr>
          <w:rFonts w:ascii="Times New Roman" w:hAnsi="Times New Roman" w:cs="Times New Roman"/>
        </w:rPr>
        <w:t>increase the resolution of the data</w:t>
      </w:r>
      <w:r w:rsidR="005F686F" w:rsidRPr="00A46C09">
        <w:rPr>
          <w:rFonts w:ascii="Times New Roman" w:hAnsi="Times New Roman" w:cs="Times New Roman"/>
        </w:rPr>
        <w:t xml:space="preserve"> to improve results</w:t>
      </w:r>
      <w:ins w:id="121" w:author="Clay Arango" w:date="2019-07-02T11:03:00Z">
        <w:r w:rsidR="001C7B79">
          <w:rPr>
            <w:rFonts w:ascii="Times New Roman" w:hAnsi="Times New Roman" w:cs="Times New Roman"/>
          </w:rPr>
          <w:t xml:space="preserve"> and decrease the number of sites that would need to be dropped due to spurious estimates</w:t>
        </w:r>
      </w:ins>
      <w:r w:rsidRPr="00A46C09">
        <w:rPr>
          <w:rFonts w:ascii="Times New Roman" w:hAnsi="Times New Roman" w:cs="Times New Roman"/>
        </w:rPr>
        <w:t xml:space="preserve">.  These changes have the benefit of relatively simple methodology although </w:t>
      </w:r>
      <w:r w:rsidR="005F686F" w:rsidRPr="00A46C09">
        <w:rPr>
          <w:rFonts w:ascii="Times New Roman" w:hAnsi="Times New Roman" w:cs="Times New Roman"/>
        </w:rPr>
        <w:t xml:space="preserve">the technique </w:t>
      </w:r>
      <w:r w:rsidRPr="00A46C09">
        <w:rPr>
          <w:rFonts w:ascii="Times New Roman" w:hAnsi="Times New Roman" w:cs="Times New Roman"/>
        </w:rPr>
        <w:t xml:space="preserve">may still be limited to streams of lower slopes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Jr. and Madinger 2018)</w:t>
      </w:r>
      <w:r w:rsidRPr="00A46C09">
        <w:rPr>
          <w:rFonts w:ascii="Times New Roman" w:hAnsi="Times New Roman" w:cs="Times New Roman"/>
        </w:rPr>
        <w:fldChar w:fldCharType="end"/>
      </w:r>
      <w:r w:rsidRPr="00A46C09">
        <w:rPr>
          <w:rFonts w:ascii="Times New Roman" w:hAnsi="Times New Roman" w:cs="Times New Roman"/>
        </w:rPr>
        <w:t xml:space="preserve">.  </w:t>
      </w:r>
    </w:p>
    <w:p w14:paraId="3B00A11C" w14:textId="1AB91B88"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Another possibility may be to use an equation to derive the gas exchange value involving more parameters than slope.  A meta-analysis by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Palumbo and Brown (2014)</w:t>
      </w:r>
      <w:r w:rsidRPr="00A46C09">
        <w:rPr>
          <w:rFonts w:ascii="Times New Roman" w:hAnsi="Times New Roman" w:cs="Times New Roman"/>
        </w:rPr>
        <w:fldChar w:fldCharType="end"/>
      </w:r>
      <w:r w:rsidRPr="00A46C09">
        <w:rPr>
          <w:rFonts w:ascii="Times New Roman" w:hAnsi="Times New Roman" w:cs="Times New Roman"/>
        </w:rPr>
        <w:t xml:space="preserve"> which evaluated 18 different equations affirm that using equations that have slope as a parameter are less biased than equations which do not have slope as a parameter.  They </w:t>
      </w:r>
      <w:r w:rsidRPr="00A46C09">
        <w:rPr>
          <w:rFonts w:ascii="Times New Roman" w:hAnsi="Times New Roman" w:cs="Times New Roman"/>
        </w:rPr>
        <w:lastRenderedPageBreak/>
        <w:t xml:space="preserve">then suggest an equation from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Thackston and Dawson (2001)</w:t>
      </w:r>
      <w:r w:rsidRPr="00A46C09">
        <w:rPr>
          <w:rFonts w:ascii="Times New Roman" w:hAnsi="Times New Roman" w:cs="Times New Roman"/>
        </w:rPr>
        <w:fldChar w:fldCharType="end"/>
      </w:r>
      <w:r w:rsidRPr="00A46C09">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Ulseth et al. (2019)</w:t>
      </w:r>
      <w:r w:rsidRPr="00A46C09">
        <w:rPr>
          <w:rFonts w:ascii="Times New Roman" w:hAnsi="Times New Roman" w:cs="Times New Roman"/>
        </w:rPr>
        <w:fldChar w:fldCharType="end"/>
      </w:r>
      <w:r w:rsidRPr="00A46C09">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w:t>
      </w:r>
      <w:r w:rsidR="00460FBE">
        <w:rPr>
          <w:rFonts w:ascii="Times New Roman" w:hAnsi="Times New Roman" w:cs="Times New Roman"/>
        </w:rPr>
        <w:t xml:space="preserve">(slopes in my study range 2-10%; </w:t>
      </w:r>
      <w:r w:rsidR="00460FBE">
        <w:rPr>
          <w:rFonts w:ascii="Times New Roman" w:hAnsi="Times New Roman" w:cs="Times New Roman"/>
        </w:rPr>
        <w:fldChar w:fldCharType="begin"/>
      </w:r>
      <w:r w:rsidR="00460FBE">
        <w:rPr>
          <w:rFonts w:ascii="Times New Roman" w:hAnsi="Times New Roman" w:cs="Times New Roman"/>
        </w:rPr>
        <w:instrText xml:space="preserve"> REF _Ref5791022 \h </w:instrText>
      </w:r>
      <w:r w:rsidR="00460FBE">
        <w:rPr>
          <w:rFonts w:ascii="Times New Roman" w:hAnsi="Times New Roman" w:cs="Times New Roman"/>
        </w:rPr>
      </w:r>
      <w:r w:rsidR="00460FBE">
        <w:rPr>
          <w:rFonts w:ascii="Times New Roman" w:hAnsi="Times New Roman" w:cs="Times New Roman"/>
        </w:rPr>
        <w:fldChar w:fldCharType="separate"/>
      </w:r>
      <w:r w:rsidR="00460FBE" w:rsidRPr="00A46C09">
        <w:rPr>
          <w:rFonts w:ascii="Times New Roman" w:hAnsi="Times New Roman" w:cs="Times New Roman"/>
        </w:rPr>
        <w:t xml:space="preserve">Table </w:t>
      </w:r>
      <w:r w:rsidR="00460FBE">
        <w:rPr>
          <w:rFonts w:ascii="Times New Roman" w:hAnsi="Times New Roman" w:cs="Times New Roman"/>
          <w:noProof/>
        </w:rPr>
        <w:t>1</w:t>
      </w:r>
      <w:r w:rsidR="00460FBE">
        <w:rPr>
          <w:rFonts w:ascii="Times New Roman" w:hAnsi="Times New Roman" w:cs="Times New Roman"/>
        </w:rPr>
        <w:fldChar w:fldCharType="end"/>
      </w:r>
      <w:r w:rsidR="00460FBE">
        <w:rPr>
          <w:rFonts w:ascii="Times New Roman" w:hAnsi="Times New Roman" w:cs="Times New Roman"/>
        </w:rPr>
        <w:t xml:space="preserve">) </w:t>
      </w:r>
      <w:r w:rsidRPr="00A46C09">
        <w:rPr>
          <w:rFonts w:ascii="Times New Roman" w:hAnsi="Times New Roman" w:cs="Times New Roman"/>
        </w:rPr>
        <w:t xml:space="preserve">causes disproportionate increases in gas exchange because air bubbles begin to form and become entrained in the water column.  This study does not suggest an equation to use for my application, </w:t>
      </w:r>
      <w:r w:rsidR="00FE0517">
        <w:rPr>
          <w:rFonts w:ascii="Times New Roman" w:hAnsi="Times New Roman" w:cs="Times New Roman" w:hint="eastAsia"/>
          <w:lang w:eastAsia="ja-JP"/>
        </w:rPr>
        <w:t>but</w:t>
      </w:r>
      <w:r w:rsidR="00FE0517" w:rsidRPr="00A46C09">
        <w:rPr>
          <w:rFonts w:ascii="Times New Roman" w:hAnsi="Times New Roman" w:cs="Times New Roman"/>
        </w:rPr>
        <w:t xml:space="preserve"> </w:t>
      </w:r>
      <w:r w:rsidRPr="00A46C09">
        <w:rPr>
          <w:rFonts w:ascii="Times New Roman" w:hAnsi="Times New Roman" w:cs="Times New Roman"/>
        </w:rPr>
        <w:t xml:space="preserve">there appears to be much work attempting to extend equations for predictions of gas exchange rates to </w:t>
      </w:r>
      <w:ins w:id="122" w:author="Clay Arango" w:date="2019-07-02T11:05:00Z">
        <w:r w:rsidR="001C7B79" w:rsidRPr="00A46C09">
          <w:rPr>
            <w:rFonts w:ascii="Times New Roman" w:hAnsi="Times New Roman" w:cs="Times New Roman"/>
          </w:rPr>
          <w:t xml:space="preserve">mountainous </w:t>
        </w:r>
      </w:ins>
      <w:r w:rsidRPr="00A46C09">
        <w:rPr>
          <w:rFonts w:ascii="Times New Roman" w:hAnsi="Times New Roman" w:cs="Times New Roman"/>
        </w:rPr>
        <w:t xml:space="preserve">headwater </w:t>
      </w:r>
      <w:del w:id="123" w:author="Clay Arango" w:date="2019-07-02T11:05:00Z">
        <w:r w:rsidRPr="00A46C09" w:rsidDel="001C7B79">
          <w:rPr>
            <w:rFonts w:ascii="Times New Roman" w:hAnsi="Times New Roman" w:cs="Times New Roman"/>
          </w:rPr>
          <w:delText xml:space="preserve">mountainous </w:delText>
        </w:r>
      </w:del>
      <w:r w:rsidRPr="00A46C09">
        <w:rPr>
          <w:rFonts w:ascii="Times New Roman" w:hAnsi="Times New Roman" w:cs="Times New Roman"/>
        </w:rPr>
        <w:t>streams</w:t>
      </w:r>
      <w:r w:rsidR="00FE0517">
        <w:rPr>
          <w:rFonts w:ascii="Times New Roman" w:hAnsi="Times New Roman" w:cs="Times New Roman" w:hint="eastAsia"/>
          <w:lang w:eastAsia="ja-JP"/>
        </w:rPr>
        <w:t>,</w:t>
      </w:r>
      <w:r w:rsidRPr="00A46C09">
        <w:rPr>
          <w:rFonts w:ascii="Times New Roman" w:hAnsi="Times New Roman" w:cs="Times New Roman"/>
        </w:rPr>
        <w:t xml:space="preserve"> </w:t>
      </w:r>
      <w:r w:rsidR="00FE0517">
        <w:rPr>
          <w:rFonts w:ascii="Times New Roman" w:hAnsi="Times New Roman" w:cs="Times New Roman" w:hint="eastAsia"/>
          <w:lang w:eastAsia="ja-JP"/>
        </w:rPr>
        <w:t xml:space="preserve">so </w:t>
      </w:r>
      <w:r w:rsidRPr="00A46C09">
        <w:rPr>
          <w:rFonts w:ascii="Times New Roman" w:hAnsi="Times New Roman" w:cs="Times New Roman"/>
        </w:rPr>
        <w:t>this may be expected in the near future.</w:t>
      </w:r>
    </w:p>
    <w:p w14:paraId="22318C63" w14:textId="5040D2E6"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Other techniques for estimating the gas exchange rate in headwaters likely exist for future studies of this kind.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sidRPr="00A46C09">
        <w:rPr>
          <w:rFonts w:ascii="Cambria Math" w:hAnsi="Cambria Math" w:cs="Cambria Math"/>
        </w:rPr>
        <w:instrText>∼</w:instrText>
      </w:r>
      <w:r w:rsidR="00C945B5" w:rsidRPr="00A46C09">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Pennington et al. (2018)</w:t>
      </w:r>
      <w:r w:rsidRPr="00A46C09">
        <w:rPr>
          <w:rFonts w:ascii="Times New Roman" w:hAnsi="Times New Roman" w:cs="Times New Roman"/>
        </w:rPr>
        <w:fldChar w:fldCharType="end"/>
      </w:r>
      <w:r w:rsidRPr="00A46C09">
        <w:rPr>
          <w:rFonts w:ascii="Times New Roman" w:hAnsi="Times New Roman" w:cs="Times New Roman"/>
        </w:rPr>
        <w:t xml:space="preserve"> found that the gas exchange rate can be calculated from the simultaneous measurement of both DO and CO</w:t>
      </w:r>
      <w:r w:rsidRPr="00A46C09">
        <w:rPr>
          <w:rFonts w:ascii="Times New Roman" w:hAnsi="Times New Roman" w:cs="Times New Roman"/>
          <w:vertAlign w:val="subscript"/>
        </w:rPr>
        <w:t>2</w:t>
      </w:r>
      <w:r w:rsidRPr="00A46C09">
        <w:rPr>
          <w:rFonts w:ascii="Times New Roman" w:hAnsi="Times New Roman" w:cs="Times New Roman"/>
        </w:rPr>
        <w:t xml:space="preserve">.  This technique involves more instrumentation and more complex calculations but is uninvasive and produces a time-series of the gas exchange rate such that </w:t>
      </w:r>
      <w:r w:rsidR="00B06285">
        <w:rPr>
          <w:rFonts w:ascii="Times New Roman" w:hAnsi="Times New Roman" w:cs="Times New Roman"/>
        </w:rPr>
        <w:t>changing</w:t>
      </w:r>
      <w:r w:rsidR="00B06285" w:rsidRPr="00A46C09">
        <w:rPr>
          <w:rFonts w:ascii="Times New Roman" w:hAnsi="Times New Roman" w:cs="Times New Roman"/>
        </w:rPr>
        <w:t xml:space="preserve"> </w:t>
      </w:r>
      <w:r w:rsidRPr="00A46C09">
        <w:rPr>
          <w:rFonts w:ascii="Times New Roman" w:hAnsi="Times New Roman" w:cs="Times New Roman"/>
        </w:rPr>
        <w:t>environment</w:t>
      </w:r>
      <w:r w:rsidR="00B06285">
        <w:rPr>
          <w:rFonts w:ascii="Times New Roman" w:hAnsi="Times New Roman" w:cs="Times New Roman"/>
        </w:rPr>
        <w:t>al</w:t>
      </w:r>
      <w:r w:rsidRPr="00A46C09">
        <w:rPr>
          <w:rFonts w:ascii="Times New Roman" w:hAnsi="Times New Roman" w:cs="Times New Roman"/>
        </w:rPr>
        <w:t xml:space="preserve"> conditions </w:t>
      </w:r>
      <w:r w:rsidR="00B06285">
        <w:rPr>
          <w:rFonts w:ascii="Times New Roman" w:hAnsi="Times New Roman" w:cs="Times New Roman"/>
        </w:rPr>
        <w:t xml:space="preserve">that </w:t>
      </w:r>
      <w:r w:rsidRPr="00A46C09">
        <w:rPr>
          <w:rFonts w:ascii="Times New Roman" w:hAnsi="Times New Roman" w:cs="Times New Roman"/>
        </w:rPr>
        <w:t xml:space="preserve">alter the gas exchange </w:t>
      </w:r>
      <w:r w:rsidR="00B06285">
        <w:rPr>
          <w:rFonts w:ascii="Times New Roman" w:hAnsi="Times New Roman" w:cs="Times New Roman"/>
        </w:rPr>
        <w:t xml:space="preserve">rate </w:t>
      </w:r>
      <w:r w:rsidRPr="00A46C09">
        <w:rPr>
          <w:rFonts w:ascii="Times New Roman" w:hAnsi="Times New Roman" w:cs="Times New Roman"/>
        </w:rPr>
        <w:t xml:space="preserve">(e.g. flow variation, surface wind movement) </w:t>
      </w:r>
      <w:del w:id="124" w:author="Clay Arango" w:date="2019-07-02T11:05:00Z">
        <w:r w:rsidRPr="00A46C09" w:rsidDel="001C7B79">
          <w:rPr>
            <w:rFonts w:ascii="Times New Roman" w:hAnsi="Times New Roman" w:cs="Times New Roman"/>
          </w:rPr>
          <w:delText xml:space="preserve">will </w:delText>
        </w:r>
      </w:del>
      <w:ins w:id="125" w:author="Clay Arango" w:date="2019-07-02T11:05:00Z">
        <w:r w:rsidR="001C7B79">
          <w:rPr>
            <w:rFonts w:ascii="Times New Roman" w:hAnsi="Times New Roman" w:cs="Times New Roman"/>
          </w:rPr>
          <w:t>can</w:t>
        </w:r>
        <w:r w:rsidR="001C7B79" w:rsidRPr="00A46C09">
          <w:rPr>
            <w:rFonts w:ascii="Times New Roman" w:hAnsi="Times New Roman" w:cs="Times New Roman"/>
          </w:rPr>
          <w:t xml:space="preserve"> </w:t>
        </w:r>
      </w:ins>
      <w:r w:rsidRPr="00A46C09">
        <w:rPr>
          <w:rFonts w:ascii="Times New Roman" w:hAnsi="Times New Roman" w:cs="Times New Roman"/>
        </w:rPr>
        <w:t xml:space="preserve">be </w:t>
      </w:r>
      <w:r w:rsidR="00BB450C">
        <w:rPr>
          <w:rFonts w:ascii="Times New Roman" w:hAnsi="Times New Roman" w:cs="Times New Roman"/>
        </w:rPr>
        <w:t xml:space="preserve">dynamically </w:t>
      </w:r>
      <w:del w:id="126" w:author="Clay Arango" w:date="2019-07-02T11:05:00Z">
        <w:r w:rsidRPr="00A46C09" w:rsidDel="001C7B79">
          <w:rPr>
            <w:rFonts w:ascii="Times New Roman" w:hAnsi="Times New Roman" w:cs="Times New Roman"/>
          </w:rPr>
          <w:delText>accounted for</w:delText>
        </w:r>
      </w:del>
      <w:ins w:id="127" w:author="Clay Arango" w:date="2019-07-02T11:05:00Z">
        <w:r w:rsidR="001C7B79">
          <w:rPr>
            <w:rFonts w:ascii="Times New Roman" w:hAnsi="Times New Roman" w:cs="Times New Roman"/>
          </w:rPr>
          <w:t>modeled</w:t>
        </w:r>
      </w:ins>
      <w:r w:rsidRPr="00A46C09">
        <w:rPr>
          <w:rFonts w:ascii="Times New Roman" w:hAnsi="Times New Roman" w:cs="Times New Roman"/>
        </w:rPr>
        <w:t xml:space="preserve">.  Another promising and creative avenue of research in this area makes use of sound.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Morse et al. (2007)</w:t>
      </w:r>
      <w:r w:rsidRPr="00A46C09">
        <w:rPr>
          <w:rFonts w:ascii="Times New Roman" w:hAnsi="Times New Roman" w:cs="Times New Roman"/>
        </w:rPr>
        <w:fldChar w:fldCharType="end"/>
      </w:r>
      <w:r w:rsidRPr="00A46C09">
        <w:rPr>
          <w:rFonts w:ascii="Times New Roman" w:hAnsi="Times New Roman" w:cs="Times New Roman"/>
        </w:rPr>
        <w:t xml:space="preserve"> reasoned that turbulence drives gas exchange in steep streams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(Chanson and Toombes 2003)</w:t>
      </w:r>
      <w:r w:rsidRPr="00A46C09">
        <w:rPr>
          <w:rFonts w:ascii="Times New Roman" w:hAnsi="Times New Roman" w:cs="Times New Roman"/>
        </w:rPr>
        <w:fldChar w:fldCharType="end"/>
      </w:r>
      <w:r w:rsidRPr="00A46C09">
        <w:rPr>
          <w:rFonts w:ascii="Times New Roman" w:hAnsi="Times New Roman" w:cs="Times New Roman"/>
        </w:rPr>
        <w:t xml:space="preserve"> and </w:t>
      </w:r>
      <w:r w:rsidRPr="00A46C09">
        <w:rPr>
          <w:rFonts w:ascii="Times New Roman" w:hAnsi="Times New Roman" w:cs="Times New Roman"/>
        </w:rPr>
        <w:lastRenderedPageBreak/>
        <w:t xml:space="preserve">turbulence has acoustic properties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(Leighton 2012)</w:t>
      </w:r>
      <w:r w:rsidRPr="00A46C09">
        <w:rPr>
          <w:rFonts w:ascii="Times New Roman" w:hAnsi="Times New Roman" w:cs="Times New Roman"/>
        </w:rPr>
        <w:fldChar w:fldCharType="end"/>
      </w:r>
      <w:r w:rsidRPr="00A46C09">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828B566" w14:textId="1D75391B" w:rsidR="005F5887" w:rsidRPr="00A46C09" w:rsidRDefault="005F5887" w:rsidP="005F5887">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Conclusion</w:t>
      </w:r>
    </w:p>
    <w:p w14:paraId="780210FA" w14:textId="5E889922" w:rsidR="00CD2F1B" w:rsidRPr="00A46C09" w:rsidRDefault="006A5D0E" w:rsidP="003D61DC">
      <w:pPr>
        <w:spacing w:line="480" w:lineRule="auto"/>
        <w:ind w:firstLine="720"/>
        <w:rPr>
          <w:rFonts w:ascii="Times New Roman" w:hAnsi="Times New Roman" w:cs="Times New Roman"/>
        </w:rPr>
      </w:pPr>
      <w:r w:rsidRPr="00A46C09">
        <w:rPr>
          <w:rFonts w:ascii="Times New Roman" w:hAnsi="Times New Roman" w:cs="Times New Roman"/>
        </w:rPr>
        <w:t xml:space="preserve">It appears that the mountainous headwater streams in Kittitas County I studied display characteristics that are fairly consistent with what would be expected.  The streams are steep, cool, dark, low in nitrogen, and high in DOC.  They are </w:t>
      </w:r>
      <w:r w:rsidR="00D81E3E">
        <w:rPr>
          <w:rFonts w:ascii="Times New Roman" w:hAnsi="Times New Roman" w:cs="Times New Roman"/>
        </w:rPr>
        <w:t xml:space="preserve">somewhat </w:t>
      </w:r>
      <w:r w:rsidRPr="00A46C09">
        <w:rPr>
          <w:rFonts w:ascii="Times New Roman" w:hAnsi="Times New Roman" w:cs="Times New Roman"/>
        </w:rPr>
        <w:t xml:space="preserve">high in SRP.  The </w:t>
      </w:r>
      <w:r w:rsidR="00CD2F1B" w:rsidRPr="00A46C09">
        <w:rPr>
          <w:rFonts w:ascii="Times New Roman" w:hAnsi="Times New Roman" w:cs="Times New Roman"/>
        </w:rPr>
        <w:t xml:space="preserve">cutthroat </w:t>
      </w:r>
      <w:r w:rsidRPr="00A46C09">
        <w:rPr>
          <w:rFonts w:ascii="Times New Roman" w:hAnsi="Times New Roman" w:cs="Times New Roman"/>
        </w:rPr>
        <w:t xml:space="preserve">trout biomass is </w:t>
      </w:r>
      <w:r w:rsidR="00D81E3E">
        <w:rPr>
          <w:rFonts w:ascii="Times New Roman" w:hAnsi="Times New Roman" w:cs="Times New Roman"/>
        </w:rPr>
        <w:t xml:space="preserve">high but </w:t>
      </w:r>
      <w:r w:rsidRPr="00A46C09">
        <w:rPr>
          <w:rFonts w:ascii="Times New Roman" w:hAnsi="Times New Roman" w:cs="Times New Roman"/>
        </w:rPr>
        <w:t>within expected ranges and</w:t>
      </w:r>
      <w:r w:rsidR="00CD2F1B" w:rsidRPr="00A46C09">
        <w:rPr>
          <w:rFonts w:ascii="Times New Roman" w:hAnsi="Times New Roman" w:cs="Times New Roman"/>
        </w:rPr>
        <w:t xml:space="preserve"> the</w:t>
      </w:r>
      <w:r w:rsidR="00D81E3E">
        <w:rPr>
          <w:rFonts w:ascii="Times New Roman" w:hAnsi="Times New Roman" w:cs="Times New Roman"/>
        </w:rPr>
        <w:t>se</w:t>
      </w:r>
      <w:r w:rsidR="00CD2F1B" w:rsidRPr="00A46C09">
        <w:rPr>
          <w:rFonts w:ascii="Times New Roman" w:hAnsi="Times New Roman" w:cs="Times New Roman"/>
        </w:rPr>
        <w:t xml:space="preserve"> fish</w:t>
      </w:r>
      <w:r w:rsidRPr="00A46C09">
        <w:rPr>
          <w:rFonts w:ascii="Times New Roman" w:hAnsi="Times New Roman" w:cs="Times New Roman"/>
        </w:rPr>
        <w:t xml:space="preserve"> </w:t>
      </w:r>
      <w:r w:rsidR="00D81E3E">
        <w:rPr>
          <w:rFonts w:ascii="Times New Roman" w:hAnsi="Times New Roman" w:cs="Times New Roman"/>
        </w:rPr>
        <w:t>have a tendency to inhabit</w:t>
      </w:r>
      <w:r w:rsidR="00D81E3E" w:rsidRPr="00A46C09">
        <w:rPr>
          <w:rFonts w:ascii="Times New Roman" w:hAnsi="Times New Roman" w:cs="Times New Roman"/>
        </w:rPr>
        <w:t xml:space="preserve"> </w:t>
      </w:r>
      <w:r w:rsidRPr="00A46C09">
        <w:rPr>
          <w:rFonts w:ascii="Times New Roman" w:hAnsi="Times New Roman" w:cs="Times New Roman"/>
        </w:rPr>
        <w:t>colder water</w:t>
      </w:r>
      <w:r w:rsidR="00D81E3E">
        <w:rPr>
          <w:rFonts w:ascii="Times New Roman" w:hAnsi="Times New Roman" w:cs="Times New Roman"/>
        </w:rPr>
        <w:t>,</w:t>
      </w:r>
      <w:r w:rsidRPr="00A46C09">
        <w:rPr>
          <w:rFonts w:ascii="Times New Roman" w:hAnsi="Times New Roman" w:cs="Times New Roman"/>
        </w:rPr>
        <w:t xml:space="preserve"> probably because of competition with </w:t>
      </w:r>
      <w:r w:rsidR="00CD2F1B" w:rsidRPr="00A46C09">
        <w:rPr>
          <w:rFonts w:ascii="Times New Roman" w:hAnsi="Times New Roman" w:cs="Times New Roman"/>
        </w:rPr>
        <w:t>rainbow trout</w:t>
      </w:r>
      <w:r w:rsidR="00FE0517">
        <w:rPr>
          <w:rFonts w:ascii="Times New Roman" w:hAnsi="Times New Roman" w:cs="Times New Roman" w:hint="eastAsia"/>
          <w:lang w:eastAsia="ja-JP"/>
        </w:rPr>
        <w:t xml:space="preserve"> in warmer water</w:t>
      </w:r>
      <w:r w:rsidR="00CD2F1B" w:rsidRPr="00A46C09">
        <w:rPr>
          <w:rFonts w:ascii="Times New Roman" w:hAnsi="Times New Roman" w:cs="Times New Roman"/>
        </w:rPr>
        <w:t xml:space="preserve">.  They seem to </w:t>
      </w:r>
      <w:r w:rsidR="00D81E3E">
        <w:rPr>
          <w:rFonts w:ascii="Times New Roman" w:hAnsi="Times New Roman" w:cs="Times New Roman"/>
        </w:rPr>
        <w:t xml:space="preserve">be found </w:t>
      </w:r>
      <w:del w:id="128" w:author="Clay Arango" w:date="2019-07-02T11:06:00Z">
        <w:r w:rsidR="00D81E3E" w:rsidDel="001C7B79">
          <w:rPr>
            <w:rFonts w:ascii="Times New Roman" w:hAnsi="Times New Roman" w:cs="Times New Roman"/>
          </w:rPr>
          <w:delText xml:space="preserve">more </w:delText>
        </w:r>
      </w:del>
      <w:r w:rsidR="00D81E3E">
        <w:rPr>
          <w:rFonts w:ascii="Times New Roman" w:hAnsi="Times New Roman" w:cs="Times New Roman"/>
        </w:rPr>
        <w:t>under</w:t>
      </w:r>
      <w:r w:rsidR="00CD2F1B" w:rsidRPr="00A46C09">
        <w:rPr>
          <w:rFonts w:ascii="Times New Roman" w:hAnsi="Times New Roman" w:cs="Times New Roman"/>
        </w:rPr>
        <w:t xml:space="preserve"> more open canopies</w:t>
      </w:r>
      <w:r w:rsidR="00D81E3E">
        <w:rPr>
          <w:rFonts w:ascii="Times New Roman" w:hAnsi="Times New Roman" w:cs="Times New Roman"/>
        </w:rPr>
        <w:t>,</w:t>
      </w:r>
      <w:r w:rsidR="00CD2F1B" w:rsidRPr="00A46C09">
        <w:rPr>
          <w:rFonts w:ascii="Times New Roman" w:hAnsi="Times New Roman" w:cs="Times New Roman"/>
        </w:rPr>
        <w:t xml:space="preserve"> likely because of prey availability</w:t>
      </w:r>
      <w:ins w:id="129" w:author="Clay Arango" w:date="2019-07-02T11:07:00Z">
        <w:r w:rsidR="001C7B79">
          <w:rPr>
            <w:rFonts w:ascii="Times New Roman" w:hAnsi="Times New Roman" w:cs="Times New Roman"/>
          </w:rPr>
          <w:t xml:space="preserve"> or higher foraging efficiency</w:t>
        </w:r>
      </w:ins>
      <w:r w:rsidR="00CD2F1B" w:rsidRPr="00A46C09">
        <w:rPr>
          <w:rFonts w:ascii="Times New Roman" w:hAnsi="Times New Roman" w:cs="Times New Roman"/>
        </w:rPr>
        <w:t>.</w:t>
      </w:r>
    </w:p>
    <w:p w14:paraId="137449B5" w14:textId="2BDF01FC" w:rsidR="007C7BE9" w:rsidRPr="00A46C09" w:rsidRDefault="00CD2F1B" w:rsidP="003D61DC">
      <w:pPr>
        <w:spacing w:line="480" w:lineRule="auto"/>
        <w:ind w:firstLine="720"/>
        <w:rPr>
          <w:rFonts w:ascii="Times New Roman" w:hAnsi="Times New Roman" w:cs="Times New Roman"/>
        </w:rPr>
      </w:pPr>
      <w:r w:rsidRPr="00A46C09">
        <w:rPr>
          <w:rFonts w:ascii="Times New Roman" w:hAnsi="Times New Roman" w:cs="Times New Roman"/>
        </w:rPr>
        <w:t xml:space="preserve">I was not able to establish a relationship </w:t>
      </w:r>
      <w:r w:rsidR="00D4171F">
        <w:rPr>
          <w:rFonts w:ascii="Times New Roman" w:hAnsi="Times New Roman" w:cs="Times New Roman"/>
        </w:rPr>
        <w:t xml:space="preserve">between stream metabolism and </w:t>
      </w:r>
      <w:r w:rsidRPr="00A46C09">
        <w:rPr>
          <w:rFonts w:ascii="Times New Roman" w:hAnsi="Times New Roman" w:cs="Times New Roman"/>
        </w:rPr>
        <w:t xml:space="preserve">trout biomass.  </w:t>
      </w:r>
      <w:r w:rsidR="00D4171F">
        <w:rPr>
          <w:rFonts w:ascii="Times New Roman" w:hAnsi="Times New Roman" w:cs="Times New Roman"/>
        </w:rPr>
        <w:t>This may be because this relationship does not exist in the streams I studied, the relationship is too weak to be detected by my methodology</w:t>
      </w:r>
      <w:r w:rsidR="00D81E3E">
        <w:rPr>
          <w:rFonts w:ascii="Times New Roman" w:hAnsi="Times New Roman" w:cs="Times New Roman"/>
        </w:rPr>
        <w:t>,</w:t>
      </w:r>
      <w:r w:rsidR="00D4171F">
        <w:rPr>
          <w:rFonts w:ascii="Times New Roman" w:hAnsi="Times New Roman" w:cs="Times New Roman"/>
        </w:rPr>
        <w:t xml:space="preserve"> or my metabolism estimation methodology needs refinement.  </w:t>
      </w:r>
      <w:r w:rsidRPr="00A46C09">
        <w:rPr>
          <w:rFonts w:ascii="Times New Roman" w:hAnsi="Times New Roman" w:cs="Times New Roman"/>
        </w:rPr>
        <w:t>Future research will likely produce methodology to</w:t>
      </w:r>
      <w:r w:rsidR="00D4171F">
        <w:rPr>
          <w:rFonts w:ascii="Times New Roman" w:hAnsi="Times New Roman" w:cs="Times New Roman"/>
        </w:rPr>
        <w:t xml:space="preserve"> more</w:t>
      </w:r>
      <w:r w:rsidRPr="00A46C09">
        <w:rPr>
          <w:rFonts w:ascii="Times New Roman" w:hAnsi="Times New Roman" w:cs="Times New Roman"/>
        </w:rPr>
        <w:t xml:space="preserve"> easily and reliably estimate metabolism in headwaters whereupon </w:t>
      </w:r>
      <w:r w:rsidR="00D4171F">
        <w:rPr>
          <w:rFonts w:ascii="Times New Roman" w:hAnsi="Times New Roman" w:cs="Times New Roman"/>
        </w:rPr>
        <w:t>this question may be revisited.</w:t>
      </w:r>
      <w:bookmarkStart w:id="130" w:name="_GoBack"/>
      <w:bookmarkEnd w:id="130"/>
    </w:p>
    <w:sectPr w:rsidR="007C7BE9" w:rsidRPr="00A46C09" w:rsidSect="00215E25">
      <w:headerReference w:type="even" r:id="rId26"/>
      <w:headerReference w:type="default" r:id="rId27"/>
      <w:footerReference w:type="even" r:id="rId28"/>
      <w:footerReference w:type="default" r:id="rId29"/>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4" w:author="Clay Arango" w:date="2019-07-02T10:44:00Z" w:initials="CA">
    <w:p w14:paraId="11EDD465" w14:textId="585FFAFB" w:rsidR="007C0D69" w:rsidRDefault="007C0D69">
      <w:pPr>
        <w:pStyle w:val="CommentText"/>
      </w:pPr>
      <w:r>
        <w:rPr>
          <w:rStyle w:val="CommentReference"/>
        </w:rPr>
        <w:annotationRef/>
      </w:r>
      <w:r>
        <w:t>Need to explain how this relates to your data.  I would suggest just removing it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EDD46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5930D1" w14:textId="77777777" w:rsidR="002D3DC3" w:rsidRDefault="002D3DC3">
      <w:r>
        <w:separator/>
      </w:r>
    </w:p>
  </w:endnote>
  <w:endnote w:type="continuationSeparator" w:id="0">
    <w:p w14:paraId="47509CE6" w14:textId="77777777" w:rsidR="002D3DC3" w:rsidRDefault="002D3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F51CE" w14:textId="77777777" w:rsidR="007C0D69" w:rsidRDefault="007C0D69"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7C0D69" w:rsidRDefault="007C0D69"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08922AFD" w14:textId="5B9BBFF4" w:rsidR="007C0D69" w:rsidRDefault="007C0D69"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C7B79">
          <w:rPr>
            <w:rStyle w:val="PageNumber"/>
            <w:noProof/>
          </w:rPr>
          <w:t>42</w:t>
        </w:r>
        <w:r>
          <w:rPr>
            <w:rStyle w:val="PageNumber"/>
          </w:rPr>
          <w:fldChar w:fldCharType="end"/>
        </w:r>
      </w:p>
    </w:sdtContent>
  </w:sdt>
  <w:p w14:paraId="2D1D413A" w14:textId="77777777" w:rsidR="007C0D69" w:rsidRDefault="007C0D69"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FFDD8" w14:textId="77777777" w:rsidR="002D3DC3" w:rsidRDefault="002D3DC3">
      <w:r>
        <w:separator/>
      </w:r>
    </w:p>
  </w:footnote>
  <w:footnote w:type="continuationSeparator" w:id="0">
    <w:p w14:paraId="7F5C142F" w14:textId="77777777" w:rsidR="002D3DC3" w:rsidRDefault="002D3D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BEB0" w14:textId="77777777" w:rsidR="007C0D69" w:rsidRDefault="007C0D69"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7C0D69" w:rsidRDefault="007C0D69"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624D6" w14:textId="77777777" w:rsidR="007C0D69" w:rsidRPr="00EE6C79" w:rsidRDefault="007C0D69"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6A"/>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366E"/>
    <w:rsid w:val="000141AF"/>
    <w:rsid w:val="00014423"/>
    <w:rsid w:val="000144AF"/>
    <w:rsid w:val="0001461F"/>
    <w:rsid w:val="0001482E"/>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5AA"/>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0FD2"/>
    <w:rsid w:val="0004149C"/>
    <w:rsid w:val="00041926"/>
    <w:rsid w:val="00041D25"/>
    <w:rsid w:val="00041F13"/>
    <w:rsid w:val="00042874"/>
    <w:rsid w:val="00042AAC"/>
    <w:rsid w:val="00042E92"/>
    <w:rsid w:val="00043A7A"/>
    <w:rsid w:val="00044D72"/>
    <w:rsid w:val="00046CE9"/>
    <w:rsid w:val="00047175"/>
    <w:rsid w:val="0004767B"/>
    <w:rsid w:val="00047723"/>
    <w:rsid w:val="00050104"/>
    <w:rsid w:val="000505E5"/>
    <w:rsid w:val="000509FF"/>
    <w:rsid w:val="00051682"/>
    <w:rsid w:val="000518ED"/>
    <w:rsid w:val="00052756"/>
    <w:rsid w:val="000528D3"/>
    <w:rsid w:val="00052F81"/>
    <w:rsid w:val="000542C5"/>
    <w:rsid w:val="00054D48"/>
    <w:rsid w:val="0005508E"/>
    <w:rsid w:val="00055259"/>
    <w:rsid w:val="00055586"/>
    <w:rsid w:val="00055C78"/>
    <w:rsid w:val="00056269"/>
    <w:rsid w:val="000570C5"/>
    <w:rsid w:val="00057537"/>
    <w:rsid w:val="00057580"/>
    <w:rsid w:val="00057768"/>
    <w:rsid w:val="000577EF"/>
    <w:rsid w:val="00057883"/>
    <w:rsid w:val="00057B2A"/>
    <w:rsid w:val="00060BA9"/>
    <w:rsid w:val="00061193"/>
    <w:rsid w:val="00061EB9"/>
    <w:rsid w:val="00062478"/>
    <w:rsid w:val="00062C7D"/>
    <w:rsid w:val="00062E06"/>
    <w:rsid w:val="00063032"/>
    <w:rsid w:val="00063735"/>
    <w:rsid w:val="000646D5"/>
    <w:rsid w:val="00064A61"/>
    <w:rsid w:val="00064FD8"/>
    <w:rsid w:val="000655FF"/>
    <w:rsid w:val="00065DC3"/>
    <w:rsid w:val="0006605A"/>
    <w:rsid w:val="00066110"/>
    <w:rsid w:val="000666F2"/>
    <w:rsid w:val="000670B6"/>
    <w:rsid w:val="0006739A"/>
    <w:rsid w:val="000675B7"/>
    <w:rsid w:val="00067A79"/>
    <w:rsid w:val="00070E33"/>
    <w:rsid w:val="00071507"/>
    <w:rsid w:val="000716C1"/>
    <w:rsid w:val="00071F2E"/>
    <w:rsid w:val="00072313"/>
    <w:rsid w:val="000725BF"/>
    <w:rsid w:val="00072DA9"/>
    <w:rsid w:val="000731D8"/>
    <w:rsid w:val="00073532"/>
    <w:rsid w:val="0007416D"/>
    <w:rsid w:val="000744A2"/>
    <w:rsid w:val="000749A6"/>
    <w:rsid w:val="00074D9E"/>
    <w:rsid w:val="00075F26"/>
    <w:rsid w:val="00076D02"/>
    <w:rsid w:val="00080164"/>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1AC"/>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97E44"/>
    <w:rsid w:val="000A0485"/>
    <w:rsid w:val="000A0642"/>
    <w:rsid w:val="000A0FE2"/>
    <w:rsid w:val="000A0FF9"/>
    <w:rsid w:val="000A17A5"/>
    <w:rsid w:val="000A17AA"/>
    <w:rsid w:val="000A19B3"/>
    <w:rsid w:val="000A271B"/>
    <w:rsid w:val="000A2A70"/>
    <w:rsid w:val="000A2CA6"/>
    <w:rsid w:val="000A2FBA"/>
    <w:rsid w:val="000A4465"/>
    <w:rsid w:val="000A4E91"/>
    <w:rsid w:val="000A60E3"/>
    <w:rsid w:val="000A6278"/>
    <w:rsid w:val="000A6921"/>
    <w:rsid w:val="000A7218"/>
    <w:rsid w:val="000A7938"/>
    <w:rsid w:val="000A7AD2"/>
    <w:rsid w:val="000B0D9C"/>
    <w:rsid w:val="000B1132"/>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5C9D"/>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756"/>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2DE2"/>
    <w:rsid w:val="000F3426"/>
    <w:rsid w:val="000F3440"/>
    <w:rsid w:val="000F35B1"/>
    <w:rsid w:val="000F3DF0"/>
    <w:rsid w:val="000F4886"/>
    <w:rsid w:val="000F4FD5"/>
    <w:rsid w:val="000F5109"/>
    <w:rsid w:val="000F5203"/>
    <w:rsid w:val="000F5345"/>
    <w:rsid w:val="000F541E"/>
    <w:rsid w:val="000F5754"/>
    <w:rsid w:val="000F57E1"/>
    <w:rsid w:val="000F6196"/>
    <w:rsid w:val="000F62E7"/>
    <w:rsid w:val="000F6545"/>
    <w:rsid w:val="000F6620"/>
    <w:rsid w:val="000F6778"/>
    <w:rsid w:val="000F7A52"/>
    <w:rsid w:val="000F7A65"/>
    <w:rsid w:val="000F7D47"/>
    <w:rsid w:val="00101023"/>
    <w:rsid w:val="00101348"/>
    <w:rsid w:val="00101C73"/>
    <w:rsid w:val="00101FF3"/>
    <w:rsid w:val="00102767"/>
    <w:rsid w:val="00102BB0"/>
    <w:rsid w:val="0010323D"/>
    <w:rsid w:val="00104037"/>
    <w:rsid w:val="00105916"/>
    <w:rsid w:val="00106272"/>
    <w:rsid w:val="0010633B"/>
    <w:rsid w:val="00106486"/>
    <w:rsid w:val="00106A9A"/>
    <w:rsid w:val="00107D0D"/>
    <w:rsid w:val="00110224"/>
    <w:rsid w:val="00110963"/>
    <w:rsid w:val="00111E38"/>
    <w:rsid w:val="00111EFB"/>
    <w:rsid w:val="00113D0B"/>
    <w:rsid w:val="001140AD"/>
    <w:rsid w:val="00114D46"/>
    <w:rsid w:val="001152CA"/>
    <w:rsid w:val="00116487"/>
    <w:rsid w:val="00116B6D"/>
    <w:rsid w:val="00116C2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0E31"/>
    <w:rsid w:val="001417E2"/>
    <w:rsid w:val="001425D5"/>
    <w:rsid w:val="00143D8D"/>
    <w:rsid w:val="001440F8"/>
    <w:rsid w:val="00144164"/>
    <w:rsid w:val="0014430F"/>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AEA"/>
    <w:rsid w:val="00164B6C"/>
    <w:rsid w:val="00164D38"/>
    <w:rsid w:val="00165015"/>
    <w:rsid w:val="00165F29"/>
    <w:rsid w:val="00165FA5"/>
    <w:rsid w:val="001671D3"/>
    <w:rsid w:val="001672DF"/>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19AB"/>
    <w:rsid w:val="00181DFB"/>
    <w:rsid w:val="0018217A"/>
    <w:rsid w:val="00182553"/>
    <w:rsid w:val="0018283E"/>
    <w:rsid w:val="00182D0F"/>
    <w:rsid w:val="00182E62"/>
    <w:rsid w:val="0018330E"/>
    <w:rsid w:val="00184C2D"/>
    <w:rsid w:val="001850AA"/>
    <w:rsid w:val="00185A92"/>
    <w:rsid w:val="00186671"/>
    <w:rsid w:val="00186BD7"/>
    <w:rsid w:val="00187BA4"/>
    <w:rsid w:val="00190035"/>
    <w:rsid w:val="0019042D"/>
    <w:rsid w:val="001905AB"/>
    <w:rsid w:val="00190ECF"/>
    <w:rsid w:val="001915BF"/>
    <w:rsid w:val="00191736"/>
    <w:rsid w:val="001918FC"/>
    <w:rsid w:val="00191E1D"/>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50F"/>
    <w:rsid w:val="001A372C"/>
    <w:rsid w:val="001A3C3B"/>
    <w:rsid w:val="001A3CE1"/>
    <w:rsid w:val="001A3FFE"/>
    <w:rsid w:val="001A4177"/>
    <w:rsid w:val="001A4446"/>
    <w:rsid w:val="001A4CFC"/>
    <w:rsid w:val="001A51F6"/>
    <w:rsid w:val="001A5FED"/>
    <w:rsid w:val="001A602C"/>
    <w:rsid w:val="001A61CC"/>
    <w:rsid w:val="001A65C7"/>
    <w:rsid w:val="001A6C74"/>
    <w:rsid w:val="001A6E2C"/>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3FD"/>
    <w:rsid w:val="001C28D4"/>
    <w:rsid w:val="001C2C16"/>
    <w:rsid w:val="001C2DA3"/>
    <w:rsid w:val="001C31B6"/>
    <w:rsid w:val="001C31C2"/>
    <w:rsid w:val="001C43F4"/>
    <w:rsid w:val="001C58A9"/>
    <w:rsid w:val="001C5D40"/>
    <w:rsid w:val="001C5FA2"/>
    <w:rsid w:val="001C5FEB"/>
    <w:rsid w:val="001C6239"/>
    <w:rsid w:val="001C628F"/>
    <w:rsid w:val="001C63E4"/>
    <w:rsid w:val="001C66FC"/>
    <w:rsid w:val="001C6999"/>
    <w:rsid w:val="001C7398"/>
    <w:rsid w:val="001C7648"/>
    <w:rsid w:val="001C7B79"/>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0EA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0CE2"/>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A4"/>
    <w:rsid w:val="002032ED"/>
    <w:rsid w:val="00203803"/>
    <w:rsid w:val="00203EF8"/>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0CAC"/>
    <w:rsid w:val="00221280"/>
    <w:rsid w:val="002215D9"/>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4AE"/>
    <w:rsid w:val="0023455F"/>
    <w:rsid w:val="0023489D"/>
    <w:rsid w:val="002355B8"/>
    <w:rsid w:val="0023574E"/>
    <w:rsid w:val="00235A2B"/>
    <w:rsid w:val="00236DD1"/>
    <w:rsid w:val="00237C05"/>
    <w:rsid w:val="00237E8A"/>
    <w:rsid w:val="00240790"/>
    <w:rsid w:val="00240BDC"/>
    <w:rsid w:val="00240CBF"/>
    <w:rsid w:val="00241593"/>
    <w:rsid w:val="00242DBF"/>
    <w:rsid w:val="0024316A"/>
    <w:rsid w:val="00243917"/>
    <w:rsid w:val="0024456F"/>
    <w:rsid w:val="002449CB"/>
    <w:rsid w:val="0024535B"/>
    <w:rsid w:val="00245C4B"/>
    <w:rsid w:val="00245CF8"/>
    <w:rsid w:val="00246185"/>
    <w:rsid w:val="00246EF7"/>
    <w:rsid w:val="00246F3A"/>
    <w:rsid w:val="00250794"/>
    <w:rsid w:val="002507F9"/>
    <w:rsid w:val="00250BF0"/>
    <w:rsid w:val="00251C82"/>
    <w:rsid w:val="0025251C"/>
    <w:rsid w:val="002526AA"/>
    <w:rsid w:val="00253229"/>
    <w:rsid w:val="00253CCB"/>
    <w:rsid w:val="002545A0"/>
    <w:rsid w:val="00254889"/>
    <w:rsid w:val="002550EC"/>
    <w:rsid w:val="002554AB"/>
    <w:rsid w:val="00255BF5"/>
    <w:rsid w:val="00255F9C"/>
    <w:rsid w:val="002564C5"/>
    <w:rsid w:val="00260779"/>
    <w:rsid w:val="00260795"/>
    <w:rsid w:val="00261A28"/>
    <w:rsid w:val="00261ABF"/>
    <w:rsid w:val="00261C3E"/>
    <w:rsid w:val="00261E64"/>
    <w:rsid w:val="00262BFA"/>
    <w:rsid w:val="0026350F"/>
    <w:rsid w:val="00263BB3"/>
    <w:rsid w:val="00264C60"/>
    <w:rsid w:val="0026520C"/>
    <w:rsid w:val="002652C6"/>
    <w:rsid w:val="00265526"/>
    <w:rsid w:val="002669EF"/>
    <w:rsid w:val="00266C27"/>
    <w:rsid w:val="00267306"/>
    <w:rsid w:val="002675C7"/>
    <w:rsid w:val="002707C5"/>
    <w:rsid w:val="00270B26"/>
    <w:rsid w:val="00270BF1"/>
    <w:rsid w:val="00270C52"/>
    <w:rsid w:val="0027107F"/>
    <w:rsid w:val="00271105"/>
    <w:rsid w:val="002711CF"/>
    <w:rsid w:val="002718A5"/>
    <w:rsid w:val="00271993"/>
    <w:rsid w:val="00271B76"/>
    <w:rsid w:val="00271C31"/>
    <w:rsid w:val="00271D00"/>
    <w:rsid w:val="00272525"/>
    <w:rsid w:val="002735E4"/>
    <w:rsid w:val="00273D39"/>
    <w:rsid w:val="00273D59"/>
    <w:rsid w:val="00274348"/>
    <w:rsid w:val="002745C2"/>
    <w:rsid w:val="0027575B"/>
    <w:rsid w:val="0027586B"/>
    <w:rsid w:val="002759AE"/>
    <w:rsid w:val="00275CB7"/>
    <w:rsid w:val="00275CDE"/>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BD0"/>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0FA7"/>
    <w:rsid w:val="002A1377"/>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33E"/>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592D"/>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3DC3"/>
    <w:rsid w:val="002D45C3"/>
    <w:rsid w:val="002D59AC"/>
    <w:rsid w:val="002D67A2"/>
    <w:rsid w:val="002D6F45"/>
    <w:rsid w:val="002D6FA7"/>
    <w:rsid w:val="002D6FFE"/>
    <w:rsid w:val="002D7405"/>
    <w:rsid w:val="002D79BC"/>
    <w:rsid w:val="002D7D85"/>
    <w:rsid w:val="002D7E07"/>
    <w:rsid w:val="002E02AE"/>
    <w:rsid w:val="002E0328"/>
    <w:rsid w:val="002E07AE"/>
    <w:rsid w:val="002E0C3A"/>
    <w:rsid w:val="002E13CD"/>
    <w:rsid w:val="002E14B6"/>
    <w:rsid w:val="002E1EFE"/>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72"/>
    <w:rsid w:val="002F1C9B"/>
    <w:rsid w:val="002F26A3"/>
    <w:rsid w:val="002F2961"/>
    <w:rsid w:val="002F2A14"/>
    <w:rsid w:val="002F4DBF"/>
    <w:rsid w:val="002F5A83"/>
    <w:rsid w:val="002F678A"/>
    <w:rsid w:val="002F6BC2"/>
    <w:rsid w:val="002F72EE"/>
    <w:rsid w:val="00301562"/>
    <w:rsid w:val="003016A8"/>
    <w:rsid w:val="00301720"/>
    <w:rsid w:val="0030179A"/>
    <w:rsid w:val="00302084"/>
    <w:rsid w:val="00302B34"/>
    <w:rsid w:val="00302BB9"/>
    <w:rsid w:val="00302D15"/>
    <w:rsid w:val="00302FDB"/>
    <w:rsid w:val="003030F2"/>
    <w:rsid w:val="003056B0"/>
    <w:rsid w:val="00305EB8"/>
    <w:rsid w:val="0030673F"/>
    <w:rsid w:val="00306B32"/>
    <w:rsid w:val="00307274"/>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6DD9"/>
    <w:rsid w:val="003173C3"/>
    <w:rsid w:val="00317ABC"/>
    <w:rsid w:val="00317FC5"/>
    <w:rsid w:val="00320D50"/>
    <w:rsid w:val="00321297"/>
    <w:rsid w:val="00321328"/>
    <w:rsid w:val="00321B9E"/>
    <w:rsid w:val="00321C40"/>
    <w:rsid w:val="00322CBA"/>
    <w:rsid w:val="00323259"/>
    <w:rsid w:val="00323924"/>
    <w:rsid w:val="00323F07"/>
    <w:rsid w:val="0032409E"/>
    <w:rsid w:val="003255A0"/>
    <w:rsid w:val="003258E5"/>
    <w:rsid w:val="00325D7B"/>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1ABE"/>
    <w:rsid w:val="00342C92"/>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A1F"/>
    <w:rsid w:val="00352DA0"/>
    <w:rsid w:val="0035323A"/>
    <w:rsid w:val="003532EF"/>
    <w:rsid w:val="00353925"/>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423"/>
    <w:rsid w:val="0037372E"/>
    <w:rsid w:val="00373835"/>
    <w:rsid w:val="00373948"/>
    <w:rsid w:val="003739A8"/>
    <w:rsid w:val="00375514"/>
    <w:rsid w:val="0037686F"/>
    <w:rsid w:val="00376B98"/>
    <w:rsid w:val="00376BDA"/>
    <w:rsid w:val="00376E79"/>
    <w:rsid w:val="003775EF"/>
    <w:rsid w:val="00377B33"/>
    <w:rsid w:val="003801E4"/>
    <w:rsid w:val="003809F1"/>
    <w:rsid w:val="0038160F"/>
    <w:rsid w:val="00381709"/>
    <w:rsid w:val="003817B8"/>
    <w:rsid w:val="0038195D"/>
    <w:rsid w:val="00381AEE"/>
    <w:rsid w:val="00381B9F"/>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2B5"/>
    <w:rsid w:val="00390736"/>
    <w:rsid w:val="00390860"/>
    <w:rsid w:val="00390E0D"/>
    <w:rsid w:val="0039132C"/>
    <w:rsid w:val="00391D80"/>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1B5"/>
    <w:rsid w:val="003B0508"/>
    <w:rsid w:val="003B0717"/>
    <w:rsid w:val="003B0BB7"/>
    <w:rsid w:val="003B0EA1"/>
    <w:rsid w:val="003B12FB"/>
    <w:rsid w:val="003B13AB"/>
    <w:rsid w:val="003B2FF8"/>
    <w:rsid w:val="003B3395"/>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9D1"/>
    <w:rsid w:val="003C4E2C"/>
    <w:rsid w:val="003C4EBA"/>
    <w:rsid w:val="003C4EE7"/>
    <w:rsid w:val="003C54EA"/>
    <w:rsid w:val="003C5584"/>
    <w:rsid w:val="003C6263"/>
    <w:rsid w:val="003C6FC8"/>
    <w:rsid w:val="003C76CD"/>
    <w:rsid w:val="003C77A3"/>
    <w:rsid w:val="003D0250"/>
    <w:rsid w:val="003D0826"/>
    <w:rsid w:val="003D0B8D"/>
    <w:rsid w:val="003D0C6A"/>
    <w:rsid w:val="003D105E"/>
    <w:rsid w:val="003D2CD5"/>
    <w:rsid w:val="003D32BB"/>
    <w:rsid w:val="003D3CB5"/>
    <w:rsid w:val="003D429A"/>
    <w:rsid w:val="003D483F"/>
    <w:rsid w:val="003D5281"/>
    <w:rsid w:val="003D5924"/>
    <w:rsid w:val="003D61DC"/>
    <w:rsid w:val="003D7394"/>
    <w:rsid w:val="003E0983"/>
    <w:rsid w:val="003E0B0C"/>
    <w:rsid w:val="003E0D51"/>
    <w:rsid w:val="003E0E38"/>
    <w:rsid w:val="003E1546"/>
    <w:rsid w:val="003E1882"/>
    <w:rsid w:val="003E1CC1"/>
    <w:rsid w:val="003E21A2"/>
    <w:rsid w:val="003E24F1"/>
    <w:rsid w:val="003E25FA"/>
    <w:rsid w:val="003E2925"/>
    <w:rsid w:val="003E2C8A"/>
    <w:rsid w:val="003E386D"/>
    <w:rsid w:val="003E3D8C"/>
    <w:rsid w:val="003E3FFC"/>
    <w:rsid w:val="003E5688"/>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3EB3"/>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1DC0"/>
    <w:rsid w:val="00412100"/>
    <w:rsid w:val="0041222D"/>
    <w:rsid w:val="00412A0D"/>
    <w:rsid w:val="00412AA7"/>
    <w:rsid w:val="00413643"/>
    <w:rsid w:val="004137ED"/>
    <w:rsid w:val="00413DC3"/>
    <w:rsid w:val="00414406"/>
    <w:rsid w:val="00416B38"/>
    <w:rsid w:val="00416D9C"/>
    <w:rsid w:val="00416DC9"/>
    <w:rsid w:val="00417289"/>
    <w:rsid w:val="0041748C"/>
    <w:rsid w:val="0042005C"/>
    <w:rsid w:val="00420419"/>
    <w:rsid w:val="004208E4"/>
    <w:rsid w:val="00420A49"/>
    <w:rsid w:val="00420CF0"/>
    <w:rsid w:val="00421084"/>
    <w:rsid w:val="004210CB"/>
    <w:rsid w:val="00421B19"/>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37F1B"/>
    <w:rsid w:val="00440494"/>
    <w:rsid w:val="0044111C"/>
    <w:rsid w:val="00441672"/>
    <w:rsid w:val="00441EFB"/>
    <w:rsid w:val="0044237A"/>
    <w:rsid w:val="00442994"/>
    <w:rsid w:val="00442BB2"/>
    <w:rsid w:val="004441FD"/>
    <w:rsid w:val="004442FB"/>
    <w:rsid w:val="00444405"/>
    <w:rsid w:val="00444558"/>
    <w:rsid w:val="004447D3"/>
    <w:rsid w:val="00444D42"/>
    <w:rsid w:val="00444D44"/>
    <w:rsid w:val="00444EC4"/>
    <w:rsid w:val="00445201"/>
    <w:rsid w:val="00445457"/>
    <w:rsid w:val="004455A0"/>
    <w:rsid w:val="00445836"/>
    <w:rsid w:val="00446ADB"/>
    <w:rsid w:val="00446B5D"/>
    <w:rsid w:val="00447580"/>
    <w:rsid w:val="00447FF6"/>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0FBE"/>
    <w:rsid w:val="00462214"/>
    <w:rsid w:val="004627A2"/>
    <w:rsid w:val="00462B9A"/>
    <w:rsid w:val="00464A80"/>
    <w:rsid w:val="00465500"/>
    <w:rsid w:val="004655B4"/>
    <w:rsid w:val="00465ACB"/>
    <w:rsid w:val="00465E43"/>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E1C"/>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0BB3"/>
    <w:rsid w:val="004B12F7"/>
    <w:rsid w:val="004B1555"/>
    <w:rsid w:val="004B2106"/>
    <w:rsid w:val="004B28A3"/>
    <w:rsid w:val="004B29E5"/>
    <w:rsid w:val="004B3FA1"/>
    <w:rsid w:val="004B405A"/>
    <w:rsid w:val="004B4087"/>
    <w:rsid w:val="004B4CE2"/>
    <w:rsid w:val="004B58AF"/>
    <w:rsid w:val="004B651E"/>
    <w:rsid w:val="004B65E8"/>
    <w:rsid w:val="004B68B7"/>
    <w:rsid w:val="004B6EB4"/>
    <w:rsid w:val="004B6EBA"/>
    <w:rsid w:val="004B714C"/>
    <w:rsid w:val="004B751B"/>
    <w:rsid w:val="004C005F"/>
    <w:rsid w:val="004C0569"/>
    <w:rsid w:val="004C1B2B"/>
    <w:rsid w:val="004C1E42"/>
    <w:rsid w:val="004C29BF"/>
    <w:rsid w:val="004C33F7"/>
    <w:rsid w:val="004C3491"/>
    <w:rsid w:val="004C362A"/>
    <w:rsid w:val="004C4448"/>
    <w:rsid w:val="004C4582"/>
    <w:rsid w:val="004C4903"/>
    <w:rsid w:val="004C5BB5"/>
    <w:rsid w:val="004C6939"/>
    <w:rsid w:val="004C6D95"/>
    <w:rsid w:val="004D01B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1F3F"/>
    <w:rsid w:val="004E212C"/>
    <w:rsid w:val="004E2161"/>
    <w:rsid w:val="004E24EB"/>
    <w:rsid w:val="004E3809"/>
    <w:rsid w:val="004E44C8"/>
    <w:rsid w:val="004E45D6"/>
    <w:rsid w:val="004E4C0D"/>
    <w:rsid w:val="004E521E"/>
    <w:rsid w:val="004E6763"/>
    <w:rsid w:val="004E737F"/>
    <w:rsid w:val="004E77AE"/>
    <w:rsid w:val="004F059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4EAE"/>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65CC"/>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362"/>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368B3"/>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20D"/>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5F43"/>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91A"/>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8C"/>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444B"/>
    <w:rsid w:val="005856A6"/>
    <w:rsid w:val="00585B19"/>
    <w:rsid w:val="00585D3D"/>
    <w:rsid w:val="00587042"/>
    <w:rsid w:val="005872FF"/>
    <w:rsid w:val="00587903"/>
    <w:rsid w:val="00590668"/>
    <w:rsid w:val="005914E3"/>
    <w:rsid w:val="005917B9"/>
    <w:rsid w:val="005920D6"/>
    <w:rsid w:val="00592D29"/>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8B6"/>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BF3"/>
    <w:rsid w:val="005B2CDB"/>
    <w:rsid w:val="005B3E55"/>
    <w:rsid w:val="005B4184"/>
    <w:rsid w:val="005B5434"/>
    <w:rsid w:val="005B5871"/>
    <w:rsid w:val="005B5B0F"/>
    <w:rsid w:val="005B6CBF"/>
    <w:rsid w:val="005B7345"/>
    <w:rsid w:val="005B748F"/>
    <w:rsid w:val="005B77C9"/>
    <w:rsid w:val="005B7FA8"/>
    <w:rsid w:val="005C00AC"/>
    <w:rsid w:val="005C0137"/>
    <w:rsid w:val="005C05D1"/>
    <w:rsid w:val="005C089A"/>
    <w:rsid w:val="005C0C05"/>
    <w:rsid w:val="005C1204"/>
    <w:rsid w:val="005C1FA6"/>
    <w:rsid w:val="005C2617"/>
    <w:rsid w:val="005C2690"/>
    <w:rsid w:val="005C2A19"/>
    <w:rsid w:val="005C33DC"/>
    <w:rsid w:val="005C35AA"/>
    <w:rsid w:val="005C37D9"/>
    <w:rsid w:val="005C39AD"/>
    <w:rsid w:val="005C3ABE"/>
    <w:rsid w:val="005C401C"/>
    <w:rsid w:val="005C413C"/>
    <w:rsid w:val="005C4709"/>
    <w:rsid w:val="005C5086"/>
    <w:rsid w:val="005C54AB"/>
    <w:rsid w:val="005C5B42"/>
    <w:rsid w:val="005C5D81"/>
    <w:rsid w:val="005C6218"/>
    <w:rsid w:val="005C747C"/>
    <w:rsid w:val="005C7517"/>
    <w:rsid w:val="005C7538"/>
    <w:rsid w:val="005C7FB0"/>
    <w:rsid w:val="005D0EB3"/>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49B3"/>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6A09"/>
    <w:rsid w:val="005F719C"/>
    <w:rsid w:val="005F77A1"/>
    <w:rsid w:val="005F7932"/>
    <w:rsid w:val="005F7AA2"/>
    <w:rsid w:val="005F7B05"/>
    <w:rsid w:val="006001B8"/>
    <w:rsid w:val="00600585"/>
    <w:rsid w:val="00600AAB"/>
    <w:rsid w:val="00600F71"/>
    <w:rsid w:val="006013F6"/>
    <w:rsid w:val="006014B6"/>
    <w:rsid w:val="00601505"/>
    <w:rsid w:val="00601895"/>
    <w:rsid w:val="00601D42"/>
    <w:rsid w:val="00602338"/>
    <w:rsid w:val="00602E6F"/>
    <w:rsid w:val="0060305B"/>
    <w:rsid w:val="00604BCF"/>
    <w:rsid w:val="006050A5"/>
    <w:rsid w:val="0060536E"/>
    <w:rsid w:val="0060595C"/>
    <w:rsid w:val="00605ADA"/>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47C6"/>
    <w:rsid w:val="0061776E"/>
    <w:rsid w:val="00617A74"/>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0F4"/>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37E5B"/>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517"/>
    <w:rsid w:val="006619C2"/>
    <w:rsid w:val="0066206D"/>
    <w:rsid w:val="00662164"/>
    <w:rsid w:val="0066260D"/>
    <w:rsid w:val="00662702"/>
    <w:rsid w:val="0066306A"/>
    <w:rsid w:val="00663092"/>
    <w:rsid w:val="00663264"/>
    <w:rsid w:val="00663FB6"/>
    <w:rsid w:val="006644A8"/>
    <w:rsid w:val="006646B6"/>
    <w:rsid w:val="0066496E"/>
    <w:rsid w:val="00665684"/>
    <w:rsid w:val="00666625"/>
    <w:rsid w:val="006670EC"/>
    <w:rsid w:val="00667384"/>
    <w:rsid w:val="006675F1"/>
    <w:rsid w:val="0066790E"/>
    <w:rsid w:val="006706A0"/>
    <w:rsid w:val="00670913"/>
    <w:rsid w:val="0067130B"/>
    <w:rsid w:val="00671659"/>
    <w:rsid w:val="006722AF"/>
    <w:rsid w:val="00672DA1"/>
    <w:rsid w:val="00673061"/>
    <w:rsid w:val="00673951"/>
    <w:rsid w:val="00673AE7"/>
    <w:rsid w:val="00673B38"/>
    <w:rsid w:val="006747F9"/>
    <w:rsid w:val="00675829"/>
    <w:rsid w:val="00676274"/>
    <w:rsid w:val="0068036C"/>
    <w:rsid w:val="006807D7"/>
    <w:rsid w:val="00680B5A"/>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185"/>
    <w:rsid w:val="00692211"/>
    <w:rsid w:val="006924A4"/>
    <w:rsid w:val="0069251C"/>
    <w:rsid w:val="006925FE"/>
    <w:rsid w:val="00693116"/>
    <w:rsid w:val="00693179"/>
    <w:rsid w:val="0069428C"/>
    <w:rsid w:val="006944A0"/>
    <w:rsid w:val="00694D7A"/>
    <w:rsid w:val="0069504E"/>
    <w:rsid w:val="0069555D"/>
    <w:rsid w:val="00696C86"/>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760"/>
    <w:rsid w:val="006C4843"/>
    <w:rsid w:val="006C4CFB"/>
    <w:rsid w:val="006C547F"/>
    <w:rsid w:val="006C61CF"/>
    <w:rsid w:val="006C6349"/>
    <w:rsid w:val="006C6398"/>
    <w:rsid w:val="006C64D1"/>
    <w:rsid w:val="006C67A6"/>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21C"/>
    <w:rsid w:val="006E2344"/>
    <w:rsid w:val="006E291C"/>
    <w:rsid w:val="006E339A"/>
    <w:rsid w:val="006E3457"/>
    <w:rsid w:val="006E34D9"/>
    <w:rsid w:val="006E3573"/>
    <w:rsid w:val="006E4C99"/>
    <w:rsid w:val="006E557C"/>
    <w:rsid w:val="006E6166"/>
    <w:rsid w:val="006E752A"/>
    <w:rsid w:val="006E7690"/>
    <w:rsid w:val="006E76CC"/>
    <w:rsid w:val="006E77A1"/>
    <w:rsid w:val="006E7B1D"/>
    <w:rsid w:val="006E7D3F"/>
    <w:rsid w:val="006F005A"/>
    <w:rsid w:val="006F0352"/>
    <w:rsid w:val="006F0373"/>
    <w:rsid w:val="006F0C9B"/>
    <w:rsid w:val="006F0DB1"/>
    <w:rsid w:val="006F1DFE"/>
    <w:rsid w:val="006F1F69"/>
    <w:rsid w:val="006F2603"/>
    <w:rsid w:val="006F260C"/>
    <w:rsid w:val="006F2724"/>
    <w:rsid w:val="006F2736"/>
    <w:rsid w:val="006F2CC8"/>
    <w:rsid w:val="006F3737"/>
    <w:rsid w:val="006F39C1"/>
    <w:rsid w:val="006F52FE"/>
    <w:rsid w:val="006F5A0F"/>
    <w:rsid w:val="006F5B53"/>
    <w:rsid w:val="006F6401"/>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082F"/>
    <w:rsid w:val="00711587"/>
    <w:rsid w:val="007124F2"/>
    <w:rsid w:val="0071251A"/>
    <w:rsid w:val="0071263D"/>
    <w:rsid w:val="00713578"/>
    <w:rsid w:val="00713F8B"/>
    <w:rsid w:val="0071451E"/>
    <w:rsid w:val="00715045"/>
    <w:rsid w:val="007157F4"/>
    <w:rsid w:val="0071595A"/>
    <w:rsid w:val="0071606D"/>
    <w:rsid w:val="00716074"/>
    <w:rsid w:val="00716183"/>
    <w:rsid w:val="00716393"/>
    <w:rsid w:val="00716A72"/>
    <w:rsid w:val="00716BF9"/>
    <w:rsid w:val="00716E58"/>
    <w:rsid w:val="0071783C"/>
    <w:rsid w:val="00717CB4"/>
    <w:rsid w:val="00717F1F"/>
    <w:rsid w:val="007205FE"/>
    <w:rsid w:val="00720DC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109B"/>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8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AF9"/>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1D6"/>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54A6"/>
    <w:rsid w:val="00775ED5"/>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12"/>
    <w:rsid w:val="007A24D6"/>
    <w:rsid w:val="007A259B"/>
    <w:rsid w:val="007A344A"/>
    <w:rsid w:val="007A3675"/>
    <w:rsid w:val="007A3854"/>
    <w:rsid w:val="007A39E1"/>
    <w:rsid w:val="007A4561"/>
    <w:rsid w:val="007A5847"/>
    <w:rsid w:val="007A5E41"/>
    <w:rsid w:val="007A6273"/>
    <w:rsid w:val="007A62A2"/>
    <w:rsid w:val="007A6565"/>
    <w:rsid w:val="007A72DB"/>
    <w:rsid w:val="007A785D"/>
    <w:rsid w:val="007A7B94"/>
    <w:rsid w:val="007A7E1E"/>
    <w:rsid w:val="007B00AD"/>
    <w:rsid w:val="007B03F9"/>
    <w:rsid w:val="007B053D"/>
    <w:rsid w:val="007B05A8"/>
    <w:rsid w:val="007B0618"/>
    <w:rsid w:val="007B070E"/>
    <w:rsid w:val="007B0A87"/>
    <w:rsid w:val="007B1044"/>
    <w:rsid w:val="007B12D5"/>
    <w:rsid w:val="007B18FB"/>
    <w:rsid w:val="007B1AE2"/>
    <w:rsid w:val="007B23A2"/>
    <w:rsid w:val="007B287A"/>
    <w:rsid w:val="007B490A"/>
    <w:rsid w:val="007B4B92"/>
    <w:rsid w:val="007B5A93"/>
    <w:rsid w:val="007B6083"/>
    <w:rsid w:val="007B675B"/>
    <w:rsid w:val="007B6AB2"/>
    <w:rsid w:val="007B6C08"/>
    <w:rsid w:val="007B6CDD"/>
    <w:rsid w:val="007B734C"/>
    <w:rsid w:val="007B744D"/>
    <w:rsid w:val="007C0A8E"/>
    <w:rsid w:val="007C0AA8"/>
    <w:rsid w:val="007C0B6B"/>
    <w:rsid w:val="007C0D69"/>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282"/>
    <w:rsid w:val="007D257E"/>
    <w:rsid w:val="007D2630"/>
    <w:rsid w:val="007D2D91"/>
    <w:rsid w:val="007D329F"/>
    <w:rsid w:val="007D359A"/>
    <w:rsid w:val="007D3854"/>
    <w:rsid w:val="007D38AC"/>
    <w:rsid w:val="007D3B4E"/>
    <w:rsid w:val="007D3B6B"/>
    <w:rsid w:val="007D4FA8"/>
    <w:rsid w:val="007D57AC"/>
    <w:rsid w:val="007D586A"/>
    <w:rsid w:val="007D6286"/>
    <w:rsid w:val="007D6E75"/>
    <w:rsid w:val="007D7048"/>
    <w:rsid w:val="007D738D"/>
    <w:rsid w:val="007D7F5A"/>
    <w:rsid w:val="007E070D"/>
    <w:rsid w:val="007E0C80"/>
    <w:rsid w:val="007E2454"/>
    <w:rsid w:val="007E28E2"/>
    <w:rsid w:val="007E2D22"/>
    <w:rsid w:val="007E328A"/>
    <w:rsid w:val="007E3339"/>
    <w:rsid w:val="007E3704"/>
    <w:rsid w:val="007E3A45"/>
    <w:rsid w:val="007E4420"/>
    <w:rsid w:val="007E4434"/>
    <w:rsid w:val="007E45D4"/>
    <w:rsid w:val="007E4AB2"/>
    <w:rsid w:val="007E509F"/>
    <w:rsid w:val="007E50E3"/>
    <w:rsid w:val="007E603C"/>
    <w:rsid w:val="007E6303"/>
    <w:rsid w:val="007E733E"/>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1AC"/>
    <w:rsid w:val="008009B2"/>
    <w:rsid w:val="00800B65"/>
    <w:rsid w:val="00800D79"/>
    <w:rsid w:val="00801885"/>
    <w:rsid w:val="00801FA0"/>
    <w:rsid w:val="00802B76"/>
    <w:rsid w:val="00803895"/>
    <w:rsid w:val="00804859"/>
    <w:rsid w:val="0080555D"/>
    <w:rsid w:val="008058DE"/>
    <w:rsid w:val="00805A2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3AB"/>
    <w:rsid w:val="00824A54"/>
    <w:rsid w:val="00824B21"/>
    <w:rsid w:val="008257E1"/>
    <w:rsid w:val="00825846"/>
    <w:rsid w:val="0082629B"/>
    <w:rsid w:val="00826550"/>
    <w:rsid w:val="00826775"/>
    <w:rsid w:val="008277E7"/>
    <w:rsid w:val="00827EED"/>
    <w:rsid w:val="008300A6"/>
    <w:rsid w:val="00830415"/>
    <w:rsid w:val="008304F2"/>
    <w:rsid w:val="00830518"/>
    <w:rsid w:val="00830746"/>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79A"/>
    <w:rsid w:val="00837DF4"/>
    <w:rsid w:val="00837ED1"/>
    <w:rsid w:val="0084065C"/>
    <w:rsid w:val="00840C13"/>
    <w:rsid w:val="00841908"/>
    <w:rsid w:val="00841D55"/>
    <w:rsid w:val="00842402"/>
    <w:rsid w:val="00842629"/>
    <w:rsid w:val="00842ADD"/>
    <w:rsid w:val="008430C6"/>
    <w:rsid w:val="0084352C"/>
    <w:rsid w:val="008435F1"/>
    <w:rsid w:val="008436D5"/>
    <w:rsid w:val="0084392A"/>
    <w:rsid w:val="00843969"/>
    <w:rsid w:val="00843B00"/>
    <w:rsid w:val="00843D96"/>
    <w:rsid w:val="00844654"/>
    <w:rsid w:val="0084492E"/>
    <w:rsid w:val="00845341"/>
    <w:rsid w:val="008455AB"/>
    <w:rsid w:val="00845655"/>
    <w:rsid w:val="00845FCA"/>
    <w:rsid w:val="00846517"/>
    <w:rsid w:val="00846579"/>
    <w:rsid w:val="00846660"/>
    <w:rsid w:val="00846D2E"/>
    <w:rsid w:val="00846E65"/>
    <w:rsid w:val="00847155"/>
    <w:rsid w:val="008473B9"/>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682"/>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2AD0"/>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4C8B"/>
    <w:rsid w:val="0089509D"/>
    <w:rsid w:val="008951BC"/>
    <w:rsid w:val="008951D2"/>
    <w:rsid w:val="00895CD2"/>
    <w:rsid w:val="00897056"/>
    <w:rsid w:val="008A177A"/>
    <w:rsid w:val="008A209A"/>
    <w:rsid w:val="008A2812"/>
    <w:rsid w:val="008A286D"/>
    <w:rsid w:val="008A374A"/>
    <w:rsid w:val="008A596D"/>
    <w:rsid w:val="008A77B8"/>
    <w:rsid w:val="008B01B3"/>
    <w:rsid w:val="008B0CA8"/>
    <w:rsid w:val="008B1496"/>
    <w:rsid w:val="008B1505"/>
    <w:rsid w:val="008B1BE7"/>
    <w:rsid w:val="008B1E1D"/>
    <w:rsid w:val="008B2599"/>
    <w:rsid w:val="008B2FA8"/>
    <w:rsid w:val="008B368F"/>
    <w:rsid w:val="008B36A1"/>
    <w:rsid w:val="008B377F"/>
    <w:rsid w:val="008B37B6"/>
    <w:rsid w:val="008B48B7"/>
    <w:rsid w:val="008B4946"/>
    <w:rsid w:val="008B5222"/>
    <w:rsid w:val="008B66B9"/>
    <w:rsid w:val="008B7967"/>
    <w:rsid w:val="008C0632"/>
    <w:rsid w:val="008C0667"/>
    <w:rsid w:val="008C0BA5"/>
    <w:rsid w:val="008C1A59"/>
    <w:rsid w:val="008C2F4C"/>
    <w:rsid w:val="008C38F6"/>
    <w:rsid w:val="008C464F"/>
    <w:rsid w:val="008C515B"/>
    <w:rsid w:val="008C5D89"/>
    <w:rsid w:val="008C6339"/>
    <w:rsid w:val="008C6ECD"/>
    <w:rsid w:val="008C6FCA"/>
    <w:rsid w:val="008C74B5"/>
    <w:rsid w:val="008C78B4"/>
    <w:rsid w:val="008C7CCE"/>
    <w:rsid w:val="008C7CFD"/>
    <w:rsid w:val="008D021F"/>
    <w:rsid w:val="008D07CC"/>
    <w:rsid w:val="008D0A8F"/>
    <w:rsid w:val="008D0BC6"/>
    <w:rsid w:val="008D0C9E"/>
    <w:rsid w:val="008D0FE2"/>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4F3"/>
    <w:rsid w:val="008F588C"/>
    <w:rsid w:val="008F7176"/>
    <w:rsid w:val="008F7322"/>
    <w:rsid w:val="008F791B"/>
    <w:rsid w:val="008F7D64"/>
    <w:rsid w:val="008F7E0E"/>
    <w:rsid w:val="009015F5"/>
    <w:rsid w:val="00902CCD"/>
    <w:rsid w:val="0090442D"/>
    <w:rsid w:val="00905599"/>
    <w:rsid w:val="00905E60"/>
    <w:rsid w:val="00905FD1"/>
    <w:rsid w:val="00906555"/>
    <w:rsid w:val="00907380"/>
    <w:rsid w:val="00907ED9"/>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A68"/>
    <w:rsid w:val="00923BE3"/>
    <w:rsid w:val="009242EB"/>
    <w:rsid w:val="00924B9B"/>
    <w:rsid w:val="009256C2"/>
    <w:rsid w:val="00925D0D"/>
    <w:rsid w:val="00926E97"/>
    <w:rsid w:val="00926F48"/>
    <w:rsid w:val="009300AD"/>
    <w:rsid w:val="009303A6"/>
    <w:rsid w:val="009307EE"/>
    <w:rsid w:val="00930A52"/>
    <w:rsid w:val="00930F75"/>
    <w:rsid w:val="00931239"/>
    <w:rsid w:val="009313E0"/>
    <w:rsid w:val="00931D12"/>
    <w:rsid w:val="00932EAB"/>
    <w:rsid w:val="009346FD"/>
    <w:rsid w:val="00934715"/>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DC1"/>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07A6"/>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55D"/>
    <w:rsid w:val="00985726"/>
    <w:rsid w:val="00985B07"/>
    <w:rsid w:val="00985C73"/>
    <w:rsid w:val="00985EE2"/>
    <w:rsid w:val="00986720"/>
    <w:rsid w:val="009867A0"/>
    <w:rsid w:val="00986B3D"/>
    <w:rsid w:val="00987443"/>
    <w:rsid w:val="00987DFF"/>
    <w:rsid w:val="009901C9"/>
    <w:rsid w:val="009916E2"/>
    <w:rsid w:val="00991CC7"/>
    <w:rsid w:val="0099215C"/>
    <w:rsid w:val="009923C5"/>
    <w:rsid w:val="00992D51"/>
    <w:rsid w:val="00993399"/>
    <w:rsid w:val="009944A6"/>
    <w:rsid w:val="00994EEA"/>
    <w:rsid w:val="00995C63"/>
    <w:rsid w:val="009962D9"/>
    <w:rsid w:val="009966BC"/>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092"/>
    <w:rsid w:val="009A5469"/>
    <w:rsid w:val="009A5475"/>
    <w:rsid w:val="009A5ABA"/>
    <w:rsid w:val="009A5FBA"/>
    <w:rsid w:val="009A6983"/>
    <w:rsid w:val="009B0AE4"/>
    <w:rsid w:val="009B0C35"/>
    <w:rsid w:val="009B0C7A"/>
    <w:rsid w:val="009B1AE2"/>
    <w:rsid w:val="009B35D1"/>
    <w:rsid w:val="009B36F6"/>
    <w:rsid w:val="009B4238"/>
    <w:rsid w:val="009B57E5"/>
    <w:rsid w:val="009B6220"/>
    <w:rsid w:val="009B6A73"/>
    <w:rsid w:val="009B7200"/>
    <w:rsid w:val="009B75ED"/>
    <w:rsid w:val="009C027B"/>
    <w:rsid w:val="009C0DC4"/>
    <w:rsid w:val="009C1414"/>
    <w:rsid w:val="009C1FB9"/>
    <w:rsid w:val="009C28C0"/>
    <w:rsid w:val="009C2973"/>
    <w:rsid w:val="009C2D1B"/>
    <w:rsid w:val="009C30A2"/>
    <w:rsid w:val="009C374B"/>
    <w:rsid w:val="009C4386"/>
    <w:rsid w:val="009C43B4"/>
    <w:rsid w:val="009C530F"/>
    <w:rsid w:val="009C5E95"/>
    <w:rsid w:val="009C689A"/>
    <w:rsid w:val="009C6B6B"/>
    <w:rsid w:val="009C6FDF"/>
    <w:rsid w:val="009C7683"/>
    <w:rsid w:val="009C7B15"/>
    <w:rsid w:val="009C7F19"/>
    <w:rsid w:val="009D1187"/>
    <w:rsid w:val="009D1CFE"/>
    <w:rsid w:val="009D258F"/>
    <w:rsid w:val="009D2BE8"/>
    <w:rsid w:val="009D2E93"/>
    <w:rsid w:val="009D3128"/>
    <w:rsid w:val="009D389B"/>
    <w:rsid w:val="009D38FC"/>
    <w:rsid w:val="009D3BE5"/>
    <w:rsid w:val="009D3F26"/>
    <w:rsid w:val="009D49D7"/>
    <w:rsid w:val="009D4DDC"/>
    <w:rsid w:val="009D50AE"/>
    <w:rsid w:val="009D5ADA"/>
    <w:rsid w:val="009D5FF8"/>
    <w:rsid w:val="009D628D"/>
    <w:rsid w:val="009D6DED"/>
    <w:rsid w:val="009D733B"/>
    <w:rsid w:val="009D73AF"/>
    <w:rsid w:val="009D7E89"/>
    <w:rsid w:val="009E0178"/>
    <w:rsid w:val="009E02F5"/>
    <w:rsid w:val="009E03EB"/>
    <w:rsid w:val="009E0FA5"/>
    <w:rsid w:val="009E19D2"/>
    <w:rsid w:val="009E3265"/>
    <w:rsid w:val="009E34D9"/>
    <w:rsid w:val="009E3BBC"/>
    <w:rsid w:val="009E484F"/>
    <w:rsid w:val="009E48A7"/>
    <w:rsid w:val="009E49D5"/>
    <w:rsid w:val="009E4EAC"/>
    <w:rsid w:val="009E562C"/>
    <w:rsid w:val="009E57B0"/>
    <w:rsid w:val="009E647B"/>
    <w:rsid w:val="009E6BD0"/>
    <w:rsid w:val="009E76D5"/>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B9F"/>
    <w:rsid w:val="00A10D17"/>
    <w:rsid w:val="00A110B3"/>
    <w:rsid w:val="00A119C9"/>
    <w:rsid w:val="00A12563"/>
    <w:rsid w:val="00A127F5"/>
    <w:rsid w:val="00A12B8E"/>
    <w:rsid w:val="00A1312D"/>
    <w:rsid w:val="00A13348"/>
    <w:rsid w:val="00A13B85"/>
    <w:rsid w:val="00A13D9D"/>
    <w:rsid w:val="00A153A2"/>
    <w:rsid w:val="00A16353"/>
    <w:rsid w:val="00A169F4"/>
    <w:rsid w:val="00A16A37"/>
    <w:rsid w:val="00A16DBB"/>
    <w:rsid w:val="00A172C4"/>
    <w:rsid w:val="00A174AC"/>
    <w:rsid w:val="00A17C10"/>
    <w:rsid w:val="00A200E4"/>
    <w:rsid w:val="00A209CD"/>
    <w:rsid w:val="00A21D44"/>
    <w:rsid w:val="00A22C98"/>
    <w:rsid w:val="00A22E93"/>
    <w:rsid w:val="00A22FFA"/>
    <w:rsid w:val="00A231EE"/>
    <w:rsid w:val="00A23E9E"/>
    <w:rsid w:val="00A241D1"/>
    <w:rsid w:val="00A241DE"/>
    <w:rsid w:val="00A24302"/>
    <w:rsid w:val="00A25079"/>
    <w:rsid w:val="00A25C23"/>
    <w:rsid w:val="00A25E38"/>
    <w:rsid w:val="00A26146"/>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0F3D"/>
    <w:rsid w:val="00A4176D"/>
    <w:rsid w:val="00A418C1"/>
    <w:rsid w:val="00A41A68"/>
    <w:rsid w:val="00A4200B"/>
    <w:rsid w:val="00A424E8"/>
    <w:rsid w:val="00A425C6"/>
    <w:rsid w:val="00A4266A"/>
    <w:rsid w:val="00A427D8"/>
    <w:rsid w:val="00A42DC2"/>
    <w:rsid w:val="00A42E56"/>
    <w:rsid w:val="00A435EE"/>
    <w:rsid w:val="00A43A52"/>
    <w:rsid w:val="00A44A3F"/>
    <w:rsid w:val="00A44D2F"/>
    <w:rsid w:val="00A45504"/>
    <w:rsid w:val="00A45951"/>
    <w:rsid w:val="00A45A15"/>
    <w:rsid w:val="00A45A65"/>
    <w:rsid w:val="00A46075"/>
    <w:rsid w:val="00A46387"/>
    <w:rsid w:val="00A4692B"/>
    <w:rsid w:val="00A46A5E"/>
    <w:rsid w:val="00A46C09"/>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4CE"/>
    <w:rsid w:val="00A65653"/>
    <w:rsid w:val="00A659B4"/>
    <w:rsid w:val="00A6633C"/>
    <w:rsid w:val="00A67285"/>
    <w:rsid w:val="00A67540"/>
    <w:rsid w:val="00A6791A"/>
    <w:rsid w:val="00A67DC0"/>
    <w:rsid w:val="00A70144"/>
    <w:rsid w:val="00A705F9"/>
    <w:rsid w:val="00A70B29"/>
    <w:rsid w:val="00A71383"/>
    <w:rsid w:val="00A715AC"/>
    <w:rsid w:val="00A71A2A"/>
    <w:rsid w:val="00A71C08"/>
    <w:rsid w:val="00A721DD"/>
    <w:rsid w:val="00A72590"/>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6D26"/>
    <w:rsid w:val="00A97076"/>
    <w:rsid w:val="00A973DE"/>
    <w:rsid w:val="00A97403"/>
    <w:rsid w:val="00A976F1"/>
    <w:rsid w:val="00A9787C"/>
    <w:rsid w:val="00A97C64"/>
    <w:rsid w:val="00AA0728"/>
    <w:rsid w:val="00AA10C1"/>
    <w:rsid w:val="00AA1667"/>
    <w:rsid w:val="00AA1DB4"/>
    <w:rsid w:val="00AA2252"/>
    <w:rsid w:val="00AA2439"/>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A4C"/>
    <w:rsid w:val="00AA7F16"/>
    <w:rsid w:val="00AB0D6C"/>
    <w:rsid w:val="00AB2517"/>
    <w:rsid w:val="00AB35F4"/>
    <w:rsid w:val="00AB37B6"/>
    <w:rsid w:val="00AB3845"/>
    <w:rsid w:val="00AB3AAD"/>
    <w:rsid w:val="00AB3C2B"/>
    <w:rsid w:val="00AB3DCD"/>
    <w:rsid w:val="00AB40E2"/>
    <w:rsid w:val="00AB4694"/>
    <w:rsid w:val="00AB4BD9"/>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840"/>
    <w:rsid w:val="00AD79E7"/>
    <w:rsid w:val="00AE02B1"/>
    <w:rsid w:val="00AE04CE"/>
    <w:rsid w:val="00AE0E14"/>
    <w:rsid w:val="00AE1DB3"/>
    <w:rsid w:val="00AE2091"/>
    <w:rsid w:val="00AE266C"/>
    <w:rsid w:val="00AE2ABB"/>
    <w:rsid w:val="00AE2E88"/>
    <w:rsid w:val="00AE3BD9"/>
    <w:rsid w:val="00AE441B"/>
    <w:rsid w:val="00AE4CA2"/>
    <w:rsid w:val="00AE548B"/>
    <w:rsid w:val="00AE586F"/>
    <w:rsid w:val="00AE5D9B"/>
    <w:rsid w:val="00AE61E3"/>
    <w:rsid w:val="00AE6BE0"/>
    <w:rsid w:val="00AE6C8B"/>
    <w:rsid w:val="00AE70A7"/>
    <w:rsid w:val="00AE7998"/>
    <w:rsid w:val="00AE79DB"/>
    <w:rsid w:val="00AF05BF"/>
    <w:rsid w:val="00AF0B50"/>
    <w:rsid w:val="00AF0C27"/>
    <w:rsid w:val="00AF0D9C"/>
    <w:rsid w:val="00AF170A"/>
    <w:rsid w:val="00AF1ACA"/>
    <w:rsid w:val="00AF1C24"/>
    <w:rsid w:val="00AF2DD9"/>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56A"/>
    <w:rsid w:val="00B036F6"/>
    <w:rsid w:val="00B03869"/>
    <w:rsid w:val="00B03FA4"/>
    <w:rsid w:val="00B04062"/>
    <w:rsid w:val="00B0566E"/>
    <w:rsid w:val="00B0598E"/>
    <w:rsid w:val="00B06285"/>
    <w:rsid w:val="00B06BBA"/>
    <w:rsid w:val="00B06D19"/>
    <w:rsid w:val="00B07F5D"/>
    <w:rsid w:val="00B101B2"/>
    <w:rsid w:val="00B109C0"/>
    <w:rsid w:val="00B10DE5"/>
    <w:rsid w:val="00B1144D"/>
    <w:rsid w:val="00B11590"/>
    <w:rsid w:val="00B118B3"/>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1FC"/>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6A78"/>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C94"/>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581"/>
    <w:rsid w:val="00B678A3"/>
    <w:rsid w:val="00B67AFA"/>
    <w:rsid w:val="00B7038B"/>
    <w:rsid w:val="00B7048E"/>
    <w:rsid w:val="00B711C9"/>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274"/>
    <w:rsid w:val="00B837FC"/>
    <w:rsid w:val="00B83B60"/>
    <w:rsid w:val="00B83BBA"/>
    <w:rsid w:val="00B84D00"/>
    <w:rsid w:val="00B851C8"/>
    <w:rsid w:val="00B85EF9"/>
    <w:rsid w:val="00B861D8"/>
    <w:rsid w:val="00B86745"/>
    <w:rsid w:val="00B8688C"/>
    <w:rsid w:val="00B8690F"/>
    <w:rsid w:val="00B871B0"/>
    <w:rsid w:val="00B872E7"/>
    <w:rsid w:val="00B87463"/>
    <w:rsid w:val="00B903B8"/>
    <w:rsid w:val="00B90492"/>
    <w:rsid w:val="00B90631"/>
    <w:rsid w:val="00B91CF0"/>
    <w:rsid w:val="00B91F54"/>
    <w:rsid w:val="00B92009"/>
    <w:rsid w:val="00B92384"/>
    <w:rsid w:val="00B9261F"/>
    <w:rsid w:val="00B93844"/>
    <w:rsid w:val="00B94164"/>
    <w:rsid w:val="00B94C2E"/>
    <w:rsid w:val="00B95A30"/>
    <w:rsid w:val="00B96ECA"/>
    <w:rsid w:val="00B976EA"/>
    <w:rsid w:val="00BA0126"/>
    <w:rsid w:val="00BA0C30"/>
    <w:rsid w:val="00BA0CCE"/>
    <w:rsid w:val="00BA1279"/>
    <w:rsid w:val="00BA139C"/>
    <w:rsid w:val="00BA150F"/>
    <w:rsid w:val="00BA1BE5"/>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50C"/>
    <w:rsid w:val="00BB4660"/>
    <w:rsid w:val="00BB48A8"/>
    <w:rsid w:val="00BB4CB3"/>
    <w:rsid w:val="00BB554D"/>
    <w:rsid w:val="00BB55A4"/>
    <w:rsid w:val="00BB59CB"/>
    <w:rsid w:val="00BB5B5E"/>
    <w:rsid w:val="00BB5CB7"/>
    <w:rsid w:val="00BB7114"/>
    <w:rsid w:val="00BB7615"/>
    <w:rsid w:val="00BB79A9"/>
    <w:rsid w:val="00BC02AC"/>
    <w:rsid w:val="00BC0F95"/>
    <w:rsid w:val="00BC0FB7"/>
    <w:rsid w:val="00BC160B"/>
    <w:rsid w:val="00BC3523"/>
    <w:rsid w:val="00BC35F2"/>
    <w:rsid w:val="00BC3BB1"/>
    <w:rsid w:val="00BC4C10"/>
    <w:rsid w:val="00BC5007"/>
    <w:rsid w:val="00BC5839"/>
    <w:rsid w:val="00BC793E"/>
    <w:rsid w:val="00BD0363"/>
    <w:rsid w:val="00BD03F5"/>
    <w:rsid w:val="00BD2069"/>
    <w:rsid w:val="00BD23D6"/>
    <w:rsid w:val="00BD24CC"/>
    <w:rsid w:val="00BD25D6"/>
    <w:rsid w:val="00BD2A06"/>
    <w:rsid w:val="00BD2EC1"/>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4F78"/>
    <w:rsid w:val="00BE52EC"/>
    <w:rsid w:val="00BE75B5"/>
    <w:rsid w:val="00BF0A94"/>
    <w:rsid w:val="00BF0B2F"/>
    <w:rsid w:val="00BF0C10"/>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348"/>
    <w:rsid w:val="00C05D51"/>
    <w:rsid w:val="00C05E63"/>
    <w:rsid w:val="00C06431"/>
    <w:rsid w:val="00C06466"/>
    <w:rsid w:val="00C067E9"/>
    <w:rsid w:val="00C06805"/>
    <w:rsid w:val="00C0694B"/>
    <w:rsid w:val="00C06B71"/>
    <w:rsid w:val="00C0740C"/>
    <w:rsid w:val="00C074FA"/>
    <w:rsid w:val="00C07B18"/>
    <w:rsid w:val="00C10D6C"/>
    <w:rsid w:val="00C117BA"/>
    <w:rsid w:val="00C11846"/>
    <w:rsid w:val="00C13876"/>
    <w:rsid w:val="00C13D99"/>
    <w:rsid w:val="00C141C7"/>
    <w:rsid w:val="00C142C4"/>
    <w:rsid w:val="00C14337"/>
    <w:rsid w:val="00C144D7"/>
    <w:rsid w:val="00C148D2"/>
    <w:rsid w:val="00C156D8"/>
    <w:rsid w:val="00C15A69"/>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59AF"/>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A54"/>
    <w:rsid w:val="00C51E89"/>
    <w:rsid w:val="00C52654"/>
    <w:rsid w:val="00C528D2"/>
    <w:rsid w:val="00C535A9"/>
    <w:rsid w:val="00C53967"/>
    <w:rsid w:val="00C53C14"/>
    <w:rsid w:val="00C53EC0"/>
    <w:rsid w:val="00C548C2"/>
    <w:rsid w:val="00C54A55"/>
    <w:rsid w:val="00C54FE9"/>
    <w:rsid w:val="00C55198"/>
    <w:rsid w:val="00C555AF"/>
    <w:rsid w:val="00C555C9"/>
    <w:rsid w:val="00C555E7"/>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22D"/>
    <w:rsid w:val="00C71A54"/>
    <w:rsid w:val="00C71C8F"/>
    <w:rsid w:val="00C7203C"/>
    <w:rsid w:val="00C72093"/>
    <w:rsid w:val="00C7275E"/>
    <w:rsid w:val="00C72830"/>
    <w:rsid w:val="00C72DBA"/>
    <w:rsid w:val="00C735AA"/>
    <w:rsid w:val="00C743B5"/>
    <w:rsid w:val="00C74772"/>
    <w:rsid w:val="00C7533E"/>
    <w:rsid w:val="00C75DB5"/>
    <w:rsid w:val="00C774AD"/>
    <w:rsid w:val="00C776FC"/>
    <w:rsid w:val="00C77C4C"/>
    <w:rsid w:val="00C77DBB"/>
    <w:rsid w:val="00C8024B"/>
    <w:rsid w:val="00C808E9"/>
    <w:rsid w:val="00C808F6"/>
    <w:rsid w:val="00C80CAE"/>
    <w:rsid w:val="00C818C2"/>
    <w:rsid w:val="00C820FA"/>
    <w:rsid w:val="00C823DC"/>
    <w:rsid w:val="00C826B0"/>
    <w:rsid w:val="00C82727"/>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0E"/>
    <w:rsid w:val="00C87568"/>
    <w:rsid w:val="00C87CD3"/>
    <w:rsid w:val="00C912B7"/>
    <w:rsid w:val="00C919D7"/>
    <w:rsid w:val="00C91BDD"/>
    <w:rsid w:val="00C91DD5"/>
    <w:rsid w:val="00C9221E"/>
    <w:rsid w:val="00C924D4"/>
    <w:rsid w:val="00C92DA4"/>
    <w:rsid w:val="00C92F29"/>
    <w:rsid w:val="00C930B6"/>
    <w:rsid w:val="00C93804"/>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2F43"/>
    <w:rsid w:val="00CA327B"/>
    <w:rsid w:val="00CA37DD"/>
    <w:rsid w:val="00CA3B83"/>
    <w:rsid w:val="00CA3CC0"/>
    <w:rsid w:val="00CA4CBD"/>
    <w:rsid w:val="00CA51BD"/>
    <w:rsid w:val="00CA53D3"/>
    <w:rsid w:val="00CA55F4"/>
    <w:rsid w:val="00CA5CF5"/>
    <w:rsid w:val="00CA665C"/>
    <w:rsid w:val="00CB0A6E"/>
    <w:rsid w:val="00CB0F7A"/>
    <w:rsid w:val="00CB1108"/>
    <w:rsid w:val="00CB150A"/>
    <w:rsid w:val="00CB1719"/>
    <w:rsid w:val="00CB196E"/>
    <w:rsid w:val="00CB19DD"/>
    <w:rsid w:val="00CB2629"/>
    <w:rsid w:val="00CB2A47"/>
    <w:rsid w:val="00CB2C1F"/>
    <w:rsid w:val="00CB42A5"/>
    <w:rsid w:val="00CB4A40"/>
    <w:rsid w:val="00CB5C06"/>
    <w:rsid w:val="00CB5FE2"/>
    <w:rsid w:val="00CB646E"/>
    <w:rsid w:val="00CB6A39"/>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141"/>
    <w:rsid w:val="00CD3977"/>
    <w:rsid w:val="00CD3BD0"/>
    <w:rsid w:val="00CD4352"/>
    <w:rsid w:val="00CD4625"/>
    <w:rsid w:val="00CD4CDC"/>
    <w:rsid w:val="00CD55C4"/>
    <w:rsid w:val="00CD5AC9"/>
    <w:rsid w:val="00CD5EB1"/>
    <w:rsid w:val="00CD6823"/>
    <w:rsid w:val="00CD7632"/>
    <w:rsid w:val="00CE0177"/>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ADB"/>
    <w:rsid w:val="00CF2C6B"/>
    <w:rsid w:val="00CF2E00"/>
    <w:rsid w:val="00CF2F84"/>
    <w:rsid w:val="00CF474F"/>
    <w:rsid w:val="00CF4EB2"/>
    <w:rsid w:val="00CF5A01"/>
    <w:rsid w:val="00CF682B"/>
    <w:rsid w:val="00CF6C83"/>
    <w:rsid w:val="00CF7181"/>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2D3E"/>
    <w:rsid w:val="00D135F5"/>
    <w:rsid w:val="00D13811"/>
    <w:rsid w:val="00D14A23"/>
    <w:rsid w:val="00D1505D"/>
    <w:rsid w:val="00D15B88"/>
    <w:rsid w:val="00D15EFB"/>
    <w:rsid w:val="00D16218"/>
    <w:rsid w:val="00D17005"/>
    <w:rsid w:val="00D1739B"/>
    <w:rsid w:val="00D20298"/>
    <w:rsid w:val="00D20565"/>
    <w:rsid w:val="00D20B1F"/>
    <w:rsid w:val="00D20ED0"/>
    <w:rsid w:val="00D20F13"/>
    <w:rsid w:val="00D218E2"/>
    <w:rsid w:val="00D21D48"/>
    <w:rsid w:val="00D21ED4"/>
    <w:rsid w:val="00D22AC7"/>
    <w:rsid w:val="00D22F3B"/>
    <w:rsid w:val="00D24F65"/>
    <w:rsid w:val="00D24F9B"/>
    <w:rsid w:val="00D259F8"/>
    <w:rsid w:val="00D25DC4"/>
    <w:rsid w:val="00D2655A"/>
    <w:rsid w:val="00D26A92"/>
    <w:rsid w:val="00D30168"/>
    <w:rsid w:val="00D303FA"/>
    <w:rsid w:val="00D309B3"/>
    <w:rsid w:val="00D31B16"/>
    <w:rsid w:val="00D31C16"/>
    <w:rsid w:val="00D31D3C"/>
    <w:rsid w:val="00D32271"/>
    <w:rsid w:val="00D323EC"/>
    <w:rsid w:val="00D32838"/>
    <w:rsid w:val="00D331CF"/>
    <w:rsid w:val="00D33210"/>
    <w:rsid w:val="00D337B1"/>
    <w:rsid w:val="00D33FED"/>
    <w:rsid w:val="00D34D10"/>
    <w:rsid w:val="00D35555"/>
    <w:rsid w:val="00D359BB"/>
    <w:rsid w:val="00D35C11"/>
    <w:rsid w:val="00D35F12"/>
    <w:rsid w:val="00D3601A"/>
    <w:rsid w:val="00D36083"/>
    <w:rsid w:val="00D3651D"/>
    <w:rsid w:val="00D365C4"/>
    <w:rsid w:val="00D37226"/>
    <w:rsid w:val="00D37271"/>
    <w:rsid w:val="00D37388"/>
    <w:rsid w:val="00D374BD"/>
    <w:rsid w:val="00D3753D"/>
    <w:rsid w:val="00D401E9"/>
    <w:rsid w:val="00D40253"/>
    <w:rsid w:val="00D40599"/>
    <w:rsid w:val="00D405A3"/>
    <w:rsid w:val="00D40B95"/>
    <w:rsid w:val="00D40C3D"/>
    <w:rsid w:val="00D40D01"/>
    <w:rsid w:val="00D40F79"/>
    <w:rsid w:val="00D41563"/>
    <w:rsid w:val="00D4171F"/>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30"/>
    <w:rsid w:val="00D465FA"/>
    <w:rsid w:val="00D4663A"/>
    <w:rsid w:val="00D47529"/>
    <w:rsid w:val="00D47A4A"/>
    <w:rsid w:val="00D508BB"/>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3FB0"/>
    <w:rsid w:val="00D6430E"/>
    <w:rsid w:val="00D64712"/>
    <w:rsid w:val="00D657B7"/>
    <w:rsid w:val="00D65AF8"/>
    <w:rsid w:val="00D65AFA"/>
    <w:rsid w:val="00D66182"/>
    <w:rsid w:val="00D669E8"/>
    <w:rsid w:val="00D66C66"/>
    <w:rsid w:val="00D702B4"/>
    <w:rsid w:val="00D70898"/>
    <w:rsid w:val="00D71344"/>
    <w:rsid w:val="00D7208B"/>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1E3E"/>
    <w:rsid w:val="00D82381"/>
    <w:rsid w:val="00D824F0"/>
    <w:rsid w:val="00D82B4B"/>
    <w:rsid w:val="00D832FD"/>
    <w:rsid w:val="00D837AE"/>
    <w:rsid w:val="00D843EC"/>
    <w:rsid w:val="00D84471"/>
    <w:rsid w:val="00D84D26"/>
    <w:rsid w:val="00D869CC"/>
    <w:rsid w:val="00D86D9B"/>
    <w:rsid w:val="00D87269"/>
    <w:rsid w:val="00D87906"/>
    <w:rsid w:val="00D879E4"/>
    <w:rsid w:val="00D87F21"/>
    <w:rsid w:val="00D90740"/>
    <w:rsid w:val="00D91085"/>
    <w:rsid w:val="00D910D8"/>
    <w:rsid w:val="00D91C16"/>
    <w:rsid w:val="00D9229D"/>
    <w:rsid w:val="00D92392"/>
    <w:rsid w:val="00D9322C"/>
    <w:rsid w:val="00D935B4"/>
    <w:rsid w:val="00D93F9F"/>
    <w:rsid w:val="00D94322"/>
    <w:rsid w:val="00D95846"/>
    <w:rsid w:val="00D969D4"/>
    <w:rsid w:val="00D96BB5"/>
    <w:rsid w:val="00D96E3E"/>
    <w:rsid w:val="00D96F1E"/>
    <w:rsid w:val="00D97022"/>
    <w:rsid w:val="00D97036"/>
    <w:rsid w:val="00D973A6"/>
    <w:rsid w:val="00D97521"/>
    <w:rsid w:val="00D9759F"/>
    <w:rsid w:val="00D975EB"/>
    <w:rsid w:val="00D97FC9"/>
    <w:rsid w:val="00DA0273"/>
    <w:rsid w:val="00DA0418"/>
    <w:rsid w:val="00DA0A78"/>
    <w:rsid w:val="00DA0E24"/>
    <w:rsid w:val="00DA0ECF"/>
    <w:rsid w:val="00DA1563"/>
    <w:rsid w:val="00DA17F9"/>
    <w:rsid w:val="00DA1B9A"/>
    <w:rsid w:val="00DA1FF2"/>
    <w:rsid w:val="00DA4593"/>
    <w:rsid w:val="00DA4E3E"/>
    <w:rsid w:val="00DA507C"/>
    <w:rsid w:val="00DA59A1"/>
    <w:rsid w:val="00DA5A21"/>
    <w:rsid w:val="00DA689E"/>
    <w:rsid w:val="00DA6977"/>
    <w:rsid w:val="00DA72B8"/>
    <w:rsid w:val="00DA76FF"/>
    <w:rsid w:val="00DA78E2"/>
    <w:rsid w:val="00DA7933"/>
    <w:rsid w:val="00DA7D8E"/>
    <w:rsid w:val="00DB1A01"/>
    <w:rsid w:val="00DB288E"/>
    <w:rsid w:val="00DB2CFF"/>
    <w:rsid w:val="00DB2F09"/>
    <w:rsid w:val="00DB340C"/>
    <w:rsid w:val="00DB34ED"/>
    <w:rsid w:val="00DB3A33"/>
    <w:rsid w:val="00DB4214"/>
    <w:rsid w:val="00DB44AD"/>
    <w:rsid w:val="00DB53DA"/>
    <w:rsid w:val="00DB5CE2"/>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4E2"/>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352"/>
    <w:rsid w:val="00DE361C"/>
    <w:rsid w:val="00DE3C35"/>
    <w:rsid w:val="00DE48DA"/>
    <w:rsid w:val="00DE499E"/>
    <w:rsid w:val="00DE4B5C"/>
    <w:rsid w:val="00DE530C"/>
    <w:rsid w:val="00DE55C2"/>
    <w:rsid w:val="00DE60B9"/>
    <w:rsid w:val="00DE613F"/>
    <w:rsid w:val="00DE61FD"/>
    <w:rsid w:val="00DE68AD"/>
    <w:rsid w:val="00DE79C0"/>
    <w:rsid w:val="00DE7D87"/>
    <w:rsid w:val="00DF04FD"/>
    <w:rsid w:val="00DF09DC"/>
    <w:rsid w:val="00DF0AC3"/>
    <w:rsid w:val="00DF0E17"/>
    <w:rsid w:val="00DF1091"/>
    <w:rsid w:val="00DF1B0F"/>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09"/>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28A1"/>
    <w:rsid w:val="00E135C0"/>
    <w:rsid w:val="00E13743"/>
    <w:rsid w:val="00E137FA"/>
    <w:rsid w:val="00E13C31"/>
    <w:rsid w:val="00E1462D"/>
    <w:rsid w:val="00E14884"/>
    <w:rsid w:val="00E15240"/>
    <w:rsid w:val="00E16688"/>
    <w:rsid w:val="00E179BE"/>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6C4"/>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75F"/>
    <w:rsid w:val="00E44D61"/>
    <w:rsid w:val="00E44F2E"/>
    <w:rsid w:val="00E44F92"/>
    <w:rsid w:val="00E452C5"/>
    <w:rsid w:val="00E45842"/>
    <w:rsid w:val="00E45B7E"/>
    <w:rsid w:val="00E46ACA"/>
    <w:rsid w:val="00E46CF1"/>
    <w:rsid w:val="00E47BB0"/>
    <w:rsid w:val="00E47DA5"/>
    <w:rsid w:val="00E504FB"/>
    <w:rsid w:val="00E5052D"/>
    <w:rsid w:val="00E512D6"/>
    <w:rsid w:val="00E51645"/>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0E8"/>
    <w:rsid w:val="00E666D0"/>
    <w:rsid w:val="00E671EE"/>
    <w:rsid w:val="00E679FA"/>
    <w:rsid w:val="00E67EAF"/>
    <w:rsid w:val="00E70472"/>
    <w:rsid w:val="00E70509"/>
    <w:rsid w:val="00E70FB0"/>
    <w:rsid w:val="00E7114E"/>
    <w:rsid w:val="00E71A15"/>
    <w:rsid w:val="00E71E1F"/>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3BC6"/>
    <w:rsid w:val="00E9427C"/>
    <w:rsid w:val="00E942AF"/>
    <w:rsid w:val="00E953CC"/>
    <w:rsid w:val="00E95479"/>
    <w:rsid w:val="00E95EC2"/>
    <w:rsid w:val="00E965F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5E9"/>
    <w:rsid w:val="00EA6CB3"/>
    <w:rsid w:val="00EA6F85"/>
    <w:rsid w:val="00EA7B23"/>
    <w:rsid w:val="00EB09D3"/>
    <w:rsid w:val="00EB0AF1"/>
    <w:rsid w:val="00EB1401"/>
    <w:rsid w:val="00EB192C"/>
    <w:rsid w:val="00EB1D68"/>
    <w:rsid w:val="00EB24E6"/>
    <w:rsid w:val="00EB2980"/>
    <w:rsid w:val="00EB313E"/>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4F1"/>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7EA"/>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54E"/>
    <w:rsid w:val="00F11763"/>
    <w:rsid w:val="00F11903"/>
    <w:rsid w:val="00F11D48"/>
    <w:rsid w:val="00F11D67"/>
    <w:rsid w:val="00F11FB6"/>
    <w:rsid w:val="00F1202D"/>
    <w:rsid w:val="00F12775"/>
    <w:rsid w:val="00F127DA"/>
    <w:rsid w:val="00F12AF4"/>
    <w:rsid w:val="00F13165"/>
    <w:rsid w:val="00F13332"/>
    <w:rsid w:val="00F13345"/>
    <w:rsid w:val="00F13EC9"/>
    <w:rsid w:val="00F145C5"/>
    <w:rsid w:val="00F14960"/>
    <w:rsid w:val="00F14A30"/>
    <w:rsid w:val="00F14A5D"/>
    <w:rsid w:val="00F14A9B"/>
    <w:rsid w:val="00F15BEF"/>
    <w:rsid w:val="00F1687C"/>
    <w:rsid w:val="00F17862"/>
    <w:rsid w:val="00F17C41"/>
    <w:rsid w:val="00F2023A"/>
    <w:rsid w:val="00F213C1"/>
    <w:rsid w:val="00F21583"/>
    <w:rsid w:val="00F22A14"/>
    <w:rsid w:val="00F22F83"/>
    <w:rsid w:val="00F2345A"/>
    <w:rsid w:val="00F2395D"/>
    <w:rsid w:val="00F2441B"/>
    <w:rsid w:val="00F2498E"/>
    <w:rsid w:val="00F2551F"/>
    <w:rsid w:val="00F25E9D"/>
    <w:rsid w:val="00F26196"/>
    <w:rsid w:val="00F2662E"/>
    <w:rsid w:val="00F266CC"/>
    <w:rsid w:val="00F26C28"/>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344"/>
    <w:rsid w:val="00F449B2"/>
    <w:rsid w:val="00F44A82"/>
    <w:rsid w:val="00F46124"/>
    <w:rsid w:val="00F4657E"/>
    <w:rsid w:val="00F4736E"/>
    <w:rsid w:val="00F47370"/>
    <w:rsid w:val="00F5013A"/>
    <w:rsid w:val="00F50EC8"/>
    <w:rsid w:val="00F51BAD"/>
    <w:rsid w:val="00F51D79"/>
    <w:rsid w:val="00F52316"/>
    <w:rsid w:val="00F53078"/>
    <w:rsid w:val="00F531CF"/>
    <w:rsid w:val="00F5321C"/>
    <w:rsid w:val="00F54347"/>
    <w:rsid w:val="00F54A85"/>
    <w:rsid w:val="00F54BC8"/>
    <w:rsid w:val="00F54D7C"/>
    <w:rsid w:val="00F54E49"/>
    <w:rsid w:val="00F54EEC"/>
    <w:rsid w:val="00F54FDB"/>
    <w:rsid w:val="00F558D4"/>
    <w:rsid w:val="00F559E8"/>
    <w:rsid w:val="00F563BD"/>
    <w:rsid w:val="00F578FD"/>
    <w:rsid w:val="00F57AFC"/>
    <w:rsid w:val="00F60361"/>
    <w:rsid w:val="00F60709"/>
    <w:rsid w:val="00F608F3"/>
    <w:rsid w:val="00F6090B"/>
    <w:rsid w:val="00F60B01"/>
    <w:rsid w:val="00F610D3"/>
    <w:rsid w:val="00F61697"/>
    <w:rsid w:val="00F626DE"/>
    <w:rsid w:val="00F63066"/>
    <w:rsid w:val="00F636AD"/>
    <w:rsid w:val="00F64664"/>
    <w:rsid w:val="00F64B74"/>
    <w:rsid w:val="00F64E2A"/>
    <w:rsid w:val="00F65391"/>
    <w:rsid w:val="00F6558D"/>
    <w:rsid w:val="00F65884"/>
    <w:rsid w:val="00F65966"/>
    <w:rsid w:val="00F65E7B"/>
    <w:rsid w:val="00F6609F"/>
    <w:rsid w:val="00F666DA"/>
    <w:rsid w:val="00F66ADE"/>
    <w:rsid w:val="00F6711D"/>
    <w:rsid w:val="00F679D7"/>
    <w:rsid w:val="00F70211"/>
    <w:rsid w:val="00F70C33"/>
    <w:rsid w:val="00F714CE"/>
    <w:rsid w:val="00F71DE9"/>
    <w:rsid w:val="00F71EDA"/>
    <w:rsid w:val="00F71F7F"/>
    <w:rsid w:val="00F727BB"/>
    <w:rsid w:val="00F740F1"/>
    <w:rsid w:val="00F74786"/>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AB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60E6"/>
    <w:rsid w:val="00FA73C6"/>
    <w:rsid w:val="00FA7586"/>
    <w:rsid w:val="00FA7855"/>
    <w:rsid w:val="00FB0152"/>
    <w:rsid w:val="00FB03D4"/>
    <w:rsid w:val="00FB0FCC"/>
    <w:rsid w:val="00FB1875"/>
    <w:rsid w:val="00FB1EC1"/>
    <w:rsid w:val="00FB21FC"/>
    <w:rsid w:val="00FB249F"/>
    <w:rsid w:val="00FB2731"/>
    <w:rsid w:val="00FB29F7"/>
    <w:rsid w:val="00FB30D8"/>
    <w:rsid w:val="00FB482D"/>
    <w:rsid w:val="00FB4E64"/>
    <w:rsid w:val="00FB52DD"/>
    <w:rsid w:val="00FB5DC4"/>
    <w:rsid w:val="00FB5F4E"/>
    <w:rsid w:val="00FB60FC"/>
    <w:rsid w:val="00FB7F5F"/>
    <w:rsid w:val="00FC0201"/>
    <w:rsid w:val="00FC132E"/>
    <w:rsid w:val="00FC2101"/>
    <w:rsid w:val="00FC2192"/>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517"/>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E7A2F"/>
    <w:rsid w:val="00FF0106"/>
    <w:rsid w:val="00FF0345"/>
    <w:rsid w:val="00FF0748"/>
    <w:rsid w:val="00FF0764"/>
    <w:rsid w:val="00FF172B"/>
    <w:rsid w:val="00FF1DEC"/>
    <w:rsid w:val="00FF2213"/>
    <w:rsid w:val="00FF2889"/>
    <w:rsid w:val="00FF297F"/>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DC319BBF-3403-497B-AAE9-010801BF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pPr>
      <w:spacing w:after="240"/>
    </w:pPr>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omments" Target="comments.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tif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3CF42F8B-DD5A-4930-8A6D-E4BB3FB9B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74005</TotalTime>
  <Pages>42</Pages>
  <Words>57665</Words>
  <Characters>328694</Characters>
  <Application>Microsoft Office Word</Application>
  <DocSecurity>0</DocSecurity>
  <Lines>2739</Lines>
  <Paragraphs>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Clay Arango</cp:lastModifiedBy>
  <cp:revision>65</cp:revision>
  <cp:lastPrinted>2019-04-09T20:12:00Z</cp:lastPrinted>
  <dcterms:created xsi:type="dcterms:W3CDTF">2019-01-15T17:40:00Z</dcterms:created>
  <dcterms:modified xsi:type="dcterms:W3CDTF">2019-07-02T18:07:00Z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id="IaDAKLjE"/&gt;&lt;style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