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81BAC" w14:textId="24F44A70" w:rsidR="00182E62" w:rsidRPr="006C7380" w:rsidRDefault="00182E62" w:rsidP="00BB4CB3">
      <w:pPr>
        <w:jc w:val="center"/>
        <w:rPr>
          <w:rFonts w:ascii="Times New Roman" w:hAnsi="Times New Roman" w:cs="Times New Roman"/>
        </w:rPr>
      </w:pPr>
    </w:p>
    <w:p w14:paraId="4AD87EFB" w14:textId="77777777" w:rsidR="00E026E7" w:rsidRPr="006C7380" w:rsidRDefault="00E026E7" w:rsidP="00BB4CB3">
      <w:pPr>
        <w:jc w:val="center"/>
        <w:rPr>
          <w:rFonts w:ascii="Times New Roman" w:hAnsi="Times New Roman" w:cs="Times New Roman"/>
        </w:rPr>
      </w:pPr>
    </w:p>
    <w:p w14:paraId="5E13631D" w14:textId="7487C333" w:rsidR="00BB4CB3" w:rsidRPr="006C7380" w:rsidDel="00B2240D" w:rsidRDefault="00376C90" w:rsidP="00376C90">
      <w:pPr>
        <w:spacing w:line="480" w:lineRule="auto"/>
        <w:jc w:val="center"/>
        <w:rPr>
          <w:del w:id="0" w:author="Zach Lessig" w:date="2019-07-28T15:48:00Z"/>
          <w:rFonts w:ascii="Times New Roman" w:hAnsi="Times New Roman" w:cs="Times New Roman"/>
        </w:rPr>
        <w:pPrChange w:id="1" w:author="Zach Lessig" w:date="2019-07-28T15:51:00Z">
          <w:pPr>
            <w:jc w:val="center"/>
          </w:pPr>
        </w:pPrChange>
      </w:pPr>
      <w:ins w:id="2" w:author="Zach Lessig" w:date="2019-07-28T15:47:00Z">
        <w:r>
          <w:rPr>
            <w:rFonts w:ascii="Times New Roman" w:hAnsi="Times New Roman" w:cs="Times New Roman"/>
          </w:rPr>
          <w:t>MODELLING</w:t>
        </w:r>
      </w:ins>
      <w:del w:id="3" w:author="Zach Lessig" w:date="2019-07-28T15:54:00Z">
        <w:r w:rsidR="006E0520" w:rsidRPr="006C7380" w:rsidDel="00376C90">
          <w:rPr>
            <w:rFonts w:ascii="Times New Roman" w:hAnsi="Times New Roman" w:cs="Times New Roman"/>
          </w:rPr>
          <w:delText>HEADWATER</w:delText>
        </w:r>
      </w:del>
      <w:r w:rsidR="006E0520" w:rsidRPr="006C7380">
        <w:rPr>
          <w:rFonts w:ascii="Times New Roman" w:hAnsi="Times New Roman" w:cs="Times New Roman"/>
        </w:rPr>
        <w:t xml:space="preserve"> STREAM METABOLISM AND FISH BIOMASS IN</w:t>
      </w:r>
      <w:ins w:id="4" w:author="Zach Lessig" w:date="2019-07-28T15:48:00Z">
        <w:r w:rsidR="00B2240D">
          <w:rPr>
            <w:rFonts w:ascii="Times New Roman" w:hAnsi="Times New Roman" w:cs="Times New Roman"/>
          </w:rPr>
          <w:t xml:space="preserve"> HEADWATER STREAMS OF THE EASTERN CASCADES</w:t>
        </w:r>
      </w:ins>
      <w:ins w:id="5" w:author="Zach Lessig" w:date="2019-07-28T15:50:00Z">
        <w:r w:rsidR="00B2240D">
          <w:rPr>
            <w:rFonts w:ascii="Times New Roman" w:hAnsi="Times New Roman" w:cs="Times New Roman"/>
          </w:rPr>
          <w:t xml:space="preserve"> MOUNTAINS</w:t>
        </w:r>
      </w:ins>
      <w:del w:id="6" w:author="Zach Lessig" w:date="2019-07-28T15:48:00Z">
        <w:r w:rsidR="006E0520" w:rsidRPr="006C7380" w:rsidDel="00B2240D">
          <w:rPr>
            <w:rFonts w:ascii="Times New Roman" w:hAnsi="Times New Roman" w:cs="Times New Roman"/>
          </w:rPr>
          <w:delText xml:space="preserve"> KITTITAS </w:delText>
        </w:r>
      </w:del>
    </w:p>
    <w:p w14:paraId="28CE2E79" w14:textId="77777777" w:rsidR="00BB4CB3" w:rsidRPr="006C7380" w:rsidDel="00B2240D" w:rsidRDefault="00BB4CB3" w:rsidP="00376C90">
      <w:pPr>
        <w:spacing w:line="480" w:lineRule="auto"/>
        <w:jc w:val="center"/>
        <w:rPr>
          <w:del w:id="7" w:author="Zach Lessig" w:date="2019-07-28T15:47:00Z"/>
          <w:rFonts w:ascii="Times New Roman" w:hAnsi="Times New Roman" w:cs="Times New Roman"/>
        </w:rPr>
        <w:pPrChange w:id="8" w:author="Zach Lessig" w:date="2019-07-28T15:51:00Z">
          <w:pPr>
            <w:jc w:val="center"/>
          </w:pPr>
        </w:pPrChange>
      </w:pPr>
    </w:p>
    <w:p w14:paraId="3AEB24AE" w14:textId="4122EB82" w:rsidR="00BB4CB3" w:rsidRPr="006C7380" w:rsidRDefault="006E0520" w:rsidP="00376C90">
      <w:pPr>
        <w:spacing w:line="480" w:lineRule="auto"/>
        <w:jc w:val="center"/>
        <w:rPr>
          <w:rFonts w:ascii="Times New Roman" w:hAnsi="Times New Roman" w:cs="Times New Roman"/>
        </w:rPr>
        <w:pPrChange w:id="9" w:author="Zach Lessig" w:date="2019-07-28T15:51:00Z">
          <w:pPr>
            <w:jc w:val="center"/>
          </w:pPr>
        </w:pPrChange>
      </w:pPr>
      <w:del w:id="10" w:author="Zach Lessig" w:date="2019-07-28T15:47:00Z">
        <w:r w:rsidRPr="006C7380" w:rsidDel="00B2240D">
          <w:rPr>
            <w:rFonts w:ascii="Times New Roman" w:hAnsi="Times New Roman" w:cs="Times New Roman"/>
          </w:rPr>
          <w:delText>COUNTY</w:delText>
        </w:r>
      </w:del>
    </w:p>
    <w:p w14:paraId="77B3BFF8" w14:textId="77777777" w:rsidR="00BB4CB3" w:rsidRPr="006C7380" w:rsidRDefault="00BB4CB3" w:rsidP="00BB4CB3">
      <w:pPr>
        <w:jc w:val="center"/>
        <w:rPr>
          <w:rFonts w:ascii="Times New Roman" w:hAnsi="Times New Roman" w:cs="Times New Roman"/>
        </w:rPr>
      </w:pPr>
    </w:p>
    <w:p w14:paraId="2CEC5844" w14:textId="77777777" w:rsidR="00BB4CB3" w:rsidRPr="006C7380" w:rsidRDefault="00BB4CB3" w:rsidP="00BB4CB3">
      <w:pPr>
        <w:rPr>
          <w:rFonts w:ascii="Times New Roman" w:hAnsi="Times New Roman" w:cs="Times New Roman"/>
        </w:rPr>
      </w:pPr>
    </w:p>
    <w:p w14:paraId="0202EB2B"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w:t>
      </w:r>
    </w:p>
    <w:p w14:paraId="45048885" w14:textId="77777777" w:rsidR="00BB4CB3" w:rsidRPr="006C7380" w:rsidRDefault="00BB4CB3" w:rsidP="00BB4CB3">
      <w:pPr>
        <w:jc w:val="center"/>
        <w:rPr>
          <w:rFonts w:ascii="Times New Roman" w:hAnsi="Times New Roman" w:cs="Times New Roman"/>
        </w:rPr>
      </w:pPr>
    </w:p>
    <w:p w14:paraId="59F61D20" w14:textId="77777777" w:rsidR="00BB4CB3" w:rsidRPr="006C7380" w:rsidRDefault="00BB4CB3" w:rsidP="00BB4CB3">
      <w:pPr>
        <w:jc w:val="center"/>
        <w:rPr>
          <w:rFonts w:ascii="Times New Roman" w:hAnsi="Times New Roman" w:cs="Times New Roman"/>
        </w:rPr>
      </w:pPr>
    </w:p>
    <w:p w14:paraId="51C8380E" w14:textId="77777777" w:rsidR="00BB4CB3" w:rsidRPr="006C7380" w:rsidRDefault="00BB4CB3" w:rsidP="00BB4CB3">
      <w:pPr>
        <w:jc w:val="center"/>
        <w:rPr>
          <w:rFonts w:ascii="Times New Roman" w:hAnsi="Times New Roman" w:cs="Times New Roman"/>
        </w:rPr>
      </w:pPr>
    </w:p>
    <w:p w14:paraId="091B4C5A"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A Thesis</w:t>
      </w:r>
    </w:p>
    <w:p w14:paraId="774CD54F" w14:textId="2BACCBD9" w:rsidR="00BB4CB3" w:rsidRPr="006C7380" w:rsidRDefault="00C6703D" w:rsidP="00BB4CB3">
      <w:pPr>
        <w:jc w:val="center"/>
        <w:rPr>
          <w:rFonts w:ascii="Times New Roman" w:hAnsi="Times New Roman" w:cs="Times New Roman"/>
        </w:rPr>
      </w:pPr>
      <w:r w:rsidRPr="006C7380">
        <w:rPr>
          <w:rFonts w:ascii="Times New Roman" w:hAnsi="Times New Roman" w:cs="Times New Roman"/>
        </w:rPr>
        <w:t xml:space="preserve"> </w:t>
      </w:r>
    </w:p>
    <w:p w14:paraId="59A035E1"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Presented to</w:t>
      </w:r>
    </w:p>
    <w:p w14:paraId="723FCE14" w14:textId="77777777" w:rsidR="00BB4CB3" w:rsidRPr="006C7380" w:rsidRDefault="00BB4CB3" w:rsidP="00BB4CB3">
      <w:pPr>
        <w:jc w:val="center"/>
        <w:rPr>
          <w:rFonts w:ascii="Times New Roman" w:hAnsi="Times New Roman" w:cs="Times New Roman"/>
        </w:rPr>
      </w:pPr>
    </w:p>
    <w:p w14:paraId="14D1D133"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The Graduate Faculty</w:t>
      </w:r>
    </w:p>
    <w:p w14:paraId="505355C9" w14:textId="77777777" w:rsidR="00BB4CB3" w:rsidRPr="006C7380" w:rsidRDefault="00BB4CB3" w:rsidP="00BB4CB3">
      <w:pPr>
        <w:jc w:val="center"/>
        <w:rPr>
          <w:rFonts w:ascii="Times New Roman" w:hAnsi="Times New Roman" w:cs="Times New Roman"/>
        </w:rPr>
      </w:pPr>
    </w:p>
    <w:p w14:paraId="280EEC11"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Central Washington University</w:t>
      </w:r>
    </w:p>
    <w:p w14:paraId="5F831F2A" w14:textId="77777777" w:rsidR="00BB4CB3" w:rsidRPr="006C7380" w:rsidRDefault="00BB4CB3" w:rsidP="00BB4CB3">
      <w:pPr>
        <w:jc w:val="center"/>
        <w:rPr>
          <w:rFonts w:ascii="Times New Roman" w:hAnsi="Times New Roman" w:cs="Times New Roman"/>
        </w:rPr>
      </w:pPr>
    </w:p>
    <w:p w14:paraId="444F8A0A" w14:textId="77777777" w:rsidR="00BB4CB3" w:rsidRPr="006C7380" w:rsidRDefault="00BB4CB3" w:rsidP="00BB4CB3">
      <w:pPr>
        <w:jc w:val="center"/>
        <w:rPr>
          <w:rFonts w:ascii="Times New Roman" w:hAnsi="Times New Roman" w:cs="Times New Roman"/>
        </w:rPr>
      </w:pPr>
    </w:p>
    <w:p w14:paraId="3A6F7E2B" w14:textId="77777777" w:rsidR="00BB4CB3" w:rsidRPr="006C7380" w:rsidRDefault="00BB4CB3" w:rsidP="00BB4CB3">
      <w:pPr>
        <w:jc w:val="center"/>
        <w:rPr>
          <w:rFonts w:ascii="Times New Roman" w:hAnsi="Times New Roman" w:cs="Times New Roman"/>
        </w:rPr>
      </w:pPr>
    </w:p>
    <w:p w14:paraId="62481DF9"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___________________________________</w:t>
      </w:r>
    </w:p>
    <w:p w14:paraId="03B2B7F2" w14:textId="77777777" w:rsidR="00BB4CB3" w:rsidRPr="006C7380" w:rsidRDefault="00BB4CB3" w:rsidP="00BB4CB3">
      <w:pPr>
        <w:jc w:val="center"/>
        <w:rPr>
          <w:rFonts w:ascii="Times New Roman" w:hAnsi="Times New Roman" w:cs="Times New Roman"/>
        </w:rPr>
      </w:pPr>
    </w:p>
    <w:p w14:paraId="7A477443" w14:textId="77777777" w:rsidR="00BB4CB3" w:rsidRPr="006C7380" w:rsidRDefault="00BB4CB3" w:rsidP="00BB4CB3">
      <w:pPr>
        <w:jc w:val="center"/>
        <w:rPr>
          <w:rFonts w:ascii="Times New Roman" w:hAnsi="Times New Roman" w:cs="Times New Roman"/>
        </w:rPr>
      </w:pPr>
    </w:p>
    <w:p w14:paraId="224414C5" w14:textId="77777777" w:rsidR="00BB4CB3" w:rsidRPr="006C7380" w:rsidRDefault="00BB4CB3" w:rsidP="00BB4CB3">
      <w:pPr>
        <w:jc w:val="center"/>
        <w:rPr>
          <w:rFonts w:ascii="Times New Roman" w:hAnsi="Times New Roman" w:cs="Times New Roman"/>
        </w:rPr>
      </w:pPr>
    </w:p>
    <w:p w14:paraId="28DD88BC"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In Partial Fulfillment</w:t>
      </w:r>
    </w:p>
    <w:p w14:paraId="55D34C7E" w14:textId="77777777" w:rsidR="00BB4CB3" w:rsidRPr="006C7380" w:rsidRDefault="00BB4CB3" w:rsidP="00BB4CB3">
      <w:pPr>
        <w:jc w:val="center"/>
        <w:rPr>
          <w:rFonts w:ascii="Times New Roman" w:hAnsi="Times New Roman" w:cs="Times New Roman"/>
        </w:rPr>
      </w:pPr>
    </w:p>
    <w:p w14:paraId="262A6075"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of the Requirements for the Degree</w:t>
      </w:r>
    </w:p>
    <w:p w14:paraId="42C32472" w14:textId="77777777" w:rsidR="00BB4CB3" w:rsidRPr="006C7380" w:rsidRDefault="00BB4CB3" w:rsidP="00BB4CB3">
      <w:pPr>
        <w:jc w:val="center"/>
        <w:rPr>
          <w:rFonts w:ascii="Times New Roman" w:hAnsi="Times New Roman" w:cs="Times New Roman"/>
        </w:rPr>
      </w:pPr>
    </w:p>
    <w:p w14:paraId="535A0F3E"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Master of Science</w:t>
      </w:r>
    </w:p>
    <w:p w14:paraId="41079198" w14:textId="77777777" w:rsidR="00BB4CB3" w:rsidRPr="006C7380" w:rsidRDefault="00BB4CB3" w:rsidP="00BB4CB3">
      <w:pPr>
        <w:jc w:val="center"/>
        <w:rPr>
          <w:rFonts w:ascii="Times New Roman" w:hAnsi="Times New Roman" w:cs="Times New Roman"/>
        </w:rPr>
      </w:pPr>
    </w:p>
    <w:p w14:paraId="5A69466A" w14:textId="4FB63462" w:rsidR="00BB4CB3" w:rsidRPr="006C7380" w:rsidRDefault="006E0520" w:rsidP="00BB4CB3">
      <w:pPr>
        <w:jc w:val="center"/>
        <w:rPr>
          <w:rFonts w:ascii="Times New Roman" w:hAnsi="Times New Roman" w:cs="Times New Roman"/>
        </w:rPr>
      </w:pPr>
      <w:r w:rsidRPr="006C7380">
        <w:rPr>
          <w:rFonts w:ascii="Times New Roman" w:hAnsi="Times New Roman" w:cs="Times New Roman"/>
        </w:rPr>
        <w:t>Biological Sciences</w:t>
      </w:r>
    </w:p>
    <w:p w14:paraId="13BF3451" w14:textId="77777777" w:rsidR="00BB4CB3" w:rsidRPr="006C7380" w:rsidRDefault="00BB4CB3" w:rsidP="00BB4CB3">
      <w:pPr>
        <w:jc w:val="center"/>
        <w:rPr>
          <w:rFonts w:ascii="Times New Roman" w:hAnsi="Times New Roman" w:cs="Times New Roman"/>
        </w:rPr>
      </w:pPr>
    </w:p>
    <w:p w14:paraId="2946B8CE" w14:textId="77777777" w:rsidR="00BB4CB3" w:rsidRPr="006C7380" w:rsidRDefault="00BB4CB3" w:rsidP="00BB4CB3">
      <w:pPr>
        <w:jc w:val="center"/>
        <w:rPr>
          <w:rFonts w:ascii="Times New Roman" w:hAnsi="Times New Roman" w:cs="Times New Roman"/>
        </w:rPr>
      </w:pPr>
    </w:p>
    <w:p w14:paraId="192C8537" w14:textId="77777777" w:rsidR="00BB4CB3" w:rsidRPr="006C7380" w:rsidRDefault="00BB4CB3" w:rsidP="00BB4CB3">
      <w:pPr>
        <w:jc w:val="center"/>
        <w:rPr>
          <w:rFonts w:ascii="Times New Roman" w:hAnsi="Times New Roman" w:cs="Times New Roman"/>
        </w:rPr>
      </w:pPr>
    </w:p>
    <w:p w14:paraId="5BFF424E"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___________________________________</w:t>
      </w:r>
    </w:p>
    <w:p w14:paraId="6A9F946F" w14:textId="77777777" w:rsidR="00BB4CB3" w:rsidRPr="006C7380" w:rsidRDefault="00BB4CB3" w:rsidP="00BB4CB3">
      <w:pPr>
        <w:jc w:val="center"/>
        <w:rPr>
          <w:rFonts w:ascii="Times New Roman" w:hAnsi="Times New Roman" w:cs="Times New Roman"/>
        </w:rPr>
      </w:pPr>
    </w:p>
    <w:p w14:paraId="070E47F6" w14:textId="77777777" w:rsidR="00BB4CB3" w:rsidRPr="006C7380" w:rsidRDefault="00BB4CB3" w:rsidP="00BB4CB3">
      <w:pPr>
        <w:jc w:val="center"/>
        <w:rPr>
          <w:rFonts w:ascii="Times New Roman" w:hAnsi="Times New Roman" w:cs="Times New Roman"/>
        </w:rPr>
      </w:pPr>
    </w:p>
    <w:p w14:paraId="49EB4F7B" w14:textId="77777777" w:rsidR="00BB4CB3" w:rsidRPr="006C7380" w:rsidRDefault="00BB4CB3" w:rsidP="00BB4CB3">
      <w:pPr>
        <w:jc w:val="center"/>
        <w:rPr>
          <w:rFonts w:ascii="Times New Roman" w:hAnsi="Times New Roman" w:cs="Times New Roman"/>
        </w:rPr>
      </w:pPr>
    </w:p>
    <w:p w14:paraId="6354F47A"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by</w:t>
      </w:r>
    </w:p>
    <w:p w14:paraId="4D33E182" w14:textId="77777777" w:rsidR="00BB4CB3" w:rsidRPr="006C7380" w:rsidRDefault="00BB4CB3" w:rsidP="00BB4CB3">
      <w:pPr>
        <w:jc w:val="center"/>
        <w:rPr>
          <w:rFonts w:ascii="Times New Roman" w:hAnsi="Times New Roman" w:cs="Times New Roman"/>
        </w:rPr>
      </w:pPr>
    </w:p>
    <w:p w14:paraId="5A5F155C" w14:textId="43A93B93" w:rsidR="00BB4CB3" w:rsidRPr="006C7380" w:rsidRDefault="006E0520" w:rsidP="00BB4CB3">
      <w:pPr>
        <w:jc w:val="center"/>
        <w:rPr>
          <w:rFonts w:ascii="Times New Roman" w:hAnsi="Times New Roman" w:cs="Times New Roman"/>
        </w:rPr>
      </w:pPr>
      <w:r w:rsidRPr="006C7380">
        <w:rPr>
          <w:rFonts w:ascii="Times New Roman" w:hAnsi="Times New Roman" w:cs="Times New Roman"/>
        </w:rPr>
        <w:t>Zach</w:t>
      </w:r>
      <w:ins w:id="11" w:author="Zach Lessig" w:date="2019-07-28T15:51:00Z">
        <w:r w:rsidR="00376C90">
          <w:rPr>
            <w:rFonts w:ascii="Times New Roman" w:hAnsi="Times New Roman" w:cs="Times New Roman"/>
          </w:rPr>
          <w:t>ary</w:t>
        </w:r>
      </w:ins>
      <w:r w:rsidRPr="006C7380">
        <w:rPr>
          <w:rFonts w:ascii="Times New Roman" w:hAnsi="Times New Roman" w:cs="Times New Roman"/>
        </w:rPr>
        <w:t xml:space="preserve"> Lessig</w:t>
      </w:r>
    </w:p>
    <w:p w14:paraId="0CC36229" w14:textId="77777777" w:rsidR="00BB4CB3" w:rsidRPr="006C7380" w:rsidRDefault="00BB4CB3" w:rsidP="00BB4CB3">
      <w:pPr>
        <w:jc w:val="center"/>
        <w:rPr>
          <w:rFonts w:ascii="Times New Roman" w:hAnsi="Times New Roman" w:cs="Times New Roman"/>
        </w:rPr>
      </w:pPr>
    </w:p>
    <w:p w14:paraId="3E997C69" w14:textId="4025D5FC" w:rsidR="00BB4CB3" w:rsidRPr="006C7380" w:rsidRDefault="006E0520" w:rsidP="00BB4CB3">
      <w:pPr>
        <w:jc w:val="center"/>
        <w:rPr>
          <w:rFonts w:ascii="Times New Roman" w:hAnsi="Times New Roman" w:cs="Times New Roman"/>
        </w:rPr>
      </w:pPr>
      <w:r w:rsidRPr="006C7380">
        <w:rPr>
          <w:rFonts w:ascii="Times New Roman" w:hAnsi="Times New Roman" w:cs="Times New Roman"/>
        </w:rPr>
        <w:t>July 2019</w:t>
      </w:r>
    </w:p>
    <w:p w14:paraId="0DDE56E9" w14:textId="77777777" w:rsidR="0091439E" w:rsidRDefault="007D2D91">
      <w:pPr>
        <w:rPr>
          <w:ins w:id="12" w:author="Zach Lessig" w:date="2019-07-30T08:43:00Z"/>
          <w:rFonts w:ascii="Times New Roman" w:eastAsia="STHupo" w:hAnsi="Times New Roman" w:cs="Times New Roman"/>
        </w:rPr>
        <w:sectPr w:rsidR="0091439E" w:rsidSect="0091439E">
          <w:headerReference w:type="even" r:id="rId8"/>
          <w:footerReference w:type="even" r:id="rId9"/>
          <w:footerReference w:type="default" r:id="rId10"/>
          <w:pgSz w:w="12240" w:h="15840" w:code="1"/>
          <w:pgMar w:top="1440" w:right="1440" w:bottom="1440" w:left="2160" w:header="720" w:footer="720" w:gutter="0"/>
          <w:pgNumType w:fmt="lowerRoman"/>
          <w:cols w:space="720"/>
          <w:titlePg/>
          <w:sectPrChange w:id="13" w:author="Zach Lessig" w:date="2019-07-30T08:48:00Z">
            <w:sectPr w:rsidR="0091439E" w:rsidSect="0091439E">
              <w:pgSz w:code="0"/>
              <w:pgMar w:top="1440" w:right="1440" w:bottom="1440" w:left="2160" w:header="720" w:footer="720" w:gutter="0"/>
              <w:titlePg w:val="0"/>
            </w:sectPr>
          </w:sectPrChange>
        </w:sectPr>
      </w:pPr>
      <w:r w:rsidRPr="006C7380">
        <w:rPr>
          <w:rFonts w:ascii="Times New Roman" w:eastAsia="STHupo" w:hAnsi="Times New Roman" w:cs="Times New Roman"/>
        </w:rPr>
        <w:br w:type="page"/>
      </w:r>
    </w:p>
    <w:p w14:paraId="6C5C21D6" w14:textId="02FBB869" w:rsidR="007D2D91" w:rsidRPr="006C7380" w:rsidRDefault="007D2D91">
      <w:pPr>
        <w:rPr>
          <w:rFonts w:ascii="Times New Roman" w:eastAsia="STHupo" w:hAnsi="Times New Roman" w:cs="Times New Roman"/>
        </w:rPr>
      </w:pPr>
    </w:p>
    <w:p w14:paraId="667D2C9C" w14:textId="77777777" w:rsidR="007514D3" w:rsidRPr="006C7380" w:rsidRDefault="007514D3" w:rsidP="007514D3">
      <w:pPr>
        <w:jc w:val="center"/>
        <w:rPr>
          <w:rFonts w:ascii="Times New Roman" w:hAnsi="Times New Roman" w:cs="Times New Roman"/>
        </w:rPr>
      </w:pPr>
      <w:r w:rsidRPr="006C7380">
        <w:rPr>
          <w:rFonts w:ascii="Times New Roman" w:hAnsi="Times New Roman" w:cs="Times New Roman"/>
        </w:rPr>
        <w:t>CENTRAL WASHINGTON UNIVERSITY</w:t>
      </w:r>
    </w:p>
    <w:p w14:paraId="6B254532" w14:textId="77777777" w:rsidR="007514D3" w:rsidRPr="006C7380" w:rsidRDefault="007514D3" w:rsidP="007514D3">
      <w:pPr>
        <w:jc w:val="center"/>
        <w:rPr>
          <w:rFonts w:ascii="Times New Roman" w:hAnsi="Times New Roman" w:cs="Times New Roman"/>
        </w:rPr>
      </w:pPr>
    </w:p>
    <w:p w14:paraId="0FDC77EB" w14:textId="77777777" w:rsidR="007514D3" w:rsidRPr="006C7380" w:rsidRDefault="007514D3" w:rsidP="007514D3">
      <w:pPr>
        <w:jc w:val="center"/>
        <w:rPr>
          <w:rFonts w:ascii="Times New Roman" w:hAnsi="Times New Roman" w:cs="Times New Roman"/>
        </w:rPr>
      </w:pPr>
      <w:r w:rsidRPr="006C7380">
        <w:rPr>
          <w:rFonts w:ascii="Times New Roman" w:hAnsi="Times New Roman" w:cs="Times New Roman"/>
        </w:rPr>
        <w:t>Graduate Studies</w:t>
      </w:r>
    </w:p>
    <w:p w14:paraId="17F12374" w14:textId="77777777" w:rsidR="007514D3" w:rsidRPr="006C7380" w:rsidRDefault="007514D3" w:rsidP="007514D3">
      <w:pPr>
        <w:rPr>
          <w:rFonts w:ascii="Times New Roman" w:hAnsi="Times New Roman" w:cs="Times New Roman"/>
        </w:rPr>
      </w:pPr>
    </w:p>
    <w:p w14:paraId="18E9CBA5" w14:textId="77777777" w:rsidR="007514D3" w:rsidRPr="006C7380" w:rsidRDefault="007514D3" w:rsidP="007514D3">
      <w:pPr>
        <w:rPr>
          <w:rFonts w:ascii="Times New Roman" w:hAnsi="Times New Roman" w:cs="Times New Roman"/>
        </w:rPr>
      </w:pPr>
    </w:p>
    <w:p w14:paraId="5C363CC0" w14:textId="77777777" w:rsidR="007514D3" w:rsidRPr="006C7380" w:rsidRDefault="007514D3" w:rsidP="007514D3">
      <w:pPr>
        <w:rPr>
          <w:rFonts w:ascii="Times New Roman" w:hAnsi="Times New Roman" w:cs="Times New Roman"/>
        </w:rPr>
      </w:pPr>
    </w:p>
    <w:p w14:paraId="27C57A5A" w14:textId="77777777" w:rsidR="007514D3" w:rsidRPr="006C7380" w:rsidRDefault="007514D3" w:rsidP="007514D3">
      <w:pPr>
        <w:rPr>
          <w:rFonts w:ascii="Times New Roman" w:hAnsi="Times New Roman" w:cs="Times New Roman"/>
        </w:rPr>
      </w:pPr>
    </w:p>
    <w:p w14:paraId="5DF3980C"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We hereby approve the thesis of</w:t>
      </w:r>
    </w:p>
    <w:p w14:paraId="651CFDE4" w14:textId="77777777" w:rsidR="007514D3" w:rsidRPr="006C7380" w:rsidRDefault="007514D3" w:rsidP="007514D3">
      <w:pPr>
        <w:rPr>
          <w:rFonts w:ascii="Times New Roman" w:hAnsi="Times New Roman" w:cs="Times New Roman"/>
        </w:rPr>
      </w:pPr>
    </w:p>
    <w:p w14:paraId="2445057F" w14:textId="77777777" w:rsidR="007514D3" w:rsidRPr="006C7380" w:rsidRDefault="007514D3" w:rsidP="007514D3">
      <w:pPr>
        <w:rPr>
          <w:rFonts w:ascii="Times New Roman" w:hAnsi="Times New Roman" w:cs="Times New Roman"/>
        </w:rPr>
      </w:pPr>
    </w:p>
    <w:p w14:paraId="06F0A1AC" w14:textId="5FAB9A68" w:rsidR="007514D3" w:rsidRPr="006C7380" w:rsidRDefault="006E0520" w:rsidP="007514D3">
      <w:pPr>
        <w:jc w:val="center"/>
        <w:rPr>
          <w:rFonts w:ascii="Times New Roman" w:hAnsi="Times New Roman" w:cs="Times New Roman"/>
        </w:rPr>
      </w:pPr>
      <w:r w:rsidRPr="006C7380">
        <w:rPr>
          <w:rFonts w:ascii="Times New Roman" w:hAnsi="Times New Roman" w:cs="Times New Roman"/>
        </w:rPr>
        <w:t>Zach</w:t>
      </w:r>
      <w:ins w:id="14" w:author="Zach Lessig" w:date="2019-07-28T15:52:00Z">
        <w:r w:rsidR="00376C90">
          <w:rPr>
            <w:rFonts w:ascii="Times New Roman" w:hAnsi="Times New Roman" w:cs="Times New Roman"/>
          </w:rPr>
          <w:t>ary</w:t>
        </w:r>
      </w:ins>
      <w:r w:rsidRPr="006C7380">
        <w:rPr>
          <w:rFonts w:ascii="Times New Roman" w:hAnsi="Times New Roman" w:cs="Times New Roman"/>
        </w:rPr>
        <w:t xml:space="preserve"> Lessig</w:t>
      </w:r>
    </w:p>
    <w:p w14:paraId="5876F05E" w14:textId="77777777" w:rsidR="007514D3" w:rsidRPr="006C7380" w:rsidRDefault="007514D3" w:rsidP="007514D3">
      <w:pPr>
        <w:rPr>
          <w:rFonts w:ascii="Times New Roman" w:hAnsi="Times New Roman" w:cs="Times New Roman"/>
        </w:rPr>
      </w:pPr>
    </w:p>
    <w:p w14:paraId="65F0186B" w14:textId="77777777" w:rsidR="007514D3" w:rsidRPr="006C7380" w:rsidRDefault="007514D3" w:rsidP="007514D3">
      <w:pPr>
        <w:rPr>
          <w:rFonts w:ascii="Times New Roman" w:hAnsi="Times New Roman" w:cs="Times New Roman"/>
        </w:rPr>
      </w:pPr>
    </w:p>
    <w:p w14:paraId="46E5ABA5"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Candidate for the degree of Master of Science</w:t>
      </w:r>
    </w:p>
    <w:p w14:paraId="73F6AC8F" w14:textId="77777777" w:rsidR="007514D3" w:rsidRPr="006C7380" w:rsidRDefault="007514D3" w:rsidP="007514D3">
      <w:pPr>
        <w:rPr>
          <w:rFonts w:ascii="Times New Roman" w:hAnsi="Times New Roman" w:cs="Times New Roman"/>
        </w:rPr>
      </w:pPr>
    </w:p>
    <w:p w14:paraId="5946DF10" w14:textId="77777777" w:rsidR="007514D3" w:rsidRPr="006C7380" w:rsidRDefault="007514D3" w:rsidP="007514D3">
      <w:pPr>
        <w:rPr>
          <w:rFonts w:ascii="Times New Roman" w:hAnsi="Times New Roman" w:cs="Times New Roman"/>
        </w:rPr>
      </w:pPr>
    </w:p>
    <w:p w14:paraId="0EE83F0F" w14:textId="77777777" w:rsidR="007514D3" w:rsidRPr="006C7380" w:rsidRDefault="007514D3" w:rsidP="007514D3">
      <w:pPr>
        <w:rPr>
          <w:rFonts w:ascii="Times New Roman" w:hAnsi="Times New Roman" w:cs="Times New Roman"/>
        </w:rPr>
      </w:pPr>
    </w:p>
    <w:p w14:paraId="7EC7D88B" w14:textId="77777777" w:rsidR="007514D3" w:rsidRPr="006C7380" w:rsidRDefault="007514D3" w:rsidP="007514D3">
      <w:pPr>
        <w:rPr>
          <w:rFonts w:ascii="Times New Roman" w:hAnsi="Times New Roman" w:cs="Times New Roman"/>
        </w:rPr>
      </w:pPr>
    </w:p>
    <w:p w14:paraId="53CB523E" w14:textId="77777777" w:rsidR="007514D3" w:rsidRPr="006C7380" w:rsidRDefault="007514D3" w:rsidP="007514D3">
      <w:pPr>
        <w:rPr>
          <w:rFonts w:ascii="Times New Roman" w:hAnsi="Times New Roman" w:cs="Times New Roman"/>
        </w:rPr>
      </w:pPr>
    </w:p>
    <w:p w14:paraId="3A1EF734" w14:textId="38C28EC1"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APPROVED FOR THE GRADUATE FACULTY</w:t>
      </w:r>
    </w:p>
    <w:p w14:paraId="50FE6832" w14:textId="77777777" w:rsidR="007514D3" w:rsidRPr="006C7380" w:rsidRDefault="007514D3" w:rsidP="007514D3">
      <w:pPr>
        <w:rPr>
          <w:rFonts w:ascii="Times New Roman" w:hAnsi="Times New Roman" w:cs="Times New Roman"/>
        </w:rPr>
      </w:pPr>
    </w:p>
    <w:p w14:paraId="4AF02BFE" w14:textId="77777777" w:rsidR="007514D3" w:rsidRPr="006C7380" w:rsidRDefault="007514D3" w:rsidP="007514D3">
      <w:pPr>
        <w:rPr>
          <w:rFonts w:ascii="Times New Roman" w:hAnsi="Times New Roman" w:cs="Times New Roman"/>
        </w:rPr>
      </w:pPr>
    </w:p>
    <w:p w14:paraId="7AD48357" w14:textId="571FD242"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45BF992A" w14:textId="6EC18A57"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Clay Arango</w:t>
      </w:r>
      <w:r w:rsidR="007514D3" w:rsidRPr="006C7380">
        <w:rPr>
          <w:rFonts w:ascii="Times New Roman" w:hAnsi="Times New Roman" w:cs="Times New Roman"/>
        </w:rPr>
        <w:t>, Committee Chair</w:t>
      </w:r>
    </w:p>
    <w:p w14:paraId="6263C423" w14:textId="77777777" w:rsidR="007514D3" w:rsidRPr="006C7380" w:rsidRDefault="007514D3" w:rsidP="007514D3">
      <w:pPr>
        <w:rPr>
          <w:rFonts w:ascii="Times New Roman" w:hAnsi="Times New Roman" w:cs="Times New Roman"/>
        </w:rPr>
      </w:pPr>
    </w:p>
    <w:p w14:paraId="2868516D" w14:textId="77777777" w:rsidR="007514D3" w:rsidRPr="006C7380" w:rsidRDefault="007514D3" w:rsidP="007514D3">
      <w:pPr>
        <w:rPr>
          <w:rFonts w:ascii="Times New Roman" w:hAnsi="Times New Roman" w:cs="Times New Roman"/>
        </w:rPr>
      </w:pPr>
    </w:p>
    <w:p w14:paraId="45088CDA" w14:textId="6A8AA02B"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74106142" w14:textId="4C047871"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Jason Irwin</w:t>
      </w:r>
    </w:p>
    <w:p w14:paraId="3370078E" w14:textId="77777777" w:rsidR="007514D3" w:rsidRPr="006C7380" w:rsidRDefault="007514D3" w:rsidP="007514D3">
      <w:pPr>
        <w:rPr>
          <w:rFonts w:ascii="Times New Roman" w:hAnsi="Times New Roman" w:cs="Times New Roman"/>
        </w:rPr>
      </w:pPr>
    </w:p>
    <w:p w14:paraId="6BDE9FAF" w14:textId="77777777" w:rsidR="007514D3" w:rsidRPr="006C7380" w:rsidRDefault="007514D3" w:rsidP="007514D3">
      <w:pPr>
        <w:rPr>
          <w:rFonts w:ascii="Times New Roman" w:hAnsi="Times New Roman" w:cs="Times New Roman"/>
        </w:rPr>
      </w:pPr>
    </w:p>
    <w:p w14:paraId="56A0F941" w14:textId="2FAD0359"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7887160A" w14:textId="497AF058"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Paul James</w:t>
      </w:r>
    </w:p>
    <w:p w14:paraId="71657F42" w14:textId="77777777" w:rsidR="007514D3" w:rsidRPr="006C7380" w:rsidRDefault="007514D3" w:rsidP="007514D3">
      <w:pPr>
        <w:rPr>
          <w:rFonts w:ascii="Times New Roman" w:hAnsi="Times New Roman" w:cs="Times New Roman"/>
        </w:rPr>
      </w:pPr>
    </w:p>
    <w:p w14:paraId="5DCFEA1B" w14:textId="77777777" w:rsidR="007514D3" w:rsidRPr="006C7380" w:rsidRDefault="007514D3" w:rsidP="007514D3">
      <w:pPr>
        <w:rPr>
          <w:rFonts w:ascii="Times New Roman" w:hAnsi="Times New Roman" w:cs="Times New Roman"/>
        </w:rPr>
      </w:pPr>
    </w:p>
    <w:p w14:paraId="0C54F3A4" w14:textId="3B4CD11C"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32138849"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Dean of Graduate Studies</w:t>
      </w:r>
    </w:p>
    <w:p w14:paraId="32602AB8"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b/>
        </w:rPr>
        <w:tab/>
      </w:r>
      <w:r w:rsidRPr="006C7380">
        <w:rPr>
          <w:rFonts w:ascii="Times New Roman" w:hAnsi="Times New Roman" w:cs="Times New Roman"/>
          <w:b/>
        </w:rPr>
        <w:tab/>
      </w:r>
    </w:p>
    <w:p w14:paraId="2DD73472" w14:textId="3403D773" w:rsidR="007D2D91" w:rsidRPr="006C7380" w:rsidRDefault="007D2D91">
      <w:pPr>
        <w:rPr>
          <w:rFonts w:ascii="Times New Roman" w:eastAsia="STHupo" w:hAnsi="Times New Roman" w:cs="Times New Roman"/>
          <w:b/>
        </w:rPr>
      </w:pPr>
      <w:r w:rsidRPr="006C7380">
        <w:rPr>
          <w:rFonts w:ascii="Times New Roman" w:eastAsia="STHupo" w:hAnsi="Times New Roman" w:cs="Times New Roman"/>
          <w:b/>
        </w:rPr>
        <w:br w:type="page"/>
      </w:r>
    </w:p>
    <w:p w14:paraId="6AC52045" w14:textId="34F975BC" w:rsidR="00A7537F" w:rsidDel="00376C90" w:rsidRDefault="00A7537F" w:rsidP="00376C90">
      <w:pPr>
        <w:tabs>
          <w:tab w:val="right" w:pos="10800"/>
        </w:tabs>
        <w:spacing w:line="480" w:lineRule="auto"/>
        <w:jc w:val="center"/>
        <w:rPr>
          <w:del w:id="15" w:author="Zach Lessig" w:date="2019-07-28T15:56:00Z"/>
          <w:rFonts w:ascii="Times New Roman" w:hAnsi="Times New Roman" w:cs="Times New Roman"/>
        </w:rPr>
        <w:pPrChange w:id="16" w:author="Zach Lessig" w:date="2019-07-28T15:58:00Z">
          <w:pPr>
            <w:tabs>
              <w:tab w:val="right" w:pos="10800"/>
            </w:tabs>
            <w:jc w:val="center"/>
          </w:pPr>
        </w:pPrChange>
      </w:pPr>
      <w:r w:rsidRPr="00C670E4">
        <w:rPr>
          <w:rFonts w:ascii="Times New Roman" w:hAnsi="Times New Roman" w:cs="Times New Roman"/>
        </w:rPr>
        <w:t>ABSTRACT</w:t>
      </w:r>
    </w:p>
    <w:p w14:paraId="61266F9B" w14:textId="77777777" w:rsidR="00376C90" w:rsidRDefault="00376C90" w:rsidP="00376C90">
      <w:pPr>
        <w:tabs>
          <w:tab w:val="right" w:pos="10800"/>
        </w:tabs>
        <w:spacing w:line="480" w:lineRule="auto"/>
        <w:jc w:val="center"/>
        <w:rPr>
          <w:ins w:id="17" w:author="Zach Lessig" w:date="2019-07-28T15:57:00Z"/>
          <w:rFonts w:ascii="Times New Roman" w:hAnsi="Times New Roman" w:cs="Times New Roman"/>
        </w:rPr>
        <w:pPrChange w:id="18" w:author="Zach Lessig" w:date="2019-07-28T15:58:00Z">
          <w:pPr>
            <w:tabs>
              <w:tab w:val="right" w:pos="10800"/>
            </w:tabs>
            <w:jc w:val="center"/>
          </w:pPr>
        </w:pPrChange>
      </w:pPr>
    </w:p>
    <w:p w14:paraId="36DB37C9" w14:textId="77777777" w:rsidR="00376C90" w:rsidRDefault="00376C90" w:rsidP="00376C90">
      <w:pPr>
        <w:tabs>
          <w:tab w:val="right" w:pos="10800"/>
        </w:tabs>
        <w:spacing w:line="480" w:lineRule="auto"/>
        <w:jc w:val="center"/>
        <w:rPr>
          <w:ins w:id="19" w:author="Zach Lessig" w:date="2019-07-28T15:58:00Z"/>
          <w:rFonts w:ascii="Times New Roman" w:hAnsi="Times New Roman" w:cs="Times New Roman"/>
        </w:rPr>
        <w:pPrChange w:id="20" w:author="Zach Lessig" w:date="2019-07-28T15:58:00Z">
          <w:pPr>
            <w:tabs>
              <w:tab w:val="right" w:pos="10800"/>
            </w:tabs>
            <w:jc w:val="center"/>
          </w:pPr>
        </w:pPrChange>
      </w:pPr>
      <w:ins w:id="21" w:author="Zach Lessig" w:date="2019-07-28T15:57:00Z">
        <w:r>
          <w:rPr>
            <w:rFonts w:ascii="Times New Roman" w:hAnsi="Times New Roman" w:cs="Times New Roman"/>
          </w:rPr>
          <w:t>MODELLING STREAM METABOLISM AND FISH BIOMASS IN HEADWATER STREAMS OF THE EASTERN CASCADES MOUNTAINS</w:t>
        </w:r>
      </w:ins>
    </w:p>
    <w:p w14:paraId="27E70C1D" w14:textId="13DF7FEA" w:rsidR="006E0520" w:rsidRPr="00C670E4" w:rsidDel="00376C90" w:rsidRDefault="00376C90" w:rsidP="00C670E4">
      <w:pPr>
        <w:jc w:val="center"/>
        <w:rPr>
          <w:del w:id="22" w:author="Zach Lessig" w:date="2019-07-28T15:52:00Z"/>
          <w:rFonts w:ascii="Times New Roman" w:hAnsi="Times New Roman" w:cs="Times New Roman"/>
        </w:rPr>
      </w:pPr>
      <w:ins w:id="23" w:author="Zach Lessig" w:date="2019-07-28T15:58:00Z">
        <w:r>
          <w:rPr>
            <w:rFonts w:ascii="Times New Roman" w:hAnsi="Times New Roman" w:cs="Times New Roman"/>
          </w:rPr>
          <w:t>by</w:t>
        </w:r>
      </w:ins>
      <w:del w:id="24" w:author="Zach Lessig" w:date="2019-07-28T15:52:00Z">
        <w:r w:rsidR="006E0520" w:rsidRPr="00C670E4" w:rsidDel="00376C90">
          <w:rPr>
            <w:rFonts w:ascii="Times New Roman" w:hAnsi="Times New Roman" w:cs="Times New Roman"/>
          </w:rPr>
          <w:delText>HEADWATER STREAM METABOLISM AND FISH BIOMASS IN KITTITAS</w:delText>
        </w:r>
      </w:del>
    </w:p>
    <w:p w14:paraId="65C86A1B" w14:textId="57894268" w:rsidR="006E0520" w:rsidRPr="00C670E4" w:rsidDel="00376C90" w:rsidRDefault="006E0520" w:rsidP="00C670E4">
      <w:pPr>
        <w:jc w:val="center"/>
        <w:rPr>
          <w:del w:id="25" w:author="Zach Lessig" w:date="2019-07-28T15:52:00Z"/>
          <w:rFonts w:ascii="Times New Roman" w:hAnsi="Times New Roman" w:cs="Times New Roman"/>
        </w:rPr>
      </w:pPr>
    </w:p>
    <w:p w14:paraId="549B8924" w14:textId="47C56A38" w:rsidR="006E0520" w:rsidRPr="00C670E4" w:rsidDel="00376C90" w:rsidRDefault="006E0520" w:rsidP="00C670E4">
      <w:pPr>
        <w:jc w:val="center"/>
        <w:rPr>
          <w:del w:id="26" w:author="Zach Lessig" w:date="2019-07-28T15:52:00Z"/>
          <w:rFonts w:ascii="Times New Roman" w:hAnsi="Times New Roman" w:cs="Times New Roman"/>
        </w:rPr>
      </w:pPr>
      <w:del w:id="27" w:author="Zach Lessig" w:date="2019-07-28T15:52:00Z">
        <w:r w:rsidRPr="00C670E4" w:rsidDel="00376C90">
          <w:rPr>
            <w:rFonts w:ascii="Times New Roman" w:hAnsi="Times New Roman" w:cs="Times New Roman"/>
          </w:rPr>
          <w:delText>COUNTY</w:delText>
        </w:r>
      </w:del>
    </w:p>
    <w:p w14:paraId="49D2FBC1" w14:textId="09DE931F" w:rsidR="00A7537F" w:rsidRPr="00C670E4" w:rsidDel="00376C90" w:rsidRDefault="00A7537F" w:rsidP="00C670E4">
      <w:pPr>
        <w:tabs>
          <w:tab w:val="right" w:pos="10800"/>
        </w:tabs>
        <w:ind w:left="10800" w:hanging="10800"/>
        <w:jc w:val="center"/>
        <w:rPr>
          <w:del w:id="28" w:author="Zach Lessig" w:date="2019-07-28T15:56:00Z"/>
          <w:rFonts w:ascii="Times New Roman" w:hAnsi="Times New Roman" w:cs="Times New Roman"/>
        </w:rPr>
      </w:pPr>
    </w:p>
    <w:p w14:paraId="3E11042A" w14:textId="3ABECFC6" w:rsidR="00A7537F" w:rsidRPr="00C670E4" w:rsidDel="00376C90" w:rsidRDefault="00A7537F" w:rsidP="00C670E4">
      <w:pPr>
        <w:tabs>
          <w:tab w:val="right" w:pos="10800"/>
        </w:tabs>
        <w:jc w:val="center"/>
        <w:rPr>
          <w:del w:id="29" w:author="Zach Lessig" w:date="2019-07-28T15:56:00Z"/>
          <w:rFonts w:ascii="Times New Roman" w:hAnsi="Times New Roman" w:cs="Times New Roman"/>
        </w:rPr>
      </w:pPr>
      <w:del w:id="30" w:author="Zach Lessig" w:date="2019-07-28T15:56:00Z">
        <w:r w:rsidRPr="00C670E4" w:rsidDel="00376C90">
          <w:rPr>
            <w:rFonts w:ascii="Times New Roman" w:hAnsi="Times New Roman" w:cs="Times New Roman"/>
          </w:rPr>
          <w:delText>by</w:delText>
        </w:r>
      </w:del>
    </w:p>
    <w:p w14:paraId="2DD98C10" w14:textId="77777777" w:rsidR="00A7537F" w:rsidRPr="00C670E4" w:rsidRDefault="00A7537F" w:rsidP="00376C90">
      <w:pPr>
        <w:tabs>
          <w:tab w:val="right" w:pos="10800"/>
        </w:tabs>
        <w:spacing w:line="480" w:lineRule="auto"/>
        <w:jc w:val="center"/>
        <w:rPr>
          <w:rFonts w:ascii="Times New Roman" w:hAnsi="Times New Roman" w:cs="Times New Roman"/>
        </w:rPr>
        <w:pPrChange w:id="31" w:author="Zach Lessig" w:date="2019-07-28T15:58:00Z">
          <w:pPr>
            <w:tabs>
              <w:tab w:val="right" w:pos="10800"/>
            </w:tabs>
            <w:jc w:val="center"/>
          </w:pPr>
        </w:pPrChange>
      </w:pPr>
    </w:p>
    <w:p w14:paraId="0DDEFC43" w14:textId="52B9A6D1" w:rsidR="00A7537F" w:rsidRPr="00C670E4" w:rsidRDefault="006E0520" w:rsidP="00C670E4">
      <w:pPr>
        <w:tabs>
          <w:tab w:val="right" w:pos="10800"/>
        </w:tabs>
        <w:jc w:val="center"/>
        <w:rPr>
          <w:rFonts w:ascii="Times New Roman" w:hAnsi="Times New Roman" w:cs="Times New Roman"/>
        </w:rPr>
      </w:pPr>
      <w:r w:rsidRPr="00C670E4">
        <w:rPr>
          <w:rFonts w:ascii="Times New Roman" w:hAnsi="Times New Roman" w:cs="Times New Roman"/>
        </w:rPr>
        <w:t>Zach</w:t>
      </w:r>
      <w:ins w:id="32" w:author="Zach Lessig" w:date="2019-07-28T15:58:00Z">
        <w:r w:rsidR="00376C90">
          <w:rPr>
            <w:rFonts w:ascii="Times New Roman" w:hAnsi="Times New Roman" w:cs="Times New Roman"/>
          </w:rPr>
          <w:t>ary</w:t>
        </w:r>
      </w:ins>
      <w:r w:rsidRPr="00C670E4">
        <w:rPr>
          <w:rFonts w:ascii="Times New Roman" w:hAnsi="Times New Roman" w:cs="Times New Roman"/>
        </w:rPr>
        <w:t xml:space="preserve"> Lessig</w:t>
      </w:r>
    </w:p>
    <w:p w14:paraId="3E803D87" w14:textId="77777777" w:rsidR="00A7537F" w:rsidRPr="00C670E4" w:rsidRDefault="00A7537F" w:rsidP="00C670E4">
      <w:pPr>
        <w:tabs>
          <w:tab w:val="right" w:pos="10800"/>
        </w:tabs>
        <w:jc w:val="center"/>
        <w:rPr>
          <w:rFonts w:ascii="Times New Roman" w:hAnsi="Times New Roman" w:cs="Times New Roman"/>
        </w:rPr>
      </w:pPr>
    </w:p>
    <w:p w14:paraId="58C53DCE" w14:textId="1AC8F819" w:rsidR="00A7537F" w:rsidRPr="00C670E4" w:rsidRDefault="006E0520" w:rsidP="00C670E4">
      <w:pPr>
        <w:tabs>
          <w:tab w:val="right" w:pos="10800"/>
        </w:tabs>
        <w:spacing w:line="480" w:lineRule="auto"/>
        <w:jc w:val="center"/>
        <w:rPr>
          <w:rFonts w:ascii="Times New Roman" w:hAnsi="Times New Roman" w:cs="Times New Roman"/>
        </w:rPr>
      </w:pPr>
      <w:r w:rsidRPr="00C670E4">
        <w:rPr>
          <w:rFonts w:ascii="Times New Roman" w:hAnsi="Times New Roman" w:cs="Times New Roman"/>
        </w:rPr>
        <w:t>July 2019</w:t>
      </w:r>
    </w:p>
    <w:p w14:paraId="439A0D02" w14:textId="7D6EF2F8" w:rsidR="00080328" w:rsidRPr="006C7380" w:rsidRDefault="00FF6095" w:rsidP="00C670E4">
      <w:pPr>
        <w:spacing w:line="480" w:lineRule="auto"/>
        <w:rPr>
          <w:rFonts w:ascii="Times New Roman" w:eastAsia="STHupo" w:hAnsi="Times New Roman" w:cs="Times New Roman"/>
        </w:rPr>
      </w:pPr>
      <w:r w:rsidRPr="00C670E4">
        <w:rPr>
          <w:rFonts w:ascii="Times New Roman" w:hAnsi="Times New Roman" w:cs="Times New Roman"/>
        </w:rPr>
        <w:t>Headwater streams are important for the biological integrity of river systems because they represent most of the length of the hydrological network, and control the downstream flow of energy and nutrients to larger river systems</w:t>
      </w:r>
      <w:r w:rsidRPr="006C7380">
        <w:rPr>
          <w:rFonts w:ascii="Times New Roman" w:hAnsi="Times New Roman" w:cs="Times New Roman"/>
        </w:rPr>
        <w:t>.  Headwater streams are culturally and economically important because they directly or indirectly support recreationally important anadromous and resident fisheries.  Managing fish in these systems often requires time-consuming population counts but fish biomass might be related to overall stream productivity, which can be measured relatively easily using models to estimate stream metabolism.  The goal of my study was to relate whole</w:t>
      </w:r>
      <w:ins w:id="33" w:author="Zach Lessig" w:date="2019-07-28T15:59:00Z">
        <w:r w:rsidR="00376C90">
          <w:rPr>
            <w:rFonts w:ascii="Times New Roman" w:hAnsi="Times New Roman" w:cs="Times New Roman"/>
          </w:rPr>
          <w:t>-</w:t>
        </w:r>
      </w:ins>
      <w:del w:id="34" w:author="Zach Lessig" w:date="2019-07-28T15:59:00Z">
        <w:r w:rsidRPr="006C7380" w:rsidDel="00376C90">
          <w:rPr>
            <w:rFonts w:ascii="Times New Roman" w:hAnsi="Times New Roman" w:cs="Times New Roman"/>
          </w:rPr>
          <w:delText xml:space="preserve"> </w:delText>
        </w:r>
      </w:del>
      <w:r w:rsidRPr="006C7380">
        <w:rPr>
          <w:rFonts w:ascii="Times New Roman" w:hAnsi="Times New Roman" w:cs="Times New Roman"/>
        </w:rPr>
        <w:t>stream metabolism to fish biomass in 10 different headwater streams on the eastern slopes of the Cascade Mountains in Kittitas County, Washington.  I estimated fish biomass on two occasions using a multiple</w:t>
      </w:r>
      <w:ins w:id="35" w:author="Zach Lessig" w:date="2019-07-28T16:00:00Z">
        <w:r w:rsidR="00376C90">
          <w:rPr>
            <w:rFonts w:ascii="Times New Roman" w:hAnsi="Times New Roman" w:cs="Times New Roman"/>
          </w:rPr>
          <w:t>-</w:t>
        </w:r>
      </w:ins>
      <w:del w:id="36" w:author="Zach Lessig" w:date="2019-07-28T16:00:00Z">
        <w:r w:rsidRPr="006C7380" w:rsidDel="00376C90">
          <w:rPr>
            <w:rFonts w:ascii="Times New Roman" w:hAnsi="Times New Roman" w:cs="Times New Roman"/>
          </w:rPr>
          <w:delText xml:space="preserve"> </w:delText>
        </w:r>
      </w:del>
      <w:r w:rsidRPr="006C7380">
        <w:rPr>
          <w:rFonts w:ascii="Times New Roman" w:hAnsi="Times New Roman" w:cs="Times New Roman"/>
        </w:rPr>
        <w:t xml:space="preserve">pass removal population estimate multiplied by the average fish mass, and I estimated ecosystem metabolism on </w:t>
      </w:r>
      <w:ins w:id="37" w:author="Zach Lessig" w:date="2019-07-28T16:02:00Z">
        <w:r w:rsidR="008F1359">
          <w:rPr>
            <w:rFonts w:ascii="Times New Roman" w:hAnsi="Times New Roman" w:cs="Times New Roman"/>
          </w:rPr>
          <w:t>three</w:t>
        </w:r>
      </w:ins>
      <w:del w:id="38" w:author="Zach Lessig" w:date="2019-07-28T16:02:00Z">
        <w:r w:rsidRPr="006C7380" w:rsidDel="008F1359">
          <w:rPr>
            <w:rFonts w:ascii="Times New Roman" w:hAnsi="Times New Roman" w:cs="Times New Roman"/>
          </w:rPr>
          <w:delText>3</w:delText>
        </w:r>
      </w:del>
      <w:r w:rsidRPr="006C7380">
        <w:rPr>
          <w:rFonts w:ascii="Times New Roman" w:hAnsi="Times New Roman" w:cs="Times New Roman"/>
        </w:rPr>
        <w:t xml:space="preserve"> occasions using the single station method with a diel oxygen curve and inverse modeling.  I estimated the critically important air-water gas exchange values based on stream slope, using an empirical relationship from a previously published study.  Gross primary production across sites and sampling periods ranged from 0.01 to 0.71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varied by sampling period, and increased with stream depth.  Ecosystem respiration ranged from 4.55 to 24.29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and increased with stream depth and slope.  Fish were mostly cutthroat trout (</w:t>
      </w:r>
      <w:r w:rsidRPr="006C7380">
        <w:rPr>
          <w:rFonts w:ascii="Times New Roman" w:hAnsi="Times New Roman" w:cs="Times New Roman"/>
          <w:i/>
        </w:rPr>
        <w:t>Oncorhynchus clarkii lewisi</w:t>
      </w:r>
      <w:r w:rsidRPr="006C7380">
        <w:rPr>
          <w:rFonts w:ascii="Times New Roman" w:hAnsi="Times New Roman" w:cs="Times New Roman"/>
        </w:rPr>
        <w:t>), and biomass ranged from 0 to 8.38 g m</w:t>
      </w:r>
      <w:r w:rsidRPr="006C7380">
        <w:rPr>
          <w:rFonts w:ascii="Times New Roman" w:hAnsi="Times New Roman" w:cs="Times New Roman"/>
          <w:vertAlign w:val="superscript"/>
        </w:rPr>
        <w:t>-2</w:t>
      </w:r>
      <w:r w:rsidRPr="006C7380">
        <w:rPr>
          <w:rFonts w:ascii="Times New Roman" w:hAnsi="Times New Roman" w:cs="Times New Roman"/>
        </w:rPr>
        <w:t>, increasing with colder water especially under more open canopies</w:t>
      </w:r>
      <w:r w:rsidR="000E3DCA" w:rsidRPr="006C7380">
        <w:rPr>
          <w:rFonts w:ascii="Times New Roman" w:hAnsi="Times New Roman" w:cs="Times New Roman"/>
        </w:rPr>
        <w:t>, and differing by catchment,</w:t>
      </w:r>
      <w:r w:rsidRPr="006C7380">
        <w:rPr>
          <w:rFonts w:ascii="Times New Roman" w:hAnsi="Times New Roman" w:cs="Times New Roman"/>
        </w:rPr>
        <w:t xml:space="preserve"> but there was no relationship with ecosystem metabolism.  Overall stream metabolism predictors were limited to model inputs, owing in part to extremely limiting levels of photosynthetically active radiation and dissolved inorganic nitrogen, and the air water gas-exchange estimations were likely inaccurate.  No relationships were found between metabolism metrics and trout biomass with photosynthetically active radiation, dissolved inorganic nitrogen, soluble reactive phosphorus, dissolved organic carbon, or other physical attributes of these streams.  </w:t>
      </w:r>
      <w:del w:id="39" w:author="Zach Lessig" w:date="2019-07-28T16:06:00Z">
        <w:r w:rsidRPr="006C7380" w:rsidDel="008F1359">
          <w:rPr>
            <w:rFonts w:ascii="Times New Roman" w:hAnsi="Times New Roman" w:cs="Times New Roman"/>
          </w:rPr>
          <w:delText>Unfortunately, with the</w:delText>
        </w:r>
      </w:del>
      <w:ins w:id="40" w:author="Zach Lessig" w:date="2019-07-28T16:06:00Z">
        <w:r w:rsidR="008F1359">
          <w:rPr>
            <w:rFonts w:ascii="Times New Roman" w:hAnsi="Times New Roman" w:cs="Times New Roman"/>
          </w:rPr>
          <w:t>I demonstrated that these</w:t>
        </w:r>
      </w:ins>
      <w:r w:rsidRPr="006C7380">
        <w:rPr>
          <w:rFonts w:ascii="Times New Roman" w:hAnsi="Times New Roman" w:cs="Times New Roman"/>
        </w:rPr>
        <w:t xml:space="preserve"> methods </w:t>
      </w:r>
      <w:del w:id="41" w:author="Zach Lessig" w:date="2019-07-28T16:07:00Z">
        <w:r w:rsidRPr="006C7380" w:rsidDel="008F1359">
          <w:rPr>
            <w:rFonts w:ascii="Times New Roman" w:hAnsi="Times New Roman" w:cs="Times New Roman"/>
          </w:rPr>
          <w:delText xml:space="preserve">I used, </w:delText>
        </w:r>
      </w:del>
      <w:ins w:id="42" w:author="Zach Lessig" w:date="2019-07-28T16:07:00Z">
        <w:r w:rsidR="008F1359">
          <w:rPr>
            <w:rFonts w:ascii="Times New Roman" w:hAnsi="Times New Roman" w:cs="Times New Roman"/>
          </w:rPr>
          <w:t>are not adequate</w:t>
        </w:r>
      </w:ins>
      <w:ins w:id="43" w:author="Zach Lessig" w:date="2019-07-28T16:08:00Z">
        <w:r w:rsidR="008F1359">
          <w:rPr>
            <w:rFonts w:ascii="Times New Roman" w:hAnsi="Times New Roman" w:cs="Times New Roman"/>
          </w:rPr>
          <w:t xml:space="preserve"> to </w:t>
        </w:r>
      </w:ins>
      <w:ins w:id="44" w:author="Zach Lessig" w:date="2019-07-28T16:07:00Z">
        <w:r w:rsidR="008F1359">
          <w:rPr>
            <w:rFonts w:ascii="Times New Roman" w:hAnsi="Times New Roman" w:cs="Times New Roman"/>
          </w:rPr>
          <w:t xml:space="preserve">relate </w:t>
        </w:r>
      </w:ins>
      <w:r w:rsidRPr="006C7380">
        <w:rPr>
          <w:rFonts w:ascii="Times New Roman" w:hAnsi="Times New Roman" w:cs="Times New Roman"/>
        </w:rPr>
        <w:t xml:space="preserve">stream metabolism </w:t>
      </w:r>
      <w:del w:id="45" w:author="Zach Lessig" w:date="2019-07-28T16:08:00Z">
        <w:r w:rsidRPr="006C7380" w:rsidDel="008F1359">
          <w:rPr>
            <w:rFonts w:ascii="Times New Roman" w:hAnsi="Times New Roman" w:cs="Times New Roman"/>
          </w:rPr>
          <w:delText>cannot be used as a proxy for</w:delText>
        </w:r>
      </w:del>
      <w:ins w:id="46" w:author="Zach Lessig" w:date="2019-07-28T16:08:00Z">
        <w:r w:rsidR="008F1359">
          <w:rPr>
            <w:rFonts w:ascii="Times New Roman" w:hAnsi="Times New Roman" w:cs="Times New Roman"/>
          </w:rPr>
          <w:t>to</w:t>
        </w:r>
      </w:ins>
      <w:r w:rsidRPr="006C7380">
        <w:rPr>
          <w:rFonts w:ascii="Times New Roman" w:hAnsi="Times New Roman" w:cs="Times New Roman"/>
        </w:rPr>
        <w:t xml:space="preserve"> trout biomass in headwater streams.</w:t>
      </w:r>
      <w:r w:rsidR="00A776EE" w:rsidRPr="006C7380">
        <w:rPr>
          <w:rFonts w:ascii="Times New Roman" w:eastAsia="STHupo" w:hAnsi="Times New Roman" w:cs="Times New Roman"/>
        </w:rPr>
        <w:br w:type="page"/>
      </w:r>
      <w:r w:rsidR="00A7537F" w:rsidRPr="006C7380">
        <w:rPr>
          <w:rFonts w:ascii="Times New Roman" w:eastAsia="STHupo" w:hAnsi="Times New Roman" w:cs="Times New Roman"/>
        </w:rPr>
        <w:t>ACKNOWLEDGEMENTS</w:t>
      </w:r>
    </w:p>
    <w:p w14:paraId="376C0FB0" w14:textId="78F2BAC1" w:rsidR="00187EEB" w:rsidRPr="006C7380" w:rsidRDefault="00C242D9" w:rsidP="00080328">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I would like to thank my advisor, Dr. Clay Arango for accepting me as a student and causing me to stretch into areas that </w:t>
      </w:r>
      <w:r w:rsidR="007E68CC" w:rsidRPr="006C7380">
        <w:rPr>
          <w:rFonts w:ascii="Times New Roman" w:eastAsia="STHupo" w:hAnsi="Times New Roman" w:cs="Times New Roman"/>
        </w:rPr>
        <w:t xml:space="preserve">broaden my scientific scope.  I would also like to thank my committee members Dr. Jason Irwin who offers constructive scientific criticism and </w:t>
      </w:r>
      <w:r w:rsidR="00187EEB" w:rsidRPr="006C7380">
        <w:rPr>
          <w:rFonts w:ascii="Times New Roman" w:eastAsia="STHupo" w:hAnsi="Times New Roman" w:cs="Times New Roman"/>
        </w:rPr>
        <w:t>is ever</w:t>
      </w:r>
      <w:r w:rsidR="007E68CC" w:rsidRPr="006C7380">
        <w:rPr>
          <w:rFonts w:ascii="Times New Roman" w:eastAsia="STHupo" w:hAnsi="Times New Roman" w:cs="Times New Roman"/>
        </w:rPr>
        <w:t xml:space="preserve"> encouraging, </w:t>
      </w:r>
      <w:r w:rsidR="00187EEB" w:rsidRPr="006C7380">
        <w:rPr>
          <w:rFonts w:ascii="Times New Roman" w:eastAsia="STHupo" w:hAnsi="Times New Roman" w:cs="Times New Roman"/>
        </w:rPr>
        <w:t>and Dr. Paul James who asks the tough questions but is always supportive.</w:t>
      </w:r>
    </w:p>
    <w:p w14:paraId="5EF2136E" w14:textId="32A7B265" w:rsidR="001B4D52" w:rsidRPr="006C7380" w:rsidRDefault="00187EEB" w:rsidP="00080328">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I also want to thank the entire Department of Biology here at Central Washington University.  The faculty and staff </w:t>
      </w:r>
      <w:r w:rsidR="001B4D52" w:rsidRPr="006C7380">
        <w:rPr>
          <w:rFonts w:ascii="Times New Roman" w:eastAsia="STHupo" w:hAnsi="Times New Roman" w:cs="Times New Roman"/>
        </w:rPr>
        <w:t xml:space="preserve">are not just helpful, they are my friends.  Specifically I would like to mention Kari </w:t>
      </w:r>
      <w:r w:rsidR="00FF6095" w:rsidRPr="006C7380">
        <w:rPr>
          <w:rFonts w:ascii="Times New Roman" w:eastAsia="STHupo" w:hAnsi="Times New Roman" w:cs="Times New Roman"/>
        </w:rPr>
        <w:t>Linnell, Jonathan Betz, and</w:t>
      </w:r>
      <w:r w:rsidR="001B4D52" w:rsidRPr="006C7380">
        <w:rPr>
          <w:rFonts w:ascii="Times New Roman" w:eastAsia="STHupo" w:hAnsi="Times New Roman" w:cs="Times New Roman"/>
        </w:rPr>
        <w:t xml:space="preserve"> Mark Young for making life easier for me, and Cindy White for running the instruments necessary to analyze my samples.</w:t>
      </w:r>
    </w:p>
    <w:p w14:paraId="645D41A3" w14:textId="519AC571" w:rsidR="003571AE" w:rsidRDefault="001B4D52" w:rsidP="00080328">
      <w:pPr>
        <w:spacing w:line="480" w:lineRule="auto"/>
        <w:rPr>
          <w:ins w:id="47" w:author="Zach Lessig" w:date="2019-07-28T16:10:00Z"/>
          <w:rFonts w:ascii="Times New Roman" w:eastAsia="STHupo" w:hAnsi="Times New Roman" w:cs="Times New Roman"/>
        </w:rPr>
      </w:pPr>
      <w:r w:rsidRPr="006C7380">
        <w:rPr>
          <w:rFonts w:ascii="Times New Roman" w:eastAsia="STHupo" w:hAnsi="Times New Roman" w:cs="Times New Roman"/>
        </w:rPr>
        <w:tab/>
        <w:t>My field work would not have come together if it was not for</w:t>
      </w:r>
      <w:r w:rsidR="003571AE" w:rsidRPr="006C7380">
        <w:rPr>
          <w:rFonts w:ascii="Times New Roman" w:eastAsia="STHupo" w:hAnsi="Times New Roman" w:cs="Times New Roman"/>
        </w:rPr>
        <w:t xml:space="preserve"> my fellow biophile, Adam Hess and my enthusiastic cousin Kayla Gallentine.</w:t>
      </w:r>
    </w:p>
    <w:p w14:paraId="39956727" w14:textId="084E77CC" w:rsidR="008F1359" w:rsidRPr="006C7380" w:rsidRDefault="008F1359" w:rsidP="00080328">
      <w:pPr>
        <w:spacing w:line="480" w:lineRule="auto"/>
        <w:rPr>
          <w:rFonts w:ascii="Times New Roman" w:eastAsia="STHupo" w:hAnsi="Times New Roman" w:cs="Times New Roman"/>
        </w:rPr>
      </w:pPr>
      <w:ins w:id="48" w:author="Zach Lessig" w:date="2019-07-28T16:10:00Z">
        <w:r>
          <w:rPr>
            <w:rFonts w:ascii="Times New Roman" w:eastAsia="STHupo" w:hAnsi="Times New Roman" w:cs="Times New Roman"/>
          </w:rPr>
          <w:tab/>
          <w:t>I want to acknowle</w:t>
        </w:r>
      </w:ins>
      <w:ins w:id="49" w:author="Zach Lessig" w:date="2019-07-28T16:11:00Z">
        <w:r>
          <w:rPr>
            <w:rFonts w:ascii="Times New Roman" w:eastAsia="STHupo" w:hAnsi="Times New Roman" w:cs="Times New Roman"/>
          </w:rPr>
          <w:t xml:space="preserve">dge </w:t>
        </w:r>
        <w:r w:rsidR="00B66C11">
          <w:rPr>
            <w:rFonts w:ascii="Times New Roman" w:eastAsia="STHupo" w:hAnsi="Times New Roman" w:cs="Times New Roman"/>
          </w:rPr>
          <w:t xml:space="preserve">the WA Dept. of Fish and Wildlife Ellensburg </w:t>
        </w:r>
      </w:ins>
      <w:ins w:id="50" w:author="Zach Lessig" w:date="2019-07-28T16:12:00Z">
        <w:r w:rsidR="00B66C11">
          <w:rPr>
            <w:rFonts w:ascii="Times New Roman" w:eastAsia="STHupo" w:hAnsi="Times New Roman" w:cs="Times New Roman"/>
          </w:rPr>
          <w:t>office for inspiring me to work in streams especially Tim Webster for being a great leader and Trenton DeBoer for allowing me to borrow dissolved oxygen probes that made my life easier.</w:t>
        </w:r>
      </w:ins>
    </w:p>
    <w:p w14:paraId="76285AD2" w14:textId="173B4C23" w:rsidR="00636108" w:rsidRPr="006C7380" w:rsidRDefault="003571AE" w:rsidP="00080328">
      <w:pPr>
        <w:spacing w:line="480" w:lineRule="auto"/>
        <w:rPr>
          <w:rFonts w:ascii="Times New Roman" w:eastAsia="STHupo" w:hAnsi="Times New Roman" w:cs="Times New Roman"/>
        </w:rPr>
      </w:pPr>
      <w:r w:rsidRPr="006C7380">
        <w:rPr>
          <w:rFonts w:ascii="Times New Roman" w:eastAsia="STHupo" w:hAnsi="Times New Roman" w:cs="Times New Roman"/>
        </w:rPr>
        <w:tab/>
        <w:t>The most important person I would like to recognize is my wife Kylene</w:t>
      </w:r>
      <w:r w:rsidR="00F90CD5" w:rsidRPr="006C7380">
        <w:rPr>
          <w:rFonts w:ascii="Times New Roman" w:eastAsia="STHupo" w:hAnsi="Times New Roman" w:cs="Times New Roman"/>
        </w:rPr>
        <w:t>,</w:t>
      </w:r>
      <w:r w:rsidRPr="006C7380">
        <w:rPr>
          <w:rFonts w:ascii="Times New Roman" w:eastAsia="STHupo" w:hAnsi="Times New Roman" w:cs="Times New Roman"/>
        </w:rPr>
        <w:t xml:space="preserve"> who is always supportive</w:t>
      </w:r>
      <w:r w:rsidR="00F90CD5" w:rsidRPr="006C7380">
        <w:rPr>
          <w:rFonts w:ascii="Times New Roman" w:eastAsia="STHupo" w:hAnsi="Times New Roman" w:cs="Times New Roman"/>
        </w:rPr>
        <w:t xml:space="preserve"> and encouraging</w:t>
      </w:r>
      <w:r w:rsidR="00F758D2" w:rsidRPr="006C7380">
        <w:rPr>
          <w:rFonts w:ascii="Times New Roman" w:eastAsia="STHupo" w:hAnsi="Times New Roman" w:cs="Times New Roman"/>
        </w:rPr>
        <w:t xml:space="preserve"> of me</w:t>
      </w:r>
      <w:r w:rsidR="00F90CD5" w:rsidRPr="006C7380">
        <w:rPr>
          <w:rFonts w:ascii="Times New Roman" w:eastAsia="STHupo" w:hAnsi="Times New Roman" w:cs="Times New Roman"/>
        </w:rPr>
        <w:t>.  I would also like to thank my daughter Aniah</w:t>
      </w:r>
      <w:r w:rsidR="00F758D2" w:rsidRPr="006C7380">
        <w:rPr>
          <w:rFonts w:ascii="Times New Roman" w:eastAsia="STHupo" w:hAnsi="Times New Roman" w:cs="Times New Roman"/>
        </w:rPr>
        <w:t>,</w:t>
      </w:r>
      <w:r w:rsidR="00F90CD5" w:rsidRPr="006C7380">
        <w:rPr>
          <w:rFonts w:ascii="Times New Roman" w:eastAsia="STHupo" w:hAnsi="Times New Roman" w:cs="Times New Roman"/>
        </w:rPr>
        <w:t xml:space="preserve"> for the joy she brings to me</w:t>
      </w:r>
      <w:r w:rsidR="00F758D2" w:rsidRPr="006C7380">
        <w:rPr>
          <w:rFonts w:ascii="Times New Roman" w:eastAsia="STHupo" w:hAnsi="Times New Roman" w:cs="Times New Roman"/>
        </w:rPr>
        <w:t xml:space="preserve">, and my little one on the </w:t>
      </w:r>
      <w:r w:rsidR="00F90CD5" w:rsidRPr="006C7380">
        <w:rPr>
          <w:rFonts w:ascii="Times New Roman" w:eastAsia="STHupo" w:hAnsi="Times New Roman" w:cs="Times New Roman"/>
        </w:rPr>
        <w:t>way</w:t>
      </w:r>
      <w:r w:rsidR="00F758D2" w:rsidRPr="006C7380">
        <w:rPr>
          <w:rFonts w:ascii="Times New Roman" w:eastAsia="STHupo" w:hAnsi="Times New Roman" w:cs="Times New Roman"/>
        </w:rPr>
        <w:t>,</w:t>
      </w:r>
      <w:r w:rsidR="00F90CD5" w:rsidRPr="006C7380">
        <w:rPr>
          <w:rFonts w:ascii="Times New Roman" w:eastAsia="STHupo" w:hAnsi="Times New Roman" w:cs="Times New Roman"/>
        </w:rPr>
        <w:t xml:space="preserve"> fo</w:t>
      </w:r>
      <w:r w:rsidR="00F758D2" w:rsidRPr="006C7380">
        <w:rPr>
          <w:rFonts w:ascii="Times New Roman" w:eastAsia="STHupo" w:hAnsi="Times New Roman" w:cs="Times New Roman"/>
        </w:rPr>
        <w:t>r reminding me to move forward</w:t>
      </w:r>
      <w:r w:rsidR="00F90CD5" w:rsidRPr="006C7380">
        <w:rPr>
          <w:rFonts w:ascii="Times New Roman" w:eastAsia="STHupo" w:hAnsi="Times New Roman" w:cs="Times New Roman"/>
        </w:rPr>
        <w:t>.</w:t>
      </w:r>
      <w:r w:rsidR="00F758D2" w:rsidRPr="006C7380">
        <w:rPr>
          <w:rFonts w:ascii="Times New Roman" w:eastAsia="STHupo" w:hAnsi="Times New Roman" w:cs="Times New Roman"/>
        </w:rPr>
        <w:t xml:space="preserve">  Nothing I have done, would of course be possible, without my Mom and Dad.</w:t>
      </w:r>
      <w:r w:rsidR="00636108" w:rsidRPr="006C7380">
        <w:rPr>
          <w:rFonts w:ascii="Times New Roman" w:eastAsia="STHupo" w:hAnsi="Times New Roman" w:cs="Times New Roman"/>
        </w:rPr>
        <w:br w:type="page"/>
      </w:r>
    </w:p>
    <w:p w14:paraId="6CDBAF11" w14:textId="36270833" w:rsidR="00080328" w:rsidRPr="006C7380" w:rsidRDefault="00080328" w:rsidP="00080328">
      <w:pPr>
        <w:spacing w:line="480" w:lineRule="auto"/>
        <w:jc w:val="center"/>
        <w:rPr>
          <w:rFonts w:ascii="Times New Roman" w:eastAsia="STHupo" w:hAnsi="Times New Roman" w:cs="Times New Roman"/>
        </w:rPr>
      </w:pPr>
      <w:r w:rsidRPr="006C7380">
        <w:rPr>
          <w:rFonts w:ascii="Times New Roman" w:eastAsia="STHupo" w:hAnsi="Times New Roman" w:cs="Times New Roman"/>
        </w:rPr>
        <w:t>TABLE OF CONTENTS</w:t>
      </w:r>
    </w:p>
    <w:p w14:paraId="42D821B3" w14:textId="0749D248" w:rsidR="00080328" w:rsidRPr="006C7380" w:rsidRDefault="00A7537F" w:rsidP="00080328">
      <w:pPr>
        <w:spacing w:line="480" w:lineRule="auto"/>
        <w:rPr>
          <w:rFonts w:ascii="Times New Roman" w:eastAsia="STHupo" w:hAnsi="Times New Roman" w:cs="Times New Roman"/>
        </w:rPr>
      </w:pPr>
      <w:r w:rsidRPr="006C7380">
        <w:rPr>
          <w:rFonts w:ascii="Times New Roman" w:eastAsia="STHupo" w:hAnsi="Times New Roman" w:cs="Times New Roman"/>
        </w:rPr>
        <w:t>Chapter</w:t>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080328" w:rsidRPr="006C7380">
        <w:rPr>
          <w:rFonts w:ascii="Times New Roman" w:eastAsia="STHupo" w:hAnsi="Times New Roman" w:cs="Times New Roman"/>
        </w:rPr>
        <w:tab/>
      </w:r>
      <w:r w:rsidR="000E32EF" w:rsidRPr="006C7380">
        <w:rPr>
          <w:rFonts w:ascii="Times New Roman" w:eastAsia="STHupo" w:hAnsi="Times New Roman" w:cs="Times New Roman"/>
        </w:rPr>
        <w:tab/>
      </w:r>
      <w:r w:rsidR="00080328" w:rsidRPr="006C7380">
        <w:rPr>
          <w:rFonts w:ascii="Times New Roman" w:eastAsia="STHupo" w:hAnsi="Times New Roman" w:cs="Times New Roman"/>
        </w:rPr>
        <w:tab/>
        <w:t xml:space="preserve">    Page</w:t>
      </w:r>
    </w:p>
    <w:p w14:paraId="1A265652" w14:textId="5FADB379" w:rsidR="00F02CA2" w:rsidRPr="006C7380" w:rsidRDefault="00FF0764" w:rsidP="00F02CA2">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00F02CA2">
        <w:rPr>
          <w:rFonts w:ascii="Times New Roman" w:eastAsia="STHupo" w:hAnsi="Times New Roman" w:cs="Times New Roman"/>
        </w:rPr>
        <w:t>I</w:t>
      </w:r>
      <w:r w:rsidR="00F02CA2" w:rsidRPr="006C7380">
        <w:rPr>
          <w:rFonts w:ascii="Times New Roman" w:eastAsia="STHupo" w:hAnsi="Times New Roman" w:cs="Times New Roman"/>
        </w:rPr>
        <w:tab/>
      </w:r>
      <w:r w:rsidR="00F02CA2">
        <w:rPr>
          <w:rFonts w:ascii="Times New Roman" w:eastAsia="STHupo" w:hAnsi="Times New Roman" w:cs="Times New Roman"/>
        </w:rPr>
        <w:t>Introduction</w:t>
      </w:r>
      <w:r w:rsidR="00F02CA2" w:rsidRPr="006C7380">
        <w:rPr>
          <w:rFonts w:ascii="Times New Roman" w:eastAsia="STHupo" w:hAnsi="Times New Roman" w:cs="Times New Roman"/>
        </w:rPr>
        <w:tab/>
        <w:t>1</w:t>
      </w:r>
    </w:p>
    <w:p w14:paraId="4BCA4262" w14:textId="6C0FDBA7" w:rsidR="00F02CA2" w:rsidRDefault="00F02CA2" w:rsidP="00F02CA2">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Pr>
          <w:rFonts w:ascii="Times New Roman" w:eastAsia="STHupo" w:hAnsi="Times New Roman" w:cs="Times New Roman"/>
        </w:rPr>
        <w:tab/>
        <w:t>Hypotheses</w:t>
      </w:r>
      <w:r w:rsidRPr="006C7380">
        <w:rPr>
          <w:rFonts w:ascii="Times New Roman" w:eastAsia="STHupo" w:hAnsi="Times New Roman" w:cs="Times New Roman"/>
        </w:rPr>
        <w:tab/>
      </w:r>
      <w:r w:rsidR="00564750">
        <w:rPr>
          <w:rFonts w:ascii="Times New Roman" w:eastAsia="STHupo" w:hAnsi="Times New Roman" w:cs="Times New Roman"/>
        </w:rPr>
        <w:t>9</w:t>
      </w:r>
    </w:p>
    <w:p w14:paraId="2B5A1E9A" w14:textId="77777777" w:rsidR="00F02CA2" w:rsidRPr="006C7380" w:rsidRDefault="00F02CA2" w:rsidP="00F02CA2">
      <w:pPr>
        <w:tabs>
          <w:tab w:val="right" w:pos="547"/>
          <w:tab w:val="right" w:pos="1080"/>
          <w:tab w:val="right" w:pos="1224"/>
          <w:tab w:val="right" w:pos="1426"/>
          <w:tab w:val="right" w:leader="dot" w:pos="8366"/>
        </w:tabs>
        <w:jc w:val="right"/>
        <w:rPr>
          <w:rFonts w:ascii="Times New Roman" w:eastAsia="STHupo" w:hAnsi="Times New Roman" w:cs="Times New Roman"/>
        </w:rPr>
      </w:pPr>
    </w:p>
    <w:p w14:paraId="2251F7B7" w14:textId="1F36C343" w:rsidR="00080328" w:rsidRPr="006C7380" w:rsidRDefault="00080328" w:rsidP="00F02CA2">
      <w:pPr>
        <w:tabs>
          <w:tab w:val="right" w:pos="547"/>
          <w:tab w:val="right" w:pos="994"/>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II</w:t>
      </w:r>
      <w:r w:rsidRPr="006C7380">
        <w:rPr>
          <w:rFonts w:ascii="Times New Roman" w:eastAsia="STHupo" w:hAnsi="Times New Roman" w:cs="Times New Roman"/>
        </w:rPr>
        <w:tab/>
      </w:r>
      <w:r w:rsidR="00F02CA2">
        <w:rPr>
          <w:rFonts w:ascii="Times New Roman" w:eastAsia="STHupo" w:hAnsi="Times New Roman" w:cs="Times New Roman"/>
        </w:rPr>
        <w:tab/>
      </w:r>
      <w:r w:rsidR="002E52A2" w:rsidRPr="006C7380">
        <w:rPr>
          <w:rFonts w:ascii="Times New Roman" w:eastAsia="STHupo" w:hAnsi="Times New Roman" w:cs="Times New Roman"/>
        </w:rPr>
        <w:t>METHODS</w:t>
      </w:r>
      <w:r w:rsidR="00D22F3B"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0</w:t>
      </w:r>
    </w:p>
    <w:p w14:paraId="409365D6" w14:textId="1CD042C2" w:rsidR="00E04159"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ab/>
        <w:t>Study Design</w:t>
      </w:r>
      <w:r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0</w:t>
      </w:r>
    </w:p>
    <w:p w14:paraId="71B6A652" w14:textId="7D5D5E7C" w:rsidR="00E04159"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Stream Nutrients</w:t>
      </w:r>
      <w:r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3</w:t>
      </w:r>
    </w:p>
    <w:p w14:paraId="6F6A20BB" w14:textId="66D0FA0D" w:rsidR="00043A7A"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Fish Biomass Estimates</w:t>
      </w:r>
      <w:r w:rsidR="002E52A2" w:rsidRPr="006C7380">
        <w:rPr>
          <w:rFonts w:ascii="Times New Roman" w:eastAsia="STHupo" w:hAnsi="Times New Roman" w:cs="Times New Roman"/>
        </w:rPr>
        <w:tab/>
      </w:r>
      <w:r w:rsidR="00132C19" w:rsidRPr="006C7380">
        <w:rPr>
          <w:rFonts w:ascii="Times New Roman" w:eastAsia="STHupo" w:hAnsi="Times New Roman" w:cs="Times New Roman"/>
        </w:rPr>
        <w:t>1</w:t>
      </w:r>
      <w:r w:rsidR="0053634C">
        <w:rPr>
          <w:rFonts w:ascii="Times New Roman" w:eastAsia="STHupo" w:hAnsi="Times New Roman" w:cs="Times New Roman"/>
        </w:rPr>
        <w:t>4</w:t>
      </w:r>
    </w:p>
    <w:p w14:paraId="386E7BA9" w14:textId="22C08555" w:rsidR="00043A7A" w:rsidRPr="006C7380" w:rsidRDefault="00043A7A"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Stream Metabolism</w:t>
      </w:r>
      <w:r w:rsidR="00B82449" w:rsidRPr="006C7380">
        <w:rPr>
          <w:rFonts w:ascii="Times New Roman" w:eastAsia="STHupo" w:hAnsi="Times New Roman" w:cs="Times New Roman"/>
        </w:rPr>
        <w:tab/>
        <w:t>1</w:t>
      </w:r>
      <w:r w:rsidR="0053634C">
        <w:rPr>
          <w:rFonts w:ascii="Times New Roman" w:eastAsia="STHupo" w:hAnsi="Times New Roman" w:cs="Times New Roman"/>
        </w:rPr>
        <w:t>5</w:t>
      </w:r>
    </w:p>
    <w:p w14:paraId="071780FE" w14:textId="1FB1BA0B" w:rsidR="00E04159" w:rsidRPr="006C7380" w:rsidRDefault="00043A7A" w:rsidP="00180FEF">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00233E" w:rsidRPr="006C7380">
        <w:rPr>
          <w:rFonts w:ascii="Times New Roman" w:eastAsia="STHupo" w:hAnsi="Times New Roman" w:cs="Times New Roman"/>
        </w:rPr>
        <w:t>Statistical Analysis</w:t>
      </w:r>
      <w:r w:rsidRPr="006C7380">
        <w:rPr>
          <w:rFonts w:ascii="Times New Roman" w:eastAsia="STHupo" w:hAnsi="Times New Roman" w:cs="Times New Roman"/>
        </w:rPr>
        <w:tab/>
      </w:r>
      <w:r w:rsidR="0000233E" w:rsidRPr="006C7380">
        <w:rPr>
          <w:rFonts w:ascii="Times New Roman" w:eastAsia="STHupo" w:hAnsi="Times New Roman" w:cs="Times New Roman"/>
        </w:rPr>
        <w:t>1</w:t>
      </w:r>
      <w:r w:rsidR="00564750">
        <w:rPr>
          <w:rFonts w:ascii="Times New Roman" w:eastAsia="STHupo" w:hAnsi="Times New Roman" w:cs="Times New Roman"/>
        </w:rPr>
        <w:t>9</w:t>
      </w:r>
    </w:p>
    <w:p w14:paraId="2FF18E30" w14:textId="16F7D46E" w:rsidR="00080328" w:rsidRPr="006C7380" w:rsidRDefault="00080328" w:rsidP="006C4843">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III</w:t>
      </w:r>
      <w:r w:rsidRPr="006C7380">
        <w:rPr>
          <w:rFonts w:ascii="Times New Roman" w:eastAsia="STHupo" w:hAnsi="Times New Roman" w:cs="Times New Roman"/>
        </w:rPr>
        <w:tab/>
      </w:r>
      <w:r w:rsidR="0000233E" w:rsidRPr="006C7380">
        <w:rPr>
          <w:rFonts w:ascii="Times New Roman" w:eastAsia="STHupo" w:hAnsi="Times New Roman" w:cs="Times New Roman"/>
        </w:rPr>
        <w:t>RESULTS</w:t>
      </w:r>
      <w:r w:rsidR="00D22F3B" w:rsidRPr="006C7380">
        <w:rPr>
          <w:rFonts w:ascii="Times New Roman" w:eastAsia="STHupo" w:hAnsi="Times New Roman" w:cs="Times New Roman"/>
        </w:rPr>
        <w:tab/>
      </w:r>
      <w:r w:rsidR="0053634C">
        <w:rPr>
          <w:rFonts w:ascii="Times New Roman" w:eastAsia="STHupo" w:hAnsi="Times New Roman" w:cs="Times New Roman"/>
        </w:rPr>
        <w:t>2</w:t>
      </w:r>
      <w:r w:rsidR="00564750">
        <w:rPr>
          <w:rFonts w:ascii="Times New Roman" w:eastAsia="STHupo" w:hAnsi="Times New Roman" w:cs="Times New Roman"/>
        </w:rPr>
        <w:t>3</w:t>
      </w:r>
    </w:p>
    <w:p w14:paraId="7F66F383" w14:textId="4E1EE603" w:rsidR="00003EC9" w:rsidRPr="006C7380" w:rsidRDefault="00067A7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00233E" w:rsidRPr="006C7380">
        <w:rPr>
          <w:rFonts w:ascii="Times New Roman" w:eastAsia="STHupo" w:hAnsi="Times New Roman" w:cs="Times New Roman"/>
        </w:rPr>
        <w:tab/>
        <w:t>Seasonal Variables</w:t>
      </w:r>
      <w:r w:rsidRPr="006C7380">
        <w:rPr>
          <w:rFonts w:ascii="Times New Roman" w:eastAsia="STHupo" w:hAnsi="Times New Roman" w:cs="Times New Roman"/>
        </w:rPr>
        <w:tab/>
      </w:r>
      <w:r w:rsidR="0053634C">
        <w:rPr>
          <w:rFonts w:ascii="Times New Roman" w:eastAsia="STHupo" w:hAnsi="Times New Roman" w:cs="Times New Roman"/>
        </w:rPr>
        <w:t>2</w:t>
      </w:r>
      <w:r w:rsidR="00564750">
        <w:rPr>
          <w:rFonts w:ascii="Times New Roman" w:eastAsia="STHupo" w:hAnsi="Times New Roman" w:cs="Times New Roman"/>
        </w:rPr>
        <w:t>3</w:t>
      </w:r>
    </w:p>
    <w:p w14:paraId="0699944B" w14:textId="6BA3DB7D" w:rsidR="00067A79" w:rsidRPr="006C7380" w:rsidRDefault="00003EC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GPP</w:t>
      </w:r>
      <w:r w:rsidR="00D22F3B" w:rsidRPr="006C7380">
        <w:rPr>
          <w:rFonts w:ascii="Times New Roman" w:eastAsia="STHupo" w:hAnsi="Times New Roman" w:cs="Times New Roman"/>
        </w:rPr>
        <w:tab/>
      </w:r>
      <w:r w:rsidR="0053634C">
        <w:rPr>
          <w:rFonts w:ascii="Times New Roman" w:eastAsia="STHupo" w:hAnsi="Times New Roman" w:cs="Times New Roman"/>
        </w:rPr>
        <w:t>2</w:t>
      </w:r>
      <w:r w:rsidR="00564750">
        <w:rPr>
          <w:rFonts w:ascii="Times New Roman" w:eastAsia="STHupo" w:hAnsi="Times New Roman" w:cs="Times New Roman"/>
        </w:rPr>
        <w:t>7</w:t>
      </w:r>
    </w:p>
    <w:p w14:paraId="2AC79C82" w14:textId="050223CB" w:rsidR="00067A79" w:rsidRPr="006C7380" w:rsidRDefault="00067A7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ER</w:t>
      </w:r>
      <w:r w:rsidR="00D22F3B" w:rsidRPr="006C7380">
        <w:rPr>
          <w:rFonts w:ascii="Times New Roman" w:eastAsia="STHupo" w:hAnsi="Times New Roman" w:cs="Times New Roman"/>
        </w:rPr>
        <w:tab/>
      </w:r>
      <w:r w:rsidR="0053634C">
        <w:rPr>
          <w:rFonts w:ascii="Times New Roman" w:eastAsia="STHupo" w:hAnsi="Times New Roman" w:cs="Times New Roman"/>
        </w:rPr>
        <w:t>2</w:t>
      </w:r>
      <w:r w:rsidR="00564750">
        <w:rPr>
          <w:rFonts w:ascii="Times New Roman" w:eastAsia="STHupo" w:hAnsi="Times New Roman" w:cs="Times New Roman"/>
        </w:rPr>
        <w:t>8</w:t>
      </w:r>
    </w:p>
    <w:p w14:paraId="78523C8B" w14:textId="2C0554D4" w:rsidR="00067A79" w:rsidRPr="006C7380" w:rsidRDefault="00067A79" w:rsidP="00180FEF">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Trout Biomass</w:t>
      </w:r>
      <w:r w:rsidR="00D22F3B" w:rsidRPr="006C7380">
        <w:rPr>
          <w:rFonts w:ascii="Times New Roman" w:eastAsia="STHupo" w:hAnsi="Times New Roman" w:cs="Times New Roman"/>
        </w:rPr>
        <w:tab/>
      </w:r>
      <w:r w:rsidR="0053634C">
        <w:rPr>
          <w:rFonts w:ascii="Times New Roman" w:eastAsia="STHupo" w:hAnsi="Times New Roman" w:cs="Times New Roman"/>
        </w:rPr>
        <w:t>3</w:t>
      </w:r>
      <w:r w:rsidR="00564750">
        <w:rPr>
          <w:rFonts w:ascii="Times New Roman" w:eastAsia="STHupo" w:hAnsi="Times New Roman" w:cs="Times New Roman"/>
        </w:rPr>
        <w:t>1</w:t>
      </w:r>
    </w:p>
    <w:p w14:paraId="23790AA7" w14:textId="4D92D11B" w:rsidR="00080328" w:rsidRPr="006C7380" w:rsidRDefault="005E13FB" w:rsidP="003F1E18">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IV</w:t>
      </w:r>
      <w:r w:rsidRPr="006C7380">
        <w:rPr>
          <w:rFonts w:ascii="Times New Roman" w:eastAsia="STHupo" w:hAnsi="Times New Roman" w:cs="Times New Roman"/>
        </w:rPr>
        <w:tab/>
        <w:t>DISCUSSION</w:t>
      </w:r>
      <w:r w:rsidR="00D22F3B" w:rsidRPr="006C7380">
        <w:rPr>
          <w:rFonts w:ascii="Times New Roman" w:eastAsia="STHupo" w:hAnsi="Times New Roman" w:cs="Times New Roman"/>
        </w:rPr>
        <w:tab/>
      </w:r>
      <w:r w:rsidR="0053634C">
        <w:rPr>
          <w:rFonts w:ascii="Times New Roman" w:eastAsia="STHupo" w:hAnsi="Times New Roman" w:cs="Times New Roman"/>
        </w:rPr>
        <w:t>3</w:t>
      </w:r>
      <w:r w:rsidR="00564750">
        <w:rPr>
          <w:rFonts w:ascii="Times New Roman" w:eastAsia="STHupo" w:hAnsi="Times New Roman" w:cs="Times New Roman"/>
        </w:rPr>
        <w:t>5</w:t>
      </w:r>
    </w:p>
    <w:p w14:paraId="608BF699" w14:textId="6AA0CDE5" w:rsidR="005948D1" w:rsidRPr="006C7380" w:rsidRDefault="00080328"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Pr="006C7380">
        <w:rPr>
          <w:rFonts w:ascii="Times New Roman" w:eastAsia="STHupo" w:hAnsi="Times New Roman" w:cs="Times New Roman"/>
        </w:rPr>
        <w:tab/>
      </w:r>
      <w:r w:rsidR="005E13FB" w:rsidRPr="006C7380">
        <w:rPr>
          <w:rFonts w:ascii="Times New Roman" w:eastAsia="STHupo" w:hAnsi="Times New Roman" w:cs="Times New Roman"/>
        </w:rPr>
        <w:t>GPP</w:t>
      </w:r>
      <w:r w:rsidR="005E13FB" w:rsidRPr="006C7380">
        <w:rPr>
          <w:rFonts w:ascii="Times New Roman" w:eastAsia="STHupo" w:hAnsi="Times New Roman" w:cs="Times New Roman"/>
        </w:rPr>
        <w:tab/>
      </w:r>
      <w:r w:rsidR="0053634C">
        <w:rPr>
          <w:rFonts w:ascii="Times New Roman" w:eastAsia="STHupo" w:hAnsi="Times New Roman" w:cs="Times New Roman"/>
        </w:rPr>
        <w:t>3</w:t>
      </w:r>
      <w:r w:rsidR="00564750">
        <w:rPr>
          <w:rFonts w:ascii="Times New Roman" w:eastAsia="STHupo" w:hAnsi="Times New Roman" w:cs="Times New Roman"/>
        </w:rPr>
        <w:t>5</w:t>
      </w:r>
    </w:p>
    <w:p w14:paraId="2B04EF7B" w14:textId="22428B91" w:rsidR="00080328" w:rsidRPr="006C7380" w:rsidRDefault="005948D1"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ab/>
        <w:t>ER</w:t>
      </w:r>
      <w:r w:rsidR="005E13FB" w:rsidRPr="006C7380">
        <w:rPr>
          <w:rFonts w:ascii="Times New Roman" w:eastAsia="STHupo" w:hAnsi="Times New Roman" w:cs="Times New Roman"/>
        </w:rPr>
        <w:tab/>
      </w:r>
      <w:r w:rsidR="0053634C">
        <w:rPr>
          <w:rFonts w:ascii="Times New Roman" w:eastAsia="STHupo" w:hAnsi="Times New Roman" w:cs="Times New Roman"/>
        </w:rPr>
        <w:t>3</w:t>
      </w:r>
      <w:r w:rsidR="00564750">
        <w:rPr>
          <w:rFonts w:ascii="Times New Roman" w:eastAsia="STHupo" w:hAnsi="Times New Roman" w:cs="Times New Roman"/>
        </w:rPr>
        <w:t>8</w:t>
      </w:r>
    </w:p>
    <w:p w14:paraId="5539F172" w14:textId="0B3C6C60" w:rsidR="00003EC9" w:rsidRPr="006C7380" w:rsidRDefault="00080328"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00003EC9" w:rsidRPr="006C7380">
        <w:rPr>
          <w:rFonts w:ascii="Times New Roman" w:eastAsia="STHupo" w:hAnsi="Times New Roman" w:cs="Times New Roman"/>
        </w:rPr>
        <w:tab/>
      </w:r>
      <w:r w:rsidR="00180FEF" w:rsidRPr="006C7380">
        <w:rPr>
          <w:rFonts w:ascii="Times New Roman" w:eastAsia="STHupo" w:hAnsi="Times New Roman" w:cs="Times New Roman"/>
        </w:rPr>
        <w:tab/>
      </w:r>
      <w:r w:rsidRPr="006C7380">
        <w:rPr>
          <w:rFonts w:ascii="Times New Roman" w:eastAsia="STHupo" w:hAnsi="Times New Roman" w:cs="Times New Roman"/>
        </w:rPr>
        <w:tab/>
      </w:r>
      <w:r w:rsidR="005E13FB" w:rsidRPr="006C7380">
        <w:rPr>
          <w:rFonts w:ascii="Times New Roman" w:eastAsia="STHupo" w:hAnsi="Times New Roman" w:cs="Times New Roman"/>
        </w:rPr>
        <w:t>Trout Biomass</w:t>
      </w:r>
      <w:r w:rsidRPr="006C7380">
        <w:rPr>
          <w:rFonts w:ascii="Times New Roman" w:eastAsia="STHupo" w:hAnsi="Times New Roman" w:cs="Times New Roman"/>
        </w:rPr>
        <w:tab/>
      </w:r>
      <w:r w:rsidR="00564750">
        <w:rPr>
          <w:rFonts w:ascii="Times New Roman" w:eastAsia="STHupo" w:hAnsi="Times New Roman" w:cs="Times New Roman"/>
        </w:rPr>
        <w:t>40</w:t>
      </w:r>
    </w:p>
    <w:p w14:paraId="17F1C9CB" w14:textId="03555DF2" w:rsidR="00F02CA2" w:rsidRPr="006C7380" w:rsidRDefault="00003EC9"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Future Studies</w:t>
      </w:r>
      <w:r w:rsidRPr="006C7380">
        <w:rPr>
          <w:rFonts w:ascii="Times New Roman" w:eastAsia="STHupo" w:hAnsi="Times New Roman" w:cs="Times New Roman"/>
        </w:rPr>
        <w:tab/>
      </w:r>
      <w:r w:rsidR="0053634C">
        <w:rPr>
          <w:rFonts w:ascii="Times New Roman" w:eastAsia="STHupo" w:hAnsi="Times New Roman" w:cs="Times New Roman"/>
        </w:rPr>
        <w:t>4</w:t>
      </w:r>
      <w:r w:rsidR="00564750">
        <w:rPr>
          <w:rFonts w:ascii="Times New Roman" w:eastAsia="STHupo" w:hAnsi="Times New Roman" w:cs="Times New Roman"/>
        </w:rPr>
        <w:t>2</w:t>
      </w:r>
    </w:p>
    <w:p w14:paraId="429E7BDC" w14:textId="2D19CF66" w:rsidR="00F02CA2" w:rsidRPr="006C7380" w:rsidRDefault="00F02CA2"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t>Conclusion</w:t>
      </w:r>
      <w:r w:rsidRPr="006C7380">
        <w:rPr>
          <w:rFonts w:ascii="Times New Roman" w:eastAsia="STHupo" w:hAnsi="Times New Roman" w:cs="Times New Roman"/>
        </w:rPr>
        <w:tab/>
      </w:r>
      <w:r>
        <w:rPr>
          <w:rFonts w:ascii="Times New Roman" w:eastAsia="STHupo" w:hAnsi="Times New Roman" w:cs="Times New Roman"/>
        </w:rPr>
        <w:t>4</w:t>
      </w:r>
      <w:r w:rsidR="00564750">
        <w:rPr>
          <w:rFonts w:ascii="Times New Roman" w:eastAsia="STHupo" w:hAnsi="Times New Roman" w:cs="Times New Roman"/>
        </w:rPr>
        <w:t>4</w:t>
      </w:r>
    </w:p>
    <w:p w14:paraId="7FAF2F87" w14:textId="7A392B17" w:rsidR="00003EC9" w:rsidRDefault="0056226F"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F02CA2">
        <w:rPr>
          <w:rFonts w:ascii="Times New Roman" w:eastAsia="STHupo" w:hAnsi="Times New Roman" w:cs="Times New Roman"/>
        </w:rPr>
        <w:t>Hypotheses Revisited</w:t>
      </w:r>
      <w:r w:rsidR="002A7868" w:rsidRPr="006C7380">
        <w:rPr>
          <w:rFonts w:ascii="Times New Roman" w:eastAsia="STHupo" w:hAnsi="Times New Roman" w:cs="Times New Roman"/>
        </w:rPr>
        <w:tab/>
      </w:r>
      <w:r w:rsidR="00564750">
        <w:rPr>
          <w:rFonts w:ascii="Times New Roman" w:eastAsia="STHupo" w:hAnsi="Times New Roman" w:cs="Times New Roman"/>
        </w:rPr>
        <w:t>44</w:t>
      </w:r>
    </w:p>
    <w:p w14:paraId="7BF12B59" w14:textId="77777777" w:rsidR="00F02CA2" w:rsidRPr="006C7380" w:rsidRDefault="00F02CA2"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p>
    <w:p w14:paraId="433EEEAB" w14:textId="4A73A119" w:rsidR="00BE2297" w:rsidRPr="006C7380" w:rsidRDefault="00F375D4" w:rsidP="002A7868">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6C4843" w:rsidRPr="006C7380">
        <w:rPr>
          <w:rFonts w:ascii="Times New Roman" w:eastAsia="STHupo" w:hAnsi="Times New Roman" w:cs="Times New Roman"/>
        </w:rPr>
        <w:t>REFERENCES</w:t>
      </w:r>
      <w:r w:rsidR="002A7868" w:rsidRPr="006C7380">
        <w:rPr>
          <w:rFonts w:ascii="Times New Roman" w:eastAsia="STHupo" w:hAnsi="Times New Roman" w:cs="Times New Roman"/>
        </w:rPr>
        <w:tab/>
      </w:r>
      <w:r w:rsidR="0053634C">
        <w:rPr>
          <w:rFonts w:ascii="Times New Roman" w:eastAsia="STHupo" w:hAnsi="Times New Roman" w:cs="Times New Roman"/>
        </w:rPr>
        <w:t>4</w:t>
      </w:r>
      <w:r w:rsidR="00564750">
        <w:rPr>
          <w:rFonts w:ascii="Times New Roman" w:eastAsia="STHupo" w:hAnsi="Times New Roman" w:cs="Times New Roman"/>
        </w:rPr>
        <w:t>5</w:t>
      </w:r>
    </w:p>
    <w:p w14:paraId="7781B3C7" w14:textId="77777777" w:rsidR="00710A78" w:rsidRPr="006C7380" w:rsidRDefault="00080328" w:rsidP="00710A78">
      <w:pPr>
        <w:spacing w:line="480" w:lineRule="auto"/>
        <w:jc w:val="center"/>
        <w:rPr>
          <w:rFonts w:ascii="Times New Roman" w:hAnsi="Times New Roman" w:cs="Times New Roman"/>
        </w:rPr>
      </w:pPr>
      <w:r w:rsidRPr="006C7380">
        <w:rPr>
          <w:rFonts w:ascii="Times New Roman" w:eastAsia="STHupo" w:hAnsi="Times New Roman" w:cs="Times New Roman"/>
          <w:b/>
        </w:rPr>
        <w:br w:type="page"/>
      </w:r>
      <w:r w:rsidR="00710A78" w:rsidRPr="006C7380">
        <w:rPr>
          <w:rFonts w:ascii="Times New Roman" w:hAnsi="Times New Roman" w:cs="Times New Roman"/>
        </w:rPr>
        <w:t>LIST OF FIGURES</w:t>
      </w:r>
    </w:p>
    <w:p w14:paraId="45DAD3A7" w14:textId="77777777" w:rsidR="00710A78" w:rsidRPr="006C7380" w:rsidRDefault="00710A78" w:rsidP="00710A78">
      <w:pPr>
        <w:spacing w:line="480" w:lineRule="auto"/>
        <w:rPr>
          <w:rFonts w:ascii="Times New Roman" w:hAnsi="Times New Roman" w:cs="Times New Roman"/>
        </w:rPr>
      </w:pPr>
      <w:r w:rsidRPr="006C7380">
        <w:rPr>
          <w:rFonts w:ascii="Times New Roman" w:hAnsi="Times New Roman" w:cs="Times New Roman"/>
        </w:rPr>
        <w:t>Figure</w:t>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 xml:space="preserve">    Page</w:t>
      </w:r>
      <w:r w:rsidRPr="006C7380">
        <w:rPr>
          <w:rFonts w:ascii="Times New Roman" w:hAnsi="Times New Roman" w:cs="Times New Roman"/>
        </w:rPr>
        <w:tab/>
      </w:r>
    </w:p>
    <w:p w14:paraId="6F4EE160" w14:textId="4752FC0E" w:rsidR="005A5ABB" w:rsidRPr="00C670E4" w:rsidRDefault="00710A78" w:rsidP="00C670E4">
      <w:pPr>
        <w:pStyle w:val="ListParagraph"/>
        <w:numPr>
          <w:ilvl w:val="0"/>
          <w:numId w:val="21"/>
        </w:numPr>
        <w:tabs>
          <w:tab w:val="right" w:pos="540"/>
          <w:tab w:val="left" w:pos="1083"/>
          <w:tab w:val="right" w:leader="dot" w:pos="8370"/>
        </w:tabs>
        <w:rPr>
          <w:rFonts w:ascii="Times New Roman" w:hAnsi="Times New Roman" w:cs="Times New Roman"/>
        </w:rPr>
      </w:pPr>
      <w:r w:rsidRPr="00C670E4">
        <w:rPr>
          <w:rFonts w:ascii="Times New Roman" w:hAnsi="Times New Roman" w:cs="Times New Roman"/>
        </w:rPr>
        <w:t xml:space="preserve">Map showing Taneum, Swauk, and Teanaway </w:t>
      </w:r>
    </w:p>
    <w:p w14:paraId="76F678F8" w14:textId="102A6821" w:rsidR="00710A78" w:rsidRPr="00C670E4" w:rsidRDefault="00710A78" w:rsidP="00C670E4">
      <w:pPr>
        <w:pStyle w:val="ListParagraph"/>
        <w:tabs>
          <w:tab w:val="right" w:pos="540"/>
          <w:tab w:val="left" w:pos="1083"/>
          <w:tab w:val="right" w:leader="dot" w:pos="8370"/>
        </w:tabs>
        <w:ind w:left="1083"/>
        <w:rPr>
          <w:rFonts w:ascii="Times New Roman" w:hAnsi="Times New Roman" w:cs="Times New Roman"/>
        </w:rPr>
      </w:pPr>
      <w:r w:rsidRPr="00C670E4">
        <w:rPr>
          <w:rFonts w:ascii="Times New Roman" w:hAnsi="Times New Roman" w:cs="Times New Roman"/>
        </w:rPr>
        <w:t>catchments with respective study sites.</w:t>
      </w:r>
      <w:r w:rsidRPr="00C670E4">
        <w:rPr>
          <w:rFonts w:ascii="Times New Roman" w:hAnsi="Times New Roman" w:cs="Times New Roman"/>
        </w:rPr>
        <w:tab/>
      </w:r>
      <w:r w:rsidR="0053634C" w:rsidRPr="00C670E4">
        <w:rPr>
          <w:rFonts w:ascii="Times New Roman" w:hAnsi="Times New Roman" w:cs="Times New Roman"/>
        </w:rPr>
        <w:t>1</w:t>
      </w:r>
      <w:r w:rsidRPr="00C670E4">
        <w:rPr>
          <w:rFonts w:ascii="Times New Roman" w:hAnsi="Times New Roman" w:cs="Times New Roman"/>
        </w:rPr>
        <w:t>1</w:t>
      </w:r>
    </w:p>
    <w:p w14:paraId="317D021B" w14:textId="77777777" w:rsidR="00F02CA2" w:rsidRPr="006C7380" w:rsidRDefault="00F02CA2" w:rsidP="00F02CA2">
      <w:pPr>
        <w:tabs>
          <w:tab w:val="right" w:pos="540"/>
          <w:tab w:val="left" w:pos="1083"/>
          <w:tab w:val="right" w:leader="dot" w:pos="8370"/>
        </w:tabs>
        <w:ind w:left="1083" w:hanging="720"/>
        <w:rPr>
          <w:rFonts w:ascii="Times New Roman" w:hAnsi="Times New Roman" w:cs="Times New Roman"/>
        </w:rPr>
      </w:pPr>
    </w:p>
    <w:p w14:paraId="23C6A665" w14:textId="1ABD6A8F" w:rsidR="00F02CA2" w:rsidRPr="006C7380" w:rsidRDefault="00235287" w:rsidP="00F02CA2">
      <w:pPr>
        <w:tabs>
          <w:tab w:val="right" w:pos="540"/>
          <w:tab w:val="left" w:pos="1083"/>
          <w:tab w:val="left" w:pos="1425"/>
          <w:tab w:val="right" w:leader="dot" w:pos="8370"/>
        </w:tabs>
        <w:rPr>
          <w:rFonts w:ascii="Times New Roman" w:hAnsi="Times New Roman" w:cs="Times New Roman"/>
        </w:rPr>
      </w:pPr>
      <w:r>
        <w:rPr>
          <w:rFonts w:ascii="Times New Roman" w:hAnsi="Times New Roman" w:cs="Times New Roman"/>
        </w:rPr>
        <w:tab/>
        <w:t>2</w:t>
      </w:r>
      <w:r>
        <w:rPr>
          <w:rFonts w:ascii="Times New Roman" w:hAnsi="Times New Roman" w:cs="Times New Roman"/>
        </w:rPr>
        <w:tab/>
        <w:t>Example of observed vs. modeled diel oxygen concentrations.</w:t>
      </w:r>
      <w:r w:rsidR="00F02CA2" w:rsidRPr="006C7380">
        <w:rPr>
          <w:rFonts w:ascii="Times New Roman" w:hAnsi="Times New Roman" w:cs="Times New Roman"/>
        </w:rPr>
        <w:tab/>
      </w:r>
      <w:r w:rsidR="00564750">
        <w:rPr>
          <w:rFonts w:ascii="Times New Roman" w:hAnsi="Times New Roman" w:cs="Times New Roman"/>
        </w:rPr>
        <w:t>17</w:t>
      </w:r>
    </w:p>
    <w:p w14:paraId="688BB0FC" w14:textId="37842068" w:rsidR="00710A78" w:rsidRPr="006C7380" w:rsidRDefault="00710A78" w:rsidP="00C670E4">
      <w:pPr>
        <w:tabs>
          <w:tab w:val="right" w:pos="540"/>
          <w:tab w:val="left" w:pos="1083"/>
          <w:tab w:val="right" w:leader="dot" w:pos="8370"/>
        </w:tabs>
        <w:rPr>
          <w:rFonts w:ascii="Times New Roman" w:hAnsi="Times New Roman" w:cs="Times New Roman"/>
        </w:rPr>
      </w:pPr>
    </w:p>
    <w:p w14:paraId="5211AD28" w14:textId="28C68D69"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3</w:t>
      </w:r>
      <w:r w:rsidRPr="006C7380">
        <w:rPr>
          <w:rFonts w:ascii="Times New Roman" w:hAnsi="Times New Roman" w:cs="Times New Roman"/>
        </w:rPr>
        <w:tab/>
        <w:t>Flow diagram of model selection process.</w:t>
      </w:r>
      <w:r w:rsidRPr="006C7380">
        <w:rPr>
          <w:rFonts w:ascii="Times New Roman" w:hAnsi="Times New Roman" w:cs="Times New Roman"/>
        </w:rPr>
        <w:tab/>
      </w:r>
      <w:r w:rsidR="0053634C">
        <w:rPr>
          <w:rFonts w:ascii="Times New Roman" w:hAnsi="Times New Roman" w:cs="Times New Roman"/>
        </w:rPr>
        <w:t>2</w:t>
      </w:r>
      <w:r w:rsidR="00564750">
        <w:rPr>
          <w:rFonts w:ascii="Times New Roman" w:hAnsi="Times New Roman" w:cs="Times New Roman"/>
        </w:rPr>
        <w:t>2</w:t>
      </w:r>
    </w:p>
    <w:p w14:paraId="0B2CA9CE"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4B7B083F" w14:textId="5FEB9EAF"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4</w:t>
      </w:r>
      <w:r w:rsidRPr="006C7380">
        <w:rPr>
          <w:rFonts w:ascii="Times New Roman" w:hAnsi="Times New Roman" w:cs="Times New Roman"/>
        </w:rPr>
        <w:tab/>
        <w:t>Boxplot of selected seasonal variables at consecutive sampling periods.</w:t>
      </w:r>
      <w:r w:rsidRPr="006C7380">
        <w:rPr>
          <w:rFonts w:ascii="Times New Roman" w:hAnsi="Times New Roman" w:cs="Times New Roman"/>
        </w:rPr>
        <w:tab/>
      </w:r>
      <w:r w:rsidR="0053634C">
        <w:rPr>
          <w:rFonts w:ascii="Times New Roman" w:hAnsi="Times New Roman" w:cs="Times New Roman"/>
        </w:rPr>
        <w:t>2</w:t>
      </w:r>
      <w:r w:rsidR="00564750">
        <w:rPr>
          <w:rFonts w:ascii="Times New Roman" w:hAnsi="Times New Roman" w:cs="Times New Roman"/>
        </w:rPr>
        <w:t>4</w:t>
      </w:r>
    </w:p>
    <w:p w14:paraId="49F82C82"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50D045FA" w14:textId="2FCC021F"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5</w:t>
      </w:r>
      <w:r w:rsidRPr="006C7380">
        <w:rPr>
          <w:rFonts w:ascii="Times New Roman" w:hAnsi="Times New Roman" w:cs="Times New Roman"/>
        </w:rPr>
        <w:tab/>
        <w:t>Boxplot of nutrient concentrations at consecutive sampling periods</w:t>
      </w:r>
      <w:r w:rsidRPr="006C7380">
        <w:rPr>
          <w:rFonts w:ascii="Times New Roman" w:hAnsi="Times New Roman" w:cs="Times New Roman"/>
        </w:rPr>
        <w:tab/>
      </w:r>
      <w:r w:rsidR="0053634C">
        <w:rPr>
          <w:rFonts w:ascii="Times New Roman" w:hAnsi="Times New Roman" w:cs="Times New Roman"/>
        </w:rPr>
        <w:t>2</w:t>
      </w:r>
      <w:r w:rsidR="00564750">
        <w:rPr>
          <w:rFonts w:ascii="Times New Roman" w:hAnsi="Times New Roman" w:cs="Times New Roman"/>
        </w:rPr>
        <w:t>6</w:t>
      </w:r>
    </w:p>
    <w:p w14:paraId="61195DFC"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049A6B45" w14:textId="2CAADA32" w:rsidR="005A5ABB" w:rsidRDefault="00710A78" w:rsidP="00C670E4">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6</w:t>
      </w:r>
      <w:r w:rsidRPr="006C7380">
        <w:rPr>
          <w:rFonts w:ascii="Times New Roman" w:hAnsi="Times New Roman" w:cs="Times New Roman"/>
        </w:rPr>
        <w:tab/>
        <w:t>Boxplot of GPP for all study sites at consecutive sampling</w:t>
      </w:r>
    </w:p>
    <w:p w14:paraId="25378868" w14:textId="6456A069" w:rsidR="00710A78" w:rsidRPr="006C7380" w:rsidRDefault="005A5ABB" w:rsidP="00C670E4">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periods</w:t>
      </w:r>
      <w:r>
        <w:rPr>
          <w:rFonts w:ascii="Times New Roman" w:hAnsi="Times New Roman" w:cs="Times New Roman"/>
        </w:rPr>
        <w:t xml:space="preserve"> </w:t>
      </w:r>
      <w:r w:rsidR="00710A78" w:rsidRPr="006C7380">
        <w:rPr>
          <w:rFonts w:ascii="Times New Roman" w:hAnsi="Times New Roman" w:cs="Times New Roman"/>
        </w:rPr>
        <w:t>with associated linear mixed effects p&lt;0.001.</w:t>
      </w:r>
      <w:r w:rsidR="00710A78" w:rsidRPr="006C7380">
        <w:rPr>
          <w:rFonts w:ascii="Times New Roman" w:hAnsi="Times New Roman" w:cs="Times New Roman"/>
        </w:rPr>
        <w:tab/>
      </w:r>
      <w:r w:rsidR="0053634C">
        <w:rPr>
          <w:rFonts w:ascii="Times New Roman" w:hAnsi="Times New Roman" w:cs="Times New Roman"/>
        </w:rPr>
        <w:t>2</w:t>
      </w:r>
      <w:r w:rsidR="00564750">
        <w:rPr>
          <w:rFonts w:ascii="Times New Roman" w:hAnsi="Times New Roman" w:cs="Times New Roman"/>
        </w:rPr>
        <w:t>7</w:t>
      </w:r>
    </w:p>
    <w:p w14:paraId="5E78BAEC"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145F204D" w14:textId="3565A155" w:rsidR="005A5ABB" w:rsidRDefault="00235287" w:rsidP="00710A78">
      <w:pPr>
        <w:tabs>
          <w:tab w:val="right" w:pos="540"/>
          <w:tab w:val="left" w:pos="1083"/>
          <w:tab w:val="right" w:leader="dot" w:pos="8370"/>
        </w:tabs>
        <w:ind w:left="1083" w:hanging="605"/>
        <w:rPr>
          <w:rFonts w:ascii="Times New Roman" w:hAnsi="Times New Roman" w:cs="Times New Roman"/>
        </w:rPr>
      </w:pPr>
      <w:r>
        <w:rPr>
          <w:rFonts w:ascii="Times New Roman" w:hAnsi="Times New Roman" w:cs="Times New Roman"/>
        </w:rPr>
        <w:t>7</w:t>
      </w:r>
      <w:r w:rsidR="00710A78" w:rsidRPr="006C7380">
        <w:rPr>
          <w:rFonts w:ascii="Times New Roman" w:hAnsi="Times New Roman" w:cs="Times New Roman"/>
        </w:rPr>
        <w:tab/>
        <w:t xml:space="preserve">Regression of log transformed GPP and stream depth with </w:t>
      </w:r>
    </w:p>
    <w:p w14:paraId="58A7D1F7" w14:textId="727C4F59" w:rsidR="00710A78" w:rsidRPr="006C7380" w:rsidRDefault="005A5ABB" w:rsidP="00710A78">
      <w:pPr>
        <w:tabs>
          <w:tab w:val="right" w:pos="540"/>
          <w:tab w:val="left" w:pos="1083"/>
          <w:tab w:val="right" w:leader="dot" w:pos="8370"/>
        </w:tabs>
        <w:ind w:left="1083" w:hanging="605"/>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associated linear</w:t>
      </w:r>
      <w:r>
        <w:rPr>
          <w:rFonts w:ascii="Times New Roman" w:hAnsi="Times New Roman" w:cs="Times New Roman"/>
        </w:rPr>
        <w:t xml:space="preserve"> </w:t>
      </w:r>
      <w:r w:rsidR="00710A78" w:rsidRPr="006C7380">
        <w:rPr>
          <w:rFonts w:ascii="Times New Roman" w:hAnsi="Times New Roman" w:cs="Times New Roman"/>
        </w:rPr>
        <w:t xml:space="preserve">mixed effects p&lt;0.001 and </w:t>
      </w:r>
      <w:r w:rsidR="00710A78" w:rsidRPr="006C7380">
        <w:rPr>
          <w:rFonts w:ascii="Times New Roman" w:eastAsia="STHupo" w:hAnsi="Times New Roman" w:cs="Times New Roman"/>
          <w:noProof/>
        </w:rPr>
        <w:t>R</w:t>
      </w:r>
      <w:r w:rsidR="00710A78" w:rsidRPr="006C7380">
        <w:rPr>
          <w:rFonts w:ascii="Times New Roman" w:eastAsia="STHupo" w:hAnsi="Times New Roman" w:cs="Times New Roman"/>
          <w:noProof/>
          <w:vertAlign w:val="superscript"/>
        </w:rPr>
        <w:t>2</w:t>
      </w:r>
      <w:r w:rsidR="00710A78" w:rsidRPr="006C7380">
        <w:rPr>
          <w:rFonts w:ascii="Times New Roman" w:eastAsia="STHupo" w:hAnsi="Times New Roman" w:cs="Times New Roman"/>
          <w:noProof/>
          <w:vertAlign w:val="subscript"/>
        </w:rPr>
        <w:t>adj</w:t>
      </w:r>
      <w:r w:rsidR="00710A78" w:rsidRPr="006C7380">
        <w:rPr>
          <w:rFonts w:ascii="Times New Roman" w:hAnsi="Times New Roman" w:cs="Times New Roman"/>
        </w:rPr>
        <w:t xml:space="preserve"> of 0.13</w:t>
      </w:r>
      <w:r w:rsidR="00710A78" w:rsidRPr="006C7380">
        <w:rPr>
          <w:rFonts w:ascii="Times New Roman" w:hAnsi="Times New Roman" w:cs="Times New Roman"/>
        </w:rPr>
        <w:tab/>
      </w:r>
      <w:r w:rsidR="0053634C">
        <w:rPr>
          <w:rFonts w:ascii="Times New Roman" w:hAnsi="Times New Roman" w:cs="Times New Roman"/>
        </w:rPr>
        <w:t>2</w:t>
      </w:r>
      <w:r>
        <w:rPr>
          <w:rFonts w:ascii="Times New Roman" w:hAnsi="Times New Roman" w:cs="Times New Roman"/>
        </w:rPr>
        <w:t>8</w:t>
      </w:r>
    </w:p>
    <w:p w14:paraId="392ECF97" w14:textId="77777777" w:rsidR="00710A78" w:rsidRPr="006C7380" w:rsidRDefault="00710A78" w:rsidP="00710A78">
      <w:pPr>
        <w:tabs>
          <w:tab w:val="right" w:pos="540"/>
          <w:tab w:val="left" w:pos="1083"/>
          <w:tab w:val="right" w:leader="dot" w:pos="8370"/>
        </w:tabs>
        <w:ind w:left="1083" w:hanging="605"/>
        <w:rPr>
          <w:rFonts w:ascii="Times New Roman" w:hAnsi="Times New Roman" w:cs="Times New Roman"/>
        </w:rPr>
      </w:pPr>
    </w:p>
    <w:p w14:paraId="45B7F966" w14:textId="7D4419E3"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8</w:t>
      </w:r>
      <w:r w:rsidRPr="006C7380">
        <w:rPr>
          <w:rFonts w:ascii="Times New Roman" w:hAnsi="Times New Roman" w:cs="Times New Roman"/>
        </w:rPr>
        <w:tab/>
        <w:t>Boxplot of the absolute value of ER</w:t>
      </w:r>
      <w:r w:rsidR="005A5ABB">
        <w:rPr>
          <w:rFonts w:ascii="Times New Roman" w:hAnsi="Times New Roman" w:cs="Times New Roman"/>
        </w:rPr>
        <w:t xml:space="preserve"> </w:t>
      </w:r>
      <w:r w:rsidRPr="006C7380">
        <w:rPr>
          <w:rFonts w:ascii="Times New Roman" w:hAnsi="Times New Roman" w:cs="Times New Roman"/>
        </w:rPr>
        <w:t xml:space="preserve">for all </w:t>
      </w:r>
    </w:p>
    <w:p w14:paraId="53DEAC0C" w14:textId="1D5E27DA"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sites at</w:t>
      </w:r>
      <w:r>
        <w:rPr>
          <w:rFonts w:ascii="Times New Roman" w:hAnsi="Times New Roman" w:cs="Times New Roman"/>
        </w:rPr>
        <w:t xml:space="preserve"> </w:t>
      </w:r>
      <w:r w:rsidR="00710A78" w:rsidRPr="006C7380">
        <w:rPr>
          <w:rFonts w:ascii="Times New Roman" w:hAnsi="Times New Roman" w:cs="Times New Roman"/>
        </w:rPr>
        <w:t>consecutive sampling periods.</w:t>
      </w:r>
      <w:r w:rsidR="00710A78" w:rsidRPr="006C7380">
        <w:rPr>
          <w:rFonts w:ascii="Times New Roman" w:hAnsi="Times New Roman" w:cs="Times New Roman"/>
        </w:rPr>
        <w:tab/>
      </w:r>
      <w:r w:rsidR="0053634C">
        <w:rPr>
          <w:rFonts w:ascii="Times New Roman" w:hAnsi="Times New Roman" w:cs="Times New Roman"/>
        </w:rPr>
        <w:t>2</w:t>
      </w:r>
      <w:r>
        <w:rPr>
          <w:rFonts w:ascii="Times New Roman" w:hAnsi="Times New Roman" w:cs="Times New Roman"/>
        </w:rPr>
        <w:t>9</w:t>
      </w:r>
    </w:p>
    <w:p w14:paraId="207B1A2F"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07D5721E" w14:textId="62406988"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9</w:t>
      </w:r>
      <w:r w:rsidRPr="006C7380">
        <w:rPr>
          <w:rFonts w:ascii="Times New Roman" w:hAnsi="Times New Roman" w:cs="Times New Roman"/>
        </w:rPr>
        <w:tab/>
        <w:t xml:space="preserve">Regression of log transformed ER and stream depth with associated </w:t>
      </w:r>
    </w:p>
    <w:p w14:paraId="2DA83E0A" w14:textId="61E3D64F"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linear mixed effects</w:t>
      </w:r>
      <w:r w:rsidR="00710A78" w:rsidRPr="006C7380">
        <w:rPr>
          <w:rFonts w:ascii="Times New Roman" w:hAnsi="Times New Roman" w:cs="Times New Roman"/>
          <w:lang w:eastAsia="ja-JP"/>
        </w:rPr>
        <w:t xml:space="preserve"> model </w:t>
      </w:r>
      <w:r w:rsidR="00710A78" w:rsidRPr="006C7380">
        <w:rPr>
          <w:rFonts w:ascii="Times New Roman" w:hAnsi="Times New Roman" w:cs="Times New Roman"/>
        </w:rPr>
        <w:t>R</w:t>
      </w:r>
      <w:r w:rsidR="00710A78" w:rsidRPr="006C7380">
        <w:rPr>
          <w:rFonts w:ascii="Times New Roman" w:hAnsi="Times New Roman" w:cs="Times New Roman"/>
          <w:vertAlign w:val="superscript"/>
        </w:rPr>
        <w:t>2</w:t>
      </w:r>
      <w:r w:rsidR="00710A78" w:rsidRPr="006C7380">
        <w:rPr>
          <w:rFonts w:ascii="Times New Roman" w:hAnsi="Times New Roman" w:cs="Times New Roman"/>
          <w:vertAlign w:val="subscript"/>
        </w:rPr>
        <w:t>adj</w:t>
      </w:r>
      <w:r w:rsidR="00710A78" w:rsidRPr="006C7380">
        <w:rPr>
          <w:rFonts w:ascii="Times New Roman" w:hAnsi="Times New Roman" w:cs="Times New Roman"/>
        </w:rPr>
        <w:t xml:space="preserve"> of 0.36</w:t>
      </w:r>
      <w:r>
        <w:rPr>
          <w:rFonts w:ascii="Times New Roman" w:hAnsi="Times New Roman" w:cs="Times New Roman"/>
        </w:rPr>
        <w:t xml:space="preserve"> </w:t>
      </w:r>
      <w:r w:rsidR="00710A78" w:rsidRPr="006C7380">
        <w:rPr>
          <w:rFonts w:ascii="Times New Roman" w:hAnsi="Times New Roman" w:cs="Times New Roman"/>
        </w:rPr>
        <w:t>and p&lt; 0.001</w:t>
      </w:r>
      <w:r w:rsidR="00710A78" w:rsidRPr="006C7380">
        <w:rPr>
          <w:rFonts w:ascii="Times New Roman" w:hAnsi="Times New Roman" w:cs="Times New Roman"/>
        </w:rPr>
        <w:tab/>
      </w:r>
      <w:r w:rsidR="0053634C">
        <w:rPr>
          <w:rFonts w:ascii="Times New Roman" w:hAnsi="Times New Roman" w:cs="Times New Roman"/>
        </w:rPr>
        <w:t>2</w:t>
      </w:r>
      <w:r>
        <w:rPr>
          <w:rFonts w:ascii="Times New Roman" w:hAnsi="Times New Roman" w:cs="Times New Roman"/>
        </w:rPr>
        <w:t>9</w:t>
      </w:r>
    </w:p>
    <w:p w14:paraId="2A60CB9E"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4197D3D1" w14:textId="04C52950"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10</w:t>
      </w:r>
      <w:r w:rsidRPr="006C7380">
        <w:rPr>
          <w:rFonts w:ascii="Times New Roman" w:hAnsi="Times New Roman" w:cs="Times New Roman"/>
        </w:rPr>
        <w:tab/>
        <w:t>Regression of log transformed ER and Slope</w:t>
      </w:r>
      <w:r w:rsidR="005A5ABB">
        <w:rPr>
          <w:rFonts w:ascii="Times New Roman" w:hAnsi="Times New Roman" w:cs="Times New Roman"/>
        </w:rPr>
        <w:t xml:space="preserve"> </w:t>
      </w:r>
      <w:r w:rsidRPr="006C7380">
        <w:rPr>
          <w:rFonts w:ascii="Times New Roman" w:hAnsi="Times New Roman" w:cs="Times New Roman"/>
        </w:rPr>
        <w:t xml:space="preserve">with associated </w:t>
      </w:r>
    </w:p>
    <w:p w14:paraId="5E7038E6" w14:textId="593D250D"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 xml:space="preserve">linear mixed effects </w:t>
      </w:r>
      <w:r w:rsidR="00710A78" w:rsidRPr="006C7380">
        <w:rPr>
          <w:rFonts w:ascii="Times New Roman" w:hAnsi="Times New Roman" w:cs="Times New Roman"/>
          <w:lang w:eastAsia="ja-JP"/>
        </w:rPr>
        <w:t xml:space="preserve">model </w:t>
      </w:r>
      <w:r w:rsidR="00710A78" w:rsidRPr="006C7380">
        <w:rPr>
          <w:rFonts w:ascii="Times New Roman" w:hAnsi="Times New Roman" w:cs="Times New Roman"/>
        </w:rPr>
        <w:t>R</w:t>
      </w:r>
      <w:r w:rsidR="00710A78" w:rsidRPr="006C7380">
        <w:rPr>
          <w:rFonts w:ascii="Times New Roman" w:hAnsi="Times New Roman" w:cs="Times New Roman"/>
          <w:vertAlign w:val="superscript"/>
        </w:rPr>
        <w:t>2</w:t>
      </w:r>
      <w:r w:rsidR="00710A78" w:rsidRPr="006C7380">
        <w:rPr>
          <w:rFonts w:ascii="Times New Roman" w:hAnsi="Times New Roman" w:cs="Times New Roman"/>
          <w:vertAlign w:val="subscript"/>
        </w:rPr>
        <w:t>adj</w:t>
      </w:r>
      <w:r w:rsidR="00710A78" w:rsidRPr="006C7380">
        <w:rPr>
          <w:rFonts w:ascii="Times New Roman" w:hAnsi="Times New Roman" w:cs="Times New Roman"/>
        </w:rPr>
        <w:t xml:space="preserve"> of 0.57 and p&lt; 0.001</w:t>
      </w:r>
      <w:r w:rsidR="00710A78" w:rsidRPr="006C7380">
        <w:rPr>
          <w:rFonts w:ascii="Times New Roman" w:hAnsi="Times New Roman" w:cs="Times New Roman"/>
        </w:rPr>
        <w:tab/>
      </w:r>
      <w:r>
        <w:rPr>
          <w:rFonts w:ascii="Times New Roman" w:hAnsi="Times New Roman" w:cs="Times New Roman"/>
        </w:rPr>
        <w:t>30</w:t>
      </w:r>
    </w:p>
    <w:p w14:paraId="1243BADB"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189AE517" w14:textId="2BF7BB91"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1</w:t>
      </w:r>
      <w:r w:rsidRPr="006C7380">
        <w:rPr>
          <w:rFonts w:ascii="Times New Roman" w:hAnsi="Times New Roman" w:cs="Times New Roman"/>
        </w:rPr>
        <w:tab/>
        <w:t xml:space="preserve">Regression of absolute value of ER and GPP  </w:t>
      </w:r>
    </w:p>
    <w:p w14:paraId="4B641B3B" w14:textId="352B9CA0"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 xml:space="preserve">with an </w:t>
      </w:r>
      <w:r w:rsidR="00710A78" w:rsidRPr="006C7380">
        <w:rPr>
          <w:rFonts w:ascii="Times New Roman" w:eastAsia="STHupo" w:hAnsi="Times New Roman" w:cs="Times New Roman"/>
          <w:noProof/>
        </w:rPr>
        <w:t>R</w:t>
      </w:r>
      <w:r w:rsidR="00710A78" w:rsidRPr="006C7380">
        <w:rPr>
          <w:rFonts w:ascii="Times New Roman" w:eastAsia="STHupo" w:hAnsi="Times New Roman" w:cs="Times New Roman"/>
          <w:noProof/>
          <w:vertAlign w:val="superscript"/>
        </w:rPr>
        <w:t>2</w:t>
      </w:r>
      <w:r w:rsidR="00710A78" w:rsidRPr="006C7380">
        <w:rPr>
          <w:rFonts w:ascii="Times New Roman" w:eastAsia="STHupo" w:hAnsi="Times New Roman" w:cs="Times New Roman"/>
          <w:noProof/>
          <w:vertAlign w:val="subscript"/>
        </w:rPr>
        <w:t>adj</w:t>
      </w:r>
      <w:r w:rsidR="00710A78" w:rsidRPr="006C7380">
        <w:rPr>
          <w:rFonts w:ascii="Times New Roman" w:hAnsi="Times New Roman" w:cs="Times New Roman"/>
        </w:rPr>
        <w:t xml:space="preserve"> of 0.41 and p</w:t>
      </w:r>
      <w:r>
        <w:rPr>
          <w:rFonts w:ascii="Times New Roman" w:hAnsi="Times New Roman" w:cs="Times New Roman"/>
        </w:rPr>
        <w:t>&lt;0.001</w:t>
      </w:r>
      <w:r w:rsidR="00710A78" w:rsidRPr="006C7380">
        <w:rPr>
          <w:rFonts w:ascii="Times New Roman" w:hAnsi="Times New Roman" w:cs="Times New Roman"/>
        </w:rPr>
        <w:tab/>
      </w:r>
      <w:r>
        <w:rPr>
          <w:rFonts w:ascii="Times New Roman" w:hAnsi="Times New Roman" w:cs="Times New Roman"/>
        </w:rPr>
        <w:t>30</w:t>
      </w:r>
    </w:p>
    <w:p w14:paraId="5A757EB3" w14:textId="77777777" w:rsidR="00710A78" w:rsidRPr="006C7380" w:rsidRDefault="00710A78" w:rsidP="00710A78">
      <w:pPr>
        <w:rPr>
          <w:rFonts w:ascii="Times New Roman" w:eastAsia="STHupo" w:hAnsi="Times New Roman" w:cs="Times New Roman"/>
        </w:rPr>
      </w:pPr>
    </w:p>
    <w:p w14:paraId="0DAB54BB" w14:textId="2F2556DB"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2</w:t>
      </w:r>
      <w:r w:rsidRPr="006C7380">
        <w:rPr>
          <w:rFonts w:ascii="Times New Roman" w:hAnsi="Times New Roman" w:cs="Times New Roman"/>
        </w:rPr>
        <w:tab/>
        <w:t xml:space="preserve">Metrics of trout by stream and year arranged by increasing </w:t>
      </w:r>
    </w:p>
    <w:p w14:paraId="688A71D1" w14:textId="61AC37A0"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wetted width and grouped by catchment.</w:t>
      </w:r>
      <w:r w:rsidR="00710A78" w:rsidRPr="006C7380">
        <w:rPr>
          <w:rFonts w:ascii="Times New Roman" w:hAnsi="Times New Roman" w:cs="Times New Roman"/>
        </w:rPr>
        <w:tab/>
      </w:r>
      <w:r w:rsidR="0053634C">
        <w:rPr>
          <w:rFonts w:ascii="Times New Roman" w:hAnsi="Times New Roman" w:cs="Times New Roman"/>
        </w:rPr>
        <w:t>3</w:t>
      </w:r>
      <w:r>
        <w:rPr>
          <w:rFonts w:ascii="Times New Roman" w:hAnsi="Times New Roman" w:cs="Times New Roman"/>
        </w:rPr>
        <w:t>2</w:t>
      </w:r>
    </w:p>
    <w:p w14:paraId="223D4222" w14:textId="77777777" w:rsidR="00710A78" w:rsidRPr="006C7380" w:rsidRDefault="00710A78" w:rsidP="00710A78">
      <w:pPr>
        <w:rPr>
          <w:rFonts w:ascii="Times New Roman" w:eastAsia="STHupo" w:hAnsi="Times New Roman" w:cs="Times New Roman"/>
        </w:rPr>
      </w:pPr>
    </w:p>
    <w:p w14:paraId="6C36B9D5" w14:textId="310B558E"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3</w:t>
      </w:r>
      <w:r w:rsidRPr="006C7380">
        <w:rPr>
          <w:rFonts w:ascii="Times New Roman" w:hAnsi="Times New Roman" w:cs="Times New Roman"/>
        </w:rPr>
        <w:tab/>
        <w:t xml:space="preserve">Boxplot of log transformed trout biomass by catchment </w:t>
      </w:r>
    </w:p>
    <w:p w14:paraId="231ED8B6" w14:textId="60495AA7"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 xml:space="preserve">with associated general least squares </w:t>
      </w:r>
      <w:r w:rsidR="00710A78" w:rsidRPr="006C7380">
        <w:rPr>
          <w:rFonts w:ascii="Times New Roman" w:hAnsi="Times New Roman" w:cs="Times New Roman"/>
          <w:lang w:eastAsia="ja-JP"/>
        </w:rPr>
        <w:t>model.</w:t>
      </w:r>
      <w:r w:rsidR="00710A78" w:rsidRPr="006C7380">
        <w:rPr>
          <w:rFonts w:ascii="Times New Roman" w:hAnsi="Times New Roman" w:cs="Times New Roman"/>
        </w:rPr>
        <w:tab/>
      </w:r>
      <w:r w:rsidR="0053634C">
        <w:rPr>
          <w:rFonts w:ascii="Times New Roman" w:hAnsi="Times New Roman" w:cs="Times New Roman"/>
        </w:rPr>
        <w:t>3</w:t>
      </w:r>
      <w:r>
        <w:rPr>
          <w:rFonts w:ascii="Times New Roman" w:hAnsi="Times New Roman" w:cs="Times New Roman"/>
        </w:rPr>
        <w:t>3</w:t>
      </w:r>
    </w:p>
    <w:p w14:paraId="716C8718" w14:textId="77777777" w:rsidR="00710A78" w:rsidRPr="006C7380" w:rsidRDefault="00710A78" w:rsidP="00710A78">
      <w:pPr>
        <w:rPr>
          <w:rFonts w:ascii="Times New Roman" w:eastAsia="STHupo" w:hAnsi="Times New Roman" w:cs="Times New Roman"/>
        </w:rPr>
      </w:pPr>
    </w:p>
    <w:p w14:paraId="64A9119F" w14:textId="75159A0F"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4</w:t>
      </w:r>
      <w:r w:rsidRPr="006C7380">
        <w:rPr>
          <w:rFonts w:ascii="Times New Roman" w:hAnsi="Times New Roman" w:cs="Times New Roman"/>
        </w:rPr>
        <w:tab/>
        <w:t xml:space="preserve">Boxplot of log transformed trout biomass by water </w:t>
      </w:r>
    </w:p>
    <w:p w14:paraId="6B87A0C6" w14:textId="09D79277"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temperature</w:t>
      </w:r>
      <w:r>
        <w:rPr>
          <w:rFonts w:ascii="Times New Roman" w:hAnsi="Times New Roman" w:cs="Times New Roman"/>
        </w:rPr>
        <w:t xml:space="preserve"> </w:t>
      </w:r>
      <w:r w:rsidR="00710A78" w:rsidRPr="006C7380">
        <w:rPr>
          <w:rFonts w:ascii="Times New Roman" w:hAnsi="Times New Roman" w:cs="Times New Roman"/>
        </w:rPr>
        <w:t>interacting with canopy openness.</w:t>
      </w:r>
      <w:r w:rsidR="00710A78" w:rsidRPr="006C7380">
        <w:rPr>
          <w:rFonts w:ascii="Times New Roman" w:hAnsi="Times New Roman" w:cs="Times New Roman"/>
        </w:rPr>
        <w:tab/>
      </w:r>
      <w:r w:rsidR="0053634C">
        <w:rPr>
          <w:rFonts w:ascii="Times New Roman" w:hAnsi="Times New Roman" w:cs="Times New Roman"/>
        </w:rPr>
        <w:t>3</w:t>
      </w:r>
      <w:r>
        <w:rPr>
          <w:rFonts w:ascii="Times New Roman" w:hAnsi="Times New Roman" w:cs="Times New Roman"/>
        </w:rPr>
        <w:t>4</w:t>
      </w:r>
    </w:p>
    <w:p w14:paraId="4D2FABEA" w14:textId="77777777" w:rsidR="00710A78" w:rsidRPr="006C7380" w:rsidRDefault="00710A78" w:rsidP="00710A78">
      <w:pPr>
        <w:rPr>
          <w:rFonts w:ascii="Times New Roman" w:eastAsia="STHupo" w:hAnsi="Times New Roman" w:cs="Times New Roman"/>
        </w:rPr>
      </w:pPr>
    </w:p>
    <w:p w14:paraId="328D4307" w14:textId="24DB6E4C" w:rsidR="005A5ABB" w:rsidRDefault="00710A78" w:rsidP="00117C2E">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5</w:t>
      </w:r>
      <w:r w:rsidRPr="006C7380">
        <w:rPr>
          <w:rFonts w:ascii="Times New Roman" w:hAnsi="Times New Roman" w:cs="Times New Roman"/>
        </w:rPr>
        <w:tab/>
        <w:t>Regression of GPP</w:t>
      </w:r>
      <w:r w:rsidR="005A5ABB">
        <w:rPr>
          <w:rFonts w:ascii="Times New Roman" w:hAnsi="Times New Roman" w:cs="Times New Roman"/>
        </w:rPr>
        <w:t xml:space="preserve"> </w:t>
      </w:r>
      <w:r w:rsidRPr="006C7380">
        <w:rPr>
          <w:rFonts w:ascii="Times New Roman" w:hAnsi="Times New Roman" w:cs="Times New Roman"/>
        </w:rPr>
        <w:t>and trout biomass</w:t>
      </w:r>
      <w:r w:rsidR="005A5ABB">
        <w:rPr>
          <w:rFonts w:ascii="Times New Roman" w:hAnsi="Times New Roman" w:cs="Times New Roman"/>
        </w:rPr>
        <w:t xml:space="preserve"> </w:t>
      </w:r>
    </w:p>
    <w:p w14:paraId="3E92C074" w14:textId="37C5FDCE" w:rsidR="00117C2E" w:rsidRPr="006C7380" w:rsidRDefault="005A5ABB" w:rsidP="00117C2E">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showing no significant relationship.</w:t>
      </w:r>
      <w:r w:rsidR="00710A78" w:rsidRPr="006C7380">
        <w:rPr>
          <w:rFonts w:ascii="Times New Roman" w:hAnsi="Times New Roman" w:cs="Times New Roman"/>
        </w:rPr>
        <w:tab/>
      </w:r>
      <w:r w:rsidR="0053634C">
        <w:rPr>
          <w:rFonts w:ascii="Times New Roman" w:hAnsi="Times New Roman" w:cs="Times New Roman"/>
        </w:rPr>
        <w:t>3</w:t>
      </w:r>
      <w:r>
        <w:rPr>
          <w:rFonts w:ascii="Times New Roman" w:hAnsi="Times New Roman" w:cs="Times New Roman"/>
        </w:rPr>
        <w:t>4</w:t>
      </w:r>
    </w:p>
    <w:p w14:paraId="2BC8D3C5" w14:textId="25F40C8D" w:rsidR="00117C2E" w:rsidRPr="006C7380" w:rsidRDefault="00117C2E">
      <w:pPr>
        <w:rPr>
          <w:rFonts w:ascii="Times New Roman" w:hAnsi="Times New Roman" w:cs="Times New Roman"/>
        </w:rPr>
      </w:pPr>
    </w:p>
    <w:p w14:paraId="401688E9" w14:textId="77777777" w:rsidR="00C670E4" w:rsidRDefault="00C670E4" w:rsidP="00316E82">
      <w:pPr>
        <w:tabs>
          <w:tab w:val="right" w:pos="540"/>
          <w:tab w:val="left" w:pos="1083"/>
          <w:tab w:val="left" w:pos="1425"/>
          <w:tab w:val="right" w:leader="dot" w:pos="8370"/>
        </w:tabs>
        <w:ind w:left="1083" w:hanging="720"/>
        <w:jc w:val="center"/>
        <w:rPr>
          <w:rFonts w:ascii="Times New Roman" w:hAnsi="Times New Roman" w:cs="Times New Roman"/>
        </w:rPr>
      </w:pPr>
    </w:p>
    <w:p w14:paraId="6117C94B" w14:textId="3E6EEA12" w:rsidR="00E452C5" w:rsidRPr="006C7380" w:rsidRDefault="004D61F7" w:rsidP="00316E82">
      <w:pPr>
        <w:tabs>
          <w:tab w:val="right" w:pos="540"/>
          <w:tab w:val="left" w:pos="1083"/>
          <w:tab w:val="left" w:pos="1425"/>
          <w:tab w:val="right" w:leader="dot" w:pos="8370"/>
        </w:tabs>
        <w:ind w:left="1083" w:hanging="720"/>
        <w:jc w:val="center"/>
        <w:rPr>
          <w:rFonts w:ascii="Times New Roman" w:hAnsi="Times New Roman" w:cs="Times New Roman"/>
        </w:rPr>
      </w:pPr>
      <w:r w:rsidRPr="006C7380">
        <w:rPr>
          <w:rFonts w:ascii="Times New Roman" w:hAnsi="Times New Roman" w:cs="Times New Roman"/>
        </w:rPr>
        <w:t>LIST OF TABLES</w:t>
      </w:r>
    </w:p>
    <w:p w14:paraId="68923F60" w14:textId="335C86A8" w:rsidR="00E452C5" w:rsidRPr="006C7380" w:rsidRDefault="004D61F7" w:rsidP="004D61F7">
      <w:pPr>
        <w:spacing w:line="480" w:lineRule="auto"/>
        <w:rPr>
          <w:rFonts w:ascii="Times New Roman" w:hAnsi="Times New Roman" w:cs="Times New Roman"/>
        </w:rPr>
      </w:pPr>
      <w:r w:rsidRPr="006C7380">
        <w:rPr>
          <w:rFonts w:ascii="Times New Roman" w:hAnsi="Times New Roman" w:cs="Times New Roman"/>
        </w:rPr>
        <w:t xml:space="preserve">Table  </w:t>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t xml:space="preserve">   </w:t>
      </w:r>
      <w:r w:rsidR="00E452C5" w:rsidRPr="006C7380">
        <w:rPr>
          <w:rFonts w:ascii="Times New Roman" w:hAnsi="Times New Roman" w:cs="Times New Roman"/>
        </w:rPr>
        <w:t xml:space="preserve"> </w:t>
      </w:r>
      <w:r w:rsidRPr="006C7380">
        <w:rPr>
          <w:rFonts w:ascii="Times New Roman" w:hAnsi="Times New Roman" w:cs="Times New Roman"/>
        </w:rPr>
        <w:t xml:space="preserve">       </w:t>
      </w:r>
      <w:r w:rsidR="00E70A69" w:rsidRPr="006C7380">
        <w:rPr>
          <w:rFonts w:ascii="Times New Roman" w:hAnsi="Times New Roman" w:cs="Times New Roman"/>
        </w:rPr>
        <w:t xml:space="preserve">     </w:t>
      </w:r>
      <w:r w:rsidR="00E452C5" w:rsidRPr="006C7380">
        <w:rPr>
          <w:rFonts w:ascii="Times New Roman" w:hAnsi="Times New Roman" w:cs="Times New Roman"/>
        </w:rPr>
        <w:t>Page</w:t>
      </w:r>
    </w:p>
    <w:p w14:paraId="153FAAA7" w14:textId="6BBC74C4" w:rsidR="00E452C5" w:rsidRPr="006C7380" w:rsidRDefault="00E452C5" w:rsidP="004D61F7">
      <w:pPr>
        <w:tabs>
          <w:tab w:val="right" w:pos="540"/>
          <w:tab w:val="left" w:pos="1083"/>
          <w:tab w:val="right" w:leader="dot" w:pos="8370"/>
        </w:tabs>
        <w:ind w:left="1080" w:hanging="965"/>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r>
      <w:r w:rsidR="004D61F7" w:rsidRPr="006C7380">
        <w:rPr>
          <w:rFonts w:ascii="Times New Roman" w:hAnsi="Times New Roman" w:cs="Times New Roman"/>
        </w:rPr>
        <w:t>Site Characteristics.</w:t>
      </w:r>
      <w:r w:rsidR="004E24EB" w:rsidRPr="006C7380">
        <w:rPr>
          <w:rFonts w:ascii="Times New Roman" w:hAnsi="Times New Roman" w:cs="Times New Roman"/>
        </w:rPr>
        <w:tab/>
      </w:r>
      <w:r w:rsidR="004D61F7" w:rsidRPr="006C7380">
        <w:rPr>
          <w:rFonts w:ascii="Times New Roman" w:hAnsi="Times New Roman" w:cs="Times New Roman"/>
        </w:rPr>
        <w:t>1</w:t>
      </w:r>
      <w:r w:rsidR="0053634C">
        <w:rPr>
          <w:rFonts w:ascii="Times New Roman" w:hAnsi="Times New Roman" w:cs="Times New Roman"/>
        </w:rPr>
        <w:t>2</w:t>
      </w:r>
    </w:p>
    <w:p w14:paraId="5B1CDAEF" w14:textId="77777777" w:rsidR="004D61F7" w:rsidRPr="006C7380" w:rsidRDefault="004D61F7" w:rsidP="004D61F7">
      <w:pPr>
        <w:tabs>
          <w:tab w:val="right" w:pos="540"/>
          <w:tab w:val="left" w:pos="1083"/>
          <w:tab w:val="right" w:leader="dot" w:pos="8370"/>
        </w:tabs>
        <w:ind w:left="1080" w:hanging="965"/>
        <w:rPr>
          <w:rFonts w:ascii="Times New Roman" w:hAnsi="Times New Roman" w:cs="Times New Roman"/>
        </w:rPr>
      </w:pPr>
    </w:p>
    <w:p w14:paraId="46828788" w14:textId="7628AAA8" w:rsidR="00E452C5" w:rsidRPr="006C7380" w:rsidRDefault="00E452C5" w:rsidP="004D61F7">
      <w:pPr>
        <w:tabs>
          <w:tab w:val="right" w:pos="540"/>
          <w:tab w:val="left" w:pos="1083"/>
          <w:tab w:val="left" w:pos="1425"/>
          <w:tab w:val="right" w:leader="dot" w:pos="8370"/>
        </w:tabs>
        <w:spacing w:line="480" w:lineRule="auto"/>
        <w:rPr>
          <w:rFonts w:ascii="Times New Roman" w:hAnsi="Times New Roman" w:cs="Times New Roman"/>
        </w:rPr>
      </w:pPr>
      <w:r w:rsidRPr="006C7380">
        <w:rPr>
          <w:rFonts w:ascii="Times New Roman" w:hAnsi="Times New Roman" w:cs="Times New Roman"/>
        </w:rPr>
        <w:tab/>
      </w:r>
      <w:r w:rsidR="00AE1DB3" w:rsidRPr="006C7380">
        <w:rPr>
          <w:rFonts w:ascii="Times New Roman" w:hAnsi="Times New Roman" w:cs="Times New Roman"/>
        </w:rPr>
        <w:t>2</w:t>
      </w:r>
      <w:r w:rsidR="004D61F7" w:rsidRPr="006C7380">
        <w:rPr>
          <w:rFonts w:ascii="Times New Roman" w:hAnsi="Times New Roman" w:cs="Times New Roman"/>
        </w:rPr>
        <w:tab/>
        <w:t>Response and predictor variables shown as random or fixed effects.</w:t>
      </w:r>
      <w:r w:rsidR="004D61F7" w:rsidRPr="006C7380">
        <w:rPr>
          <w:rFonts w:ascii="Times New Roman" w:hAnsi="Times New Roman" w:cs="Times New Roman"/>
        </w:rPr>
        <w:tab/>
        <w:t>1</w:t>
      </w:r>
      <w:r w:rsidR="005A5ABB">
        <w:rPr>
          <w:rFonts w:ascii="Times New Roman" w:hAnsi="Times New Roman" w:cs="Times New Roman"/>
        </w:rPr>
        <w:t>9</w:t>
      </w:r>
    </w:p>
    <w:p w14:paraId="3A2ED95D" w14:textId="52557340" w:rsidR="004E24EB" w:rsidRPr="006C7380" w:rsidRDefault="004E24EB" w:rsidP="004E24EB">
      <w:pPr>
        <w:tabs>
          <w:tab w:val="right" w:pos="540"/>
          <w:tab w:val="left" w:pos="1083"/>
          <w:tab w:val="left" w:pos="1425"/>
          <w:tab w:val="right" w:leader="dot" w:pos="8370"/>
        </w:tabs>
        <w:spacing w:line="480" w:lineRule="auto"/>
        <w:rPr>
          <w:rFonts w:ascii="Times New Roman" w:hAnsi="Times New Roman" w:cs="Times New Roman"/>
        </w:rPr>
      </w:pPr>
    </w:p>
    <w:p w14:paraId="28BB0C30" w14:textId="77777777" w:rsidR="00F51D79" w:rsidRPr="006C7380" w:rsidRDefault="00F51D79">
      <w:pPr>
        <w:rPr>
          <w:rFonts w:ascii="Times New Roman" w:hAnsi="Times New Roman" w:cs="Times New Roman"/>
        </w:rPr>
      </w:pPr>
      <w:r w:rsidRPr="006C7380">
        <w:rPr>
          <w:rFonts w:ascii="Times New Roman" w:hAnsi="Times New Roman" w:cs="Times New Roman"/>
        </w:rPr>
        <w:br w:type="page"/>
      </w:r>
    </w:p>
    <w:p w14:paraId="3E54A192" w14:textId="435A1463" w:rsidR="00045061" w:rsidRPr="006C7380" w:rsidRDefault="00045061" w:rsidP="00045061">
      <w:pPr>
        <w:spacing w:line="480" w:lineRule="auto"/>
        <w:jc w:val="center"/>
        <w:rPr>
          <w:rFonts w:ascii="Times New Roman" w:hAnsi="Times New Roman" w:cs="Times New Roman"/>
        </w:rPr>
      </w:pPr>
      <w:r w:rsidRPr="006C7380">
        <w:rPr>
          <w:rFonts w:ascii="Times New Roman" w:hAnsi="Times New Roman" w:cs="Times New Roman"/>
        </w:rPr>
        <w:t>LIST OF EQUATIONS</w:t>
      </w:r>
    </w:p>
    <w:p w14:paraId="4FC72871" w14:textId="2321F67C" w:rsidR="00045061" w:rsidRPr="006C7380" w:rsidRDefault="00E70A69" w:rsidP="00045061">
      <w:pPr>
        <w:spacing w:line="480" w:lineRule="auto"/>
        <w:rPr>
          <w:rFonts w:ascii="Times New Roman" w:hAnsi="Times New Roman" w:cs="Times New Roman"/>
        </w:rPr>
      </w:pPr>
      <w:r w:rsidRPr="006C7380">
        <w:rPr>
          <w:rFonts w:ascii="Times New Roman" w:hAnsi="Times New Roman" w:cs="Times New Roman"/>
        </w:rPr>
        <w:t>Equation</w:t>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t xml:space="preserve">    Page</w:t>
      </w:r>
      <w:r w:rsidR="00045061" w:rsidRPr="006C7380">
        <w:rPr>
          <w:rFonts w:ascii="Times New Roman" w:hAnsi="Times New Roman" w:cs="Times New Roman"/>
        </w:rPr>
        <w:tab/>
      </w:r>
    </w:p>
    <w:p w14:paraId="26675F0E" w14:textId="58319269" w:rsidR="00045061" w:rsidRPr="006C7380" w:rsidRDefault="00045061" w:rsidP="00045061">
      <w:pPr>
        <w:tabs>
          <w:tab w:val="right" w:pos="540"/>
          <w:tab w:val="left" w:pos="1083"/>
          <w:tab w:val="right" w:leader="dot" w:pos="8370"/>
        </w:tabs>
        <w:ind w:left="1083" w:hanging="720"/>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r>
      <w:r w:rsidR="00E70A69" w:rsidRPr="006C7380">
        <w:rPr>
          <w:rFonts w:ascii="Times New Roman" w:hAnsi="Times New Roman" w:cs="Times New Roman"/>
        </w:rPr>
        <w:t>Fish population estimation.</w:t>
      </w:r>
      <w:r w:rsidRPr="006C7380">
        <w:rPr>
          <w:rFonts w:ascii="Times New Roman" w:hAnsi="Times New Roman" w:cs="Times New Roman"/>
        </w:rPr>
        <w:tab/>
        <w:t>1</w:t>
      </w:r>
      <w:r w:rsidR="0053634C">
        <w:rPr>
          <w:rFonts w:ascii="Times New Roman" w:hAnsi="Times New Roman" w:cs="Times New Roman"/>
        </w:rPr>
        <w:t>5</w:t>
      </w:r>
    </w:p>
    <w:p w14:paraId="66B6540E" w14:textId="77777777" w:rsidR="00045061" w:rsidRPr="006C7380" w:rsidRDefault="00045061" w:rsidP="00045061">
      <w:pPr>
        <w:tabs>
          <w:tab w:val="right" w:pos="540"/>
          <w:tab w:val="left" w:pos="1083"/>
          <w:tab w:val="right" w:leader="dot" w:pos="8370"/>
        </w:tabs>
        <w:ind w:left="1083" w:hanging="720"/>
        <w:rPr>
          <w:rFonts w:ascii="Times New Roman" w:hAnsi="Times New Roman" w:cs="Times New Roman"/>
        </w:rPr>
      </w:pPr>
    </w:p>
    <w:p w14:paraId="7BC39139" w14:textId="6139866A" w:rsidR="00045061" w:rsidRPr="006C7380" w:rsidRDefault="00045061" w:rsidP="00045061">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2</w:t>
      </w:r>
      <w:r w:rsidRPr="006C7380">
        <w:rPr>
          <w:rFonts w:ascii="Times New Roman" w:hAnsi="Times New Roman" w:cs="Times New Roman"/>
        </w:rPr>
        <w:tab/>
      </w:r>
      <w:r w:rsidR="00E70A69" w:rsidRPr="006C7380">
        <w:rPr>
          <w:rFonts w:ascii="Times New Roman" w:hAnsi="Times New Roman" w:cs="Times New Roman"/>
        </w:rPr>
        <w:t>Fish population standard error.</w:t>
      </w:r>
      <w:r w:rsidRPr="006C7380">
        <w:rPr>
          <w:rFonts w:ascii="Times New Roman" w:hAnsi="Times New Roman" w:cs="Times New Roman"/>
        </w:rPr>
        <w:tab/>
        <w:t>1</w:t>
      </w:r>
      <w:r w:rsidR="0053634C">
        <w:rPr>
          <w:rFonts w:ascii="Times New Roman" w:hAnsi="Times New Roman" w:cs="Times New Roman"/>
        </w:rPr>
        <w:t>5</w:t>
      </w:r>
    </w:p>
    <w:p w14:paraId="18A72661" w14:textId="77777777" w:rsidR="00045061" w:rsidRPr="006C7380" w:rsidRDefault="00045061" w:rsidP="00045061">
      <w:pPr>
        <w:tabs>
          <w:tab w:val="right" w:pos="540"/>
          <w:tab w:val="left" w:pos="1083"/>
          <w:tab w:val="left" w:pos="1425"/>
          <w:tab w:val="right" w:leader="dot" w:pos="8370"/>
        </w:tabs>
        <w:rPr>
          <w:rFonts w:ascii="Times New Roman" w:hAnsi="Times New Roman" w:cs="Times New Roman"/>
        </w:rPr>
      </w:pPr>
    </w:p>
    <w:p w14:paraId="5F7815A7" w14:textId="7CDBCD55" w:rsidR="00045061" w:rsidRPr="006C7380" w:rsidRDefault="00045061" w:rsidP="00045061">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3</w:t>
      </w:r>
      <w:r w:rsidRPr="006C7380">
        <w:rPr>
          <w:rFonts w:ascii="Times New Roman" w:hAnsi="Times New Roman" w:cs="Times New Roman"/>
        </w:rPr>
        <w:tab/>
      </w:r>
      <w:r w:rsidR="00E70A69" w:rsidRPr="006C7380">
        <w:rPr>
          <w:rFonts w:ascii="Times New Roman" w:hAnsi="Times New Roman" w:cs="Times New Roman"/>
        </w:rPr>
        <w:t>Estimating gas exchange with my data.</w:t>
      </w:r>
      <w:r w:rsidRPr="006C7380">
        <w:rPr>
          <w:rFonts w:ascii="Times New Roman" w:hAnsi="Times New Roman" w:cs="Times New Roman"/>
        </w:rPr>
        <w:tab/>
        <w:t>1</w:t>
      </w:r>
      <w:r w:rsidR="0053634C">
        <w:rPr>
          <w:rFonts w:ascii="Times New Roman" w:hAnsi="Times New Roman" w:cs="Times New Roman"/>
        </w:rPr>
        <w:t>7</w:t>
      </w:r>
    </w:p>
    <w:p w14:paraId="1CE38D46" w14:textId="77777777" w:rsidR="00045061" w:rsidRPr="006C7380" w:rsidRDefault="00045061" w:rsidP="00045061">
      <w:pPr>
        <w:tabs>
          <w:tab w:val="right" w:pos="540"/>
          <w:tab w:val="left" w:pos="1083"/>
          <w:tab w:val="left" w:pos="1425"/>
          <w:tab w:val="right" w:leader="dot" w:pos="8370"/>
        </w:tabs>
        <w:rPr>
          <w:rFonts w:ascii="Times New Roman" w:hAnsi="Times New Roman" w:cs="Times New Roman"/>
        </w:rPr>
      </w:pPr>
    </w:p>
    <w:p w14:paraId="0307A3B3" w14:textId="0D5EA7C7" w:rsidR="00117C2E" w:rsidRPr="006C7380" w:rsidRDefault="00045061" w:rsidP="00E70A69">
      <w:pPr>
        <w:tabs>
          <w:tab w:val="right" w:pos="540"/>
          <w:tab w:val="left" w:pos="1083"/>
          <w:tab w:val="left" w:pos="1425"/>
          <w:tab w:val="right" w:leader="dot" w:pos="8370"/>
        </w:tabs>
        <w:rPr>
          <w:rFonts w:ascii="Times New Roman" w:hAnsi="Times New Roman" w:cs="Times New Roman"/>
        </w:rPr>
        <w:sectPr w:rsidR="00117C2E" w:rsidRPr="006C7380" w:rsidSect="0091439E">
          <w:pgSz w:w="12240" w:h="15840"/>
          <w:pgMar w:top="1440" w:right="1440" w:bottom="1440" w:left="2160" w:header="720" w:footer="720" w:gutter="0"/>
          <w:pgNumType w:fmt="lowerRoman" w:start="2"/>
          <w:cols w:space="720"/>
          <w:sectPrChange w:id="51" w:author="Zach Lessig" w:date="2019-07-30T08:44:00Z">
            <w:sectPr w:rsidR="00117C2E" w:rsidRPr="006C7380" w:rsidSect="0091439E">
              <w:pgMar w:top="1440" w:right="1440" w:bottom="1440" w:left="2160" w:header="720" w:footer="720" w:gutter="0"/>
              <w:pgNumType w:start="0"/>
            </w:sectPr>
          </w:sectPrChange>
        </w:sectPr>
      </w:pPr>
      <w:r w:rsidRPr="006C7380">
        <w:rPr>
          <w:rFonts w:ascii="Times New Roman" w:hAnsi="Times New Roman" w:cs="Times New Roman"/>
        </w:rPr>
        <w:tab/>
        <w:t>4</w:t>
      </w:r>
      <w:r w:rsidRPr="006C7380">
        <w:rPr>
          <w:rFonts w:ascii="Times New Roman" w:hAnsi="Times New Roman" w:cs="Times New Roman"/>
        </w:rPr>
        <w:tab/>
      </w:r>
      <w:r w:rsidR="00E70A69" w:rsidRPr="006C7380">
        <w:rPr>
          <w:rFonts w:ascii="Times New Roman" w:hAnsi="Times New Roman" w:cs="Times New Roman"/>
        </w:rPr>
        <w:t>Estimating gas exchange with data from the literature.</w:t>
      </w:r>
      <w:r w:rsidRPr="006C7380">
        <w:rPr>
          <w:rFonts w:ascii="Times New Roman" w:hAnsi="Times New Roman" w:cs="Times New Roman"/>
        </w:rPr>
        <w:tab/>
        <w:t>1</w:t>
      </w:r>
      <w:r w:rsidR="0053634C">
        <w:rPr>
          <w:rFonts w:ascii="Times New Roman" w:hAnsi="Times New Roman" w:cs="Times New Roman"/>
        </w:rPr>
        <w:t>8</w:t>
      </w:r>
    </w:p>
    <w:p w14:paraId="3C81B7B4" w14:textId="77777777"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Introduction</w:t>
      </w:r>
    </w:p>
    <w:p w14:paraId="5771443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At the highest points of a catchment the stream network begins.  When viewing a topographic map, one can see small grooves in the hillsides.  These grooves, often enshrouded by a dense canopy of trees, conceal ribbons of water</w:t>
      </w:r>
      <w:r w:rsidRPr="006C7380" w:rsidDel="00150EC2">
        <w:rPr>
          <w:rFonts w:ascii="Times New Roman" w:hAnsi="Times New Roman" w:cs="Times New Roman"/>
        </w:rPr>
        <w:t xml:space="preserve"> </w:t>
      </w:r>
      <w:r w:rsidRPr="006C7380">
        <w:rPr>
          <w:rFonts w:ascii="Times New Roman" w:hAnsi="Times New Roman" w:cs="Times New Roman"/>
        </w:rPr>
        <w:t xml:space="preserve">called headwater streams.  These starting points of a fluvial network become a more apparent landscape feature as they flow downstream and coalesce into larger </w:t>
      </w:r>
      <w:r w:rsidRPr="006C7380">
        <w:rPr>
          <w:rFonts w:ascii="Times New Roman" w:hAnsi="Times New Roman" w:cs="Times New Roman"/>
          <w:lang w:eastAsia="ja-JP"/>
        </w:rPr>
        <w:t>streams</w:t>
      </w:r>
      <w:r w:rsidRPr="006C7380">
        <w:rPr>
          <w:rFonts w:ascii="Times New Roman" w:hAnsi="Times New Roman" w:cs="Times New Roman"/>
        </w:rPr>
        <w:t xml:space="preserve">.  When viewed from their banks, headwater streams appear as modest rivulets, kept cool by the shade of the canopy above and constrained by steep banks causing the water to wind around large rocks and tree roots.  Previous years’ leaves or needles litter the ground and stream bed, and some of these leaves will appear sturdy and intact while others show the invariable signs of decomposition where fungi, bacteria, and aquatic insects have left little but skeletonized remains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(Suberkropp and Klug 1980)</w:t>
      </w:r>
      <w:r w:rsidRPr="006C7380">
        <w:rPr>
          <w:rFonts w:ascii="Times New Roman" w:hAnsi="Times New Roman" w:cs="Times New Roman"/>
        </w:rPr>
        <w:fldChar w:fldCharType="end"/>
      </w:r>
      <w:r w:rsidRPr="006C7380">
        <w:rPr>
          <w:rFonts w:ascii="Times New Roman" w:hAnsi="Times New Roman" w:cs="Times New Roman"/>
        </w:rPr>
        <w:t xml:space="preserve">.  Occasionally small fish can be seen darting around and jostling for positions within the current, seeking the best position to feed on small insects or other food particles drifting downstream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(Hughes 1992)</w:t>
      </w:r>
      <w:r w:rsidRPr="006C7380">
        <w:rPr>
          <w:rFonts w:ascii="Times New Roman" w:hAnsi="Times New Roman" w:cs="Times New Roman"/>
        </w:rPr>
        <w:fldChar w:fldCharType="end"/>
      </w:r>
      <w:r w:rsidRPr="006C7380">
        <w:rPr>
          <w:rFonts w:ascii="Times New Roman" w:hAnsi="Times New Roman" w:cs="Times New Roman"/>
        </w:rPr>
        <w:t>.</w:t>
      </w:r>
    </w:p>
    <w:p w14:paraId="2F51D070" w14:textId="261496B1"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 succinct definition for headwater streams has not been completely agreed on </w:t>
      </w:r>
      <w:ins w:id="52" w:author="Zach Lessig" w:date="2019-07-28T16:21:00Z">
        <w:r w:rsidR="00B66C11">
          <w:rPr>
            <w:rFonts w:ascii="Times New Roman" w:hAnsi="Times New Roman" w:cs="Times New Roman"/>
          </w:rPr>
          <w:t>but</w:t>
        </w:r>
      </w:ins>
      <w:bookmarkStart w:id="53" w:name="_GoBack"/>
      <w:bookmarkEnd w:id="53"/>
      <w:del w:id="54" w:author="Zach Lessig" w:date="2019-07-28T16:21:00Z">
        <w:r w:rsidRPr="006C7380" w:rsidDel="00B66C11">
          <w:rPr>
            <w:rFonts w:ascii="Times New Roman" w:hAnsi="Times New Roman" w:cs="Times New Roman"/>
          </w:rPr>
          <w:delText>although</w:delText>
        </w:r>
      </w:del>
      <w:r w:rsidRPr="006C7380">
        <w:rPr>
          <w:rFonts w:ascii="Times New Roman" w:hAnsi="Times New Roman" w:cs="Times New Roman"/>
        </w:rPr>
        <w:t xml:space="preserve"> they are broadly understood as low order</w:t>
      </w:r>
      <w:ins w:id="55" w:author="Zach Lessig" w:date="2019-07-28T16:21:00Z">
        <w:r w:rsidR="00C22884">
          <w:rPr>
            <w:rFonts w:ascii="Times New Roman" w:hAnsi="Times New Roman" w:cs="Times New Roman"/>
          </w:rPr>
          <w:t>-</w:t>
        </w:r>
      </w:ins>
      <w:del w:id="56" w:author="Zach Lessig" w:date="2019-07-28T16:21:00Z">
        <w:r w:rsidRPr="006C7380" w:rsidDel="00C22884">
          <w:rPr>
            <w:rFonts w:ascii="Times New Roman" w:hAnsi="Times New Roman" w:cs="Times New Roman"/>
          </w:rPr>
          <w:delText xml:space="preserve"> </w:delText>
        </w:r>
      </w:del>
      <w:r w:rsidRPr="006C7380">
        <w:rPr>
          <w:rFonts w:ascii="Times New Roman" w:hAnsi="Times New Roman" w:cs="Times New Roman"/>
        </w:rPr>
        <w:t xml:space="preserve">channels (i.e. streams that have not coalesced with many other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{"citationID":"I1bhe0Ql","properties":{"formattedCitation":"(Strahler 1957)","plainCitation":"(Strahler 1957)","dontUpdate":true,"noteIndex":0},"citationItems":[{"id":260,"uris":["http://zotero.org/users/local/WH62bQVK/items/T4CL6JU5"],"uri":["http://zotero.org/users/local/WH62bQVK/items/T4CL6JU5"],"itemData":{"id":260,"type":"article-journal","title":"Quantitative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Strahler 1957)</w:t>
      </w:r>
      <w:r w:rsidRPr="006C7380">
        <w:rPr>
          <w:rFonts w:ascii="Times New Roman" w:hAnsi="Times New Roman" w:cs="Times New Roman"/>
        </w:rPr>
        <w:fldChar w:fldCharType="end"/>
      </w:r>
      <w:ins w:id="57" w:author="Zach Lessig" w:date="2019-07-28T16:21:00Z">
        <w:r w:rsidR="00C22884">
          <w:rPr>
            <w:rFonts w:ascii="Times New Roman" w:hAnsi="Times New Roman" w:cs="Times New Roman"/>
          </w:rPr>
          <w:t>,</w:t>
        </w:r>
      </w:ins>
      <w:r w:rsidRPr="006C7380">
        <w:rPr>
          <w:rFonts w:ascii="Times New Roman" w:hAnsi="Times New Roman" w:cs="Times New Roman"/>
        </w:rPr>
        <w:t xml:space="preserve"> although some favor defining </w:t>
      </w:r>
      <w:r w:rsidRPr="006C7380">
        <w:rPr>
          <w:rFonts w:ascii="Times New Roman" w:hAnsi="Times New Roman" w:cs="Times New Roman"/>
          <w:lang w:eastAsia="ja-JP"/>
        </w:rPr>
        <w:t>them</w:t>
      </w:r>
      <w:r w:rsidRPr="006C7380">
        <w:rPr>
          <w:rFonts w:ascii="Times New Roman" w:hAnsi="Times New Roman" w:cs="Times New Roman"/>
        </w:rPr>
        <w:t xml:space="preserve"> as stream</w:t>
      </w:r>
      <w:r w:rsidRPr="006C7380">
        <w:rPr>
          <w:rFonts w:ascii="Times New Roman" w:hAnsi="Times New Roman" w:cs="Times New Roman"/>
          <w:lang w:eastAsia="ja-JP"/>
        </w:rPr>
        <w:t>s</w:t>
      </w:r>
      <w:r w:rsidRPr="006C7380">
        <w:rPr>
          <w:rFonts w:ascii="Times New Roman" w:hAnsi="Times New Roman" w:cs="Times New Roman"/>
        </w:rPr>
        <w:t xml:space="preserve"> draining a catchment size of less than 100 ha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(Gomi et al. 2002)</w:t>
      </w:r>
      <w:r w:rsidRPr="006C7380">
        <w:rPr>
          <w:rFonts w:ascii="Times New Roman" w:hAnsi="Times New Roman" w:cs="Times New Roman"/>
        </w:rPr>
        <w:fldChar w:fldCharType="end"/>
      </w:r>
      <w:r w:rsidRPr="006C7380">
        <w:rPr>
          <w:rFonts w:ascii="Times New Roman" w:hAnsi="Times New Roman" w:cs="Times New Roman"/>
        </w:rPr>
        <w:t>.  In some cases, definitions involving a more quantitative characterization of stream size is favored where headwater streams are viewed as less than 3 m wide with an average annual discharge of less than 57 L s</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(Richardson and Danehy 2007)</w:t>
      </w:r>
      <w:r w:rsidRPr="006C7380">
        <w:rPr>
          <w:rFonts w:ascii="Times New Roman" w:hAnsi="Times New Roman" w:cs="Times New Roman"/>
        </w:rPr>
        <w:fldChar w:fldCharType="end"/>
      </w:r>
      <w:r w:rsidRPr="006C7380">
        <w:rPr>
          <w:rFonts w:ascii="Times New Roman" w:hAnsi="Times New Roman" w:cs="Times New Roman"/>
        </w:rPr>
        <w:t>.  For the current study, headwater streams will be considered 1</w:t>
      </w:r>
      <w:r w:rsidRPr="006C7380">
        <w:rPr>
          <w:rFonts w:ascii="Times New Roman" w:hAnsi="Times New Roman" w:cs="Times New Roman"/>
          <w:vertAlign w:val="superscript"/>
        </w:rPr>
        <w:t>st</w:t>
      </w:r>
      <w:r w:rsidRPr="006C7380">
        <w:rPr>
          <w:rFonts w:ascii="Times New Roman" w:hAnsi="Times New Roman" w:cs="Times New Roman"/>
        </w:rPr>
        <w:t xml:space="preserve"> through 3</w:t>
      </w:r>
      <w:r w:rsidRPr="006C7380">
        <w:rPr>
          <w:rFonts w:ascii="Times New Roman" w:hAnsi="Times New Roman" w:cs="Times New Roman"/>
          <w:vertAlign w:val="superscript"/>
        </w:rPr>
        <w:t>rd</w:t>
      </w:r>
      <w:r w:rsidRPr="006C7380">
        <w:rPr>
          <w:rFonts w:ascii="Times New Roman" w:hAnsi="Times New Roman" w:cs="Times New Roman"/>
        </w:rPr>
        <w:t xml:space="preserve"> order streams as consistent with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{"citationID":"JEkubuBv","properties":{"formattedCitation":"(Vannote et al. 1980)","plainCitation":"(Vannote et al. 1980)","dontUpdate":true,"noteIndex":0},"citationItems":[{"id":17,"uris":["http://zotero.org/users/local/WH62bQVK/items/SKAIWH37"],"uri":["http://zotero.org/users/local/WH62bQVK/items/SKAIWH37"],"itemData":{"id":17,"type":"article-journal","title":"The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Vannote et al. (1980)</w:t>
      </w:r>
      <w:r w:rsidRPr="006C7380">
        <w:rPr>
          <w:rFonts w:ascii="Times New Roman" w:hAnsi="Times New Roman" w:cs="Times New Roman"/>
        </w:rPr>
        <w:fldChar w:fldCharType="end"/>
      </w:r>
      <w:r w:rsidRPr="006C7380">
        <w:rPr>
          <w:rFonts w:ascii="Times New Roman" w:hAnsi="Times New Roman" w:cs="Times New Roman"/>
        </w:rPr>
        <w:t>.</w:t>
      </w:r>
    </w:p>
    <w:p w14:paraId="70B61AD9"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As individuals, headwater streams are small and seem insignificant, but collectively they constitute almost 80% of a drainage network’s total stream length and drain more than 70% of the land surface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(Colvin et al. 2019)</w:t>
      </w:r>
      <w:r w:rsidRPr="006C7380">
        <w:rPr>
          <w:rFonts w:ascii="Times New Roman" w:hAnsi="Times New Roman" w:cs="Times New Roman"/>
        </w:rPr>
        <w:fldChar w:fldCharType="end"/>
      </w:r>
      <w:r w:rsidRPr="006C7380">
        <w:rPr>
          <w:rFonts w:ascii="Times New Roman" w:hAnsi="Times New Roman" w:cs="Times New Roman"/>
        </w:rPr>
        <w:t xml:space="preserve">.  This leads to a substantial amount of material entering these streams from the nearby landscape to fuel biological activity, making headwaters sites of energy input </w:t>
      </w:r>
      <w:r w:rsidRPr="006C7380">
        <w:rPr>
          <w:rFonts w:ascii="Times New Roman" w:hAnsi="Times New Roman" w:cs="Times New Roman"/>
          <w:lang w:eastAsia="ja-JP"/>
        </w:rPr>
        <w:t>to the hydrological network</w:t>
      </w:r>
      <w:r w:rsidRPr="006C7380">
        <w:rPr>
          <w:rFonts w:ascii="Times New Roman" w:hAnsi="Times New Roman" w:cs="Times New Roman"/>
        </w:rPr>
        <w:t xml:space="preserve"> (Vannote et al. 1980).  Headwaters also </w:t>
      </w:r>
      <w:r w:rsidRPr="006C7380">
        <w:rPr>
          <w:rFonts w:ascii="Times New Roman" w:hAnsi="Times New Roman" w:cs="Times New Roman"/>
          <w:lang w:eastAsia="ja-JP"/>
        </w:rPr>
        <w:t>exert</w:t>
      </w:r>
      <w:r w:rsidRPr="006C7380">
        <w:rPr>
          <w:rFonts w:ascii="Times New Roman" w:hAnsi="Times New Roman" w:cs="Times New Roman"/>
        </w:rPr>
        <w:t xml:space="preserve"> substantial </w:t>
      </w:r>
      <w:r w:rsidRPr="006C7380">
        <w:rPr>
          <w:rFonts w:ascii="Times New Roman" w:hAnsi="Times New Roman" w:cs="Times New Roman"/>
          <w:lang w:eastAsia="ja-JP"/>
        </w:rPr>
        <w:t xml:space="preserve">control on </w:t>
      </w:r>
      <w:r w:rsidRPr="006C7380">
        <w:rPr>
          <w:rFonts w:ascii="Times New Roman" w:hAnsi="Times New Roman" w:cs="Times New Roman"/>
        </w:rPr>
        <w:t xml:space="preserve">water quality to downstream waterways, mainly through their high surface area to depth ratio, which is higher than downstream reaches of increasing stream order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(Alexander et al. 2007; Meyer et al. 2007)</w:t>
      </w:r>
      <w:r w:rsidRPr="006C7380">
        <w:rPr>
          <w:rFonts w:ascii="Times New Roman" w:hAnsi="Times New Roman" w:cs="Times New Roman"/>
        </w:rPr>
        <w:fldChar w:fldCharType="end"/>
      </w:r>
      <w:r w:rsidRPr="006C7380">
        <w:rPr>
          <w:rFonts w:ascii="Times New Roman" w:hAnsi="Times New Roman" w:cs="Times New Roman"/>
        </w:rPr>
        <w:t xml:space="preserve">.  This high ratio causes material to travel </w:t>
      </w:r>
      <w:r w:rsidRPr="006C7380">
        <w:rPr>
          <w:rFonts w:ascii="Times New Roman" w:hAnsi="Times New Roman" w:cs="Times New Roman"/>
          <w:lang w:eastAsia="ja-JP"/>
        </w:rPr>
        <w:t>shorter</w:t>
      </w:r>
      <w:r w:rsidRPr="006C7380">
        <w:rPr>
          <w:rFonts w:ascii="Times New Roman" w:hAnsi="Times New Roman" w:cs="Times New Roman"/>
        </w:rPr>
        <w:t xml:space="preserve"> distance before encountering a storage site in sediment or biofilm where it can be chemically altered or assimilated into a living organism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Pr="006C7380">
        <w:rPr>
          <w:rFonts w:ascii="Cambria Math" w:hAnsi="Cambria Math" w:cs="Cambria Math"/>
        </w:rPr>
        <w:instrText>∼</w:instrText>
      </w:r>
      <w:r w:rsidRPr="006C7380">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2000)</w:t>
      </w:r>
      <w:r w:rsidRPr="006C7380">
        <w:rPr>
          <w:rFonts w:ascii="Times New Roman" w:hAnsi="Times New Roman" w:cs="Times New Roman"/>
        </w:rPr>
        <w:fldChar w:fldCharType="end"/>
      </w:r>
      <w:r w:rsidRPr="006C7380">
        <w:rPr>
          <w:rFonts w:ascii="Times New Roman" w:hAnsi="Times New Roman" w:cs="Times New Roman"/>
        </w:rPr>
        <w:t xml:space="preserve">.  Because headwaters have a tight connection to downstream reaches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(Vannote et al. 1980)</w:t>
      </w:r>
      <w:r w:rsidRPr="006C7380">
        <w:rPr>
          <w:rFonts w:ascii="Times New Roman" w:hAnsi="Times New Roman" w:cs="Times New Roman"/>
        </w:rPr>
        <w:fldChar w:fldCharType="end"/>
      </w:r>
      <w:r w:rsidRPr="006C7380">
        <w:rPr>
          <w:rFonts w:ascii="Times New Roman" w:hAnsi="Times New Roman" w:cs="Times New Roman"/>
        </w:rPr>
        <w:t xml:space="preserve">, this rapid biogeochemical processing leads to substantial reductions in nutrients entering larger waterways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(Peterson et al. 2001)</w:t>
      </w:r>
      <w:r w:rsidRPr="006C7380">
        <w:rPr>
          <w:rFonts w:ascii="Times New Roman" w:hAnsi="Times New Roman" w:cs="Times New Roman"/>
        </w:rPr>
        <w:fldChar w:fldCharType="end"/>
      </w:r>
      <w:r w:rsidRPr="006C7380">
        <w:rPr>
          <w:rFonts w:ascii="Times New Roman" w:hAnsi="Times New Roman" w:cs="Times New Roman"/>
        </w:rPr>
        <w:t xml:space="preserve">, with implications for downstream processes such as eutrophication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(Carpenter et al. 1998)</w:t>
      </w:r>
      <w:r w:rsidRPr="006C7380">
        <w:rPr>
          <w:rFonts w:ascii="Times New Roman" w:hAnsi="Times New Roman" w:cs="Times New Roman"/>
        </w:rPr>
        <w:fldChar w:fldCharType="end"/>
      </w:r>
      <w:r w:rsidRPr="006C7380">
        <w:rPr>
          <w:rFonts w:ascii="Times New Roman" w:hAnsi="Times New Roman" w:cs="Times New Roman"/>
        </w:rPr>
        <w:t xml:space="preserve">. </w:t>
      </w:r>
    </w:p>
    <w:p w14:paraId="1530DF96" w14:textId="0700929A"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 small forested headwater stream ecosystem sustains an integrated community of organisms distinctly structured by differing energy inputs.  These energy inputs are differentiated by their origin, either from terrestrial (i.e., allochthonous) or aquatic (i.e., autochthonous) </w:t>
      </w:r>
      <w:r w:rsidRPr="006C7380">
        <w:rPr>
          <w:rFonts w:ascii="Times New Roman" w:hAnsi="Times New Roman" w:cs="Times New Roman"/>
          <w:lang w:eastAsia="ja-JP"/>
        </w:rPr>
        <w:t xml:space="preserve">primary </w:t>
      </w:r>
      <w:r w:rsidRPr="006C7380">
        <w:rPr>
          <w:rFonts w:ascii="Times New Roman" w:hAnsi="Times New Roman" w:cs="Times New Roman"/>
        </w:rPr>
        <w:t xml:space="preserve">production.  The amount of light reaching the stream in headwaters is often much less than in downstream reaches where the channel is more open, so sparse solar radiation typically limits autochthonous production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When the canopy is closed</w:t>
      </w:r>
      <w:ins w:id="58" w:author="Zach Lessig" w:date="2019-07-28T16:26:00Z">
        <w:r w:rsidR="00066710">
          <w:rPr>
            <w:rFonts w:ascii="Times New Roman" w:hAnsi="Times New Roman" w:cs="Times New Roman"/>
          </w:rPr>
          <w:t>,</w:t>
        </w:r>
      </w:ins>
      <w:r w:rsidRPr="006C7380">
        <w:rPr>
          <w:rFonts w:ascii="Times New Roman" w:hAnsi="Times New Roman" w:cs="Times New Roman"/>
        </w:rPr>
        <w:t xml:space="preserve"> however, an abundance of plant matter often enters the stream in the form of foliage or wood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(Bilby and Bisson 1992)</w:t>
      </w:r>
      <w:r w:rsidRPr="006C7380">
        <w:rPr>
          <w:rFonts w:ascii="Times New Roman" w:hAnsi="Times New Roman" w:cs="Times New Roman"/>
        </w:rPr>
        <w:fldChar w:fldCharType="end"/>
      </w:r>
      <w:r w:rsidRPr="006C7380">
        <w:rPr>
          <w:rFonts w:ascii="Times New Roman" w:hAnsi="Times New Roman" w:cs="Times New Roman"/>
        </w:rPr>
        <w:t xml:space="preserve">.  This allochthonous plant material often serves as the energetic foundation for headwater </w:t>
      </w:r>
      <w:r w:rsidRPr="006C7380">
        <w:rPr>
          <w:rFonts w:ascii="Times New Roman" w:hAnsi="Times New Roman" w:cs="Times New Roman"/>
          <w:lang w:eastAsia="ja-JP"/>
        </w:rPr>
        <w:t xml:space="preserve">stream </w:t>
      </w:r>
      <w:r w:rsidRPr="006C7380">
        <w:rPr>
          <w:rFonts w:ascii="Times New Roman" w:hAnsi="Times New Roman" w:cs="Times New Roman"/>
        </w:rPr>
        <w:t xml:space="preserve">ecosystem food webs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(Fry 1991)</w:t>
      </w:r>
      <w:r w:rsidRPr="006C7380">
        <w:rPr>
          <w:rFonts w:ascii="Times New Roman" w:hAnsi="Times New Roman" w:cs="Times New Roman"/>
        </w:rPr>
        <w:fldChar w:fldCharType="end"/>
      </w:r>
      <w:r w:rsidRPr="006C7380">
        <w:rPr>
          <w:rFonts w:ascii="Times New Roman" w:hAnsi="Times New Roman" w:cs="Times New Roman"/>
        </w:rPr>
        <w:t xml:space="preserve">.  Because these ecosystems often depend on allochthonous energy subsidies from the surrounding environment rather than energy produced in the aquatic ecosystem, they are considered net heterotrophic.  </w:t>
      </w:r>
    </w:p>
    <w:p w14:paraId="0EFE2E93"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When allochthonous matter enters streams, aquatic fungi and bacteria colonize and consume it, forming a thin, slimy biofilm as they metabolize the hydrocarbons.  Headwater streams often have scant inorganic nutrients such as phosphorus or nitrogen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so these nutrients </w:t>
      </w:r>
      <w:r w:rsidRPr="006C7380">
        <w:rPr>
          <w:rFonts w:ascii="Times New Roman" w:hAnsi="Times New Roman" w:cs="Times New Roman"/>
          <w:lang w:eastAsia="ja-JP"/>
        </w:rPr>
        <w:t xml:space="preserve">are </w:t>
      </w:r>
      <w:r w:rsidRPr="006C7380">
        <w:rPr>
          <w:rFonts w:ascii="Times New Roman" w:hAnsi="Times New Roman" w:cs="Times New Roman"/>
        </w:rPr>
        <w:t xml:space="preserve">rapidly assimilated for critical cellular processes while the hydrocarbons are used for biofilm structure or mineralized as an energy source, releasing carbon dioxide through respiration.  The metabolism of allochthonous organic matter by biofilms also provides a critical link between difficult to digest </w:t>
      </w:r>
      <w:r w:rsidRPr="006C7380">
        <w:rPr>
          <w:rFonts w:ascii="Times New Roman" w:hAnsi="Times New Roman" w:cs="Times New Roman"/>
          <w:lang w:eastAsia="ja-JP"/>
        </w:rPr>
        <w:t xml:space="preserve">material derived from </w:t>
      </w:r>
      <w:r w:rsidRPr="006C7380">
        <w:rPr>
          <w:rFonts w:ascii="Times New Roman" w:hAnsi="Times New Roman" w:cs="Times New Roman"/>
        </w:rPr>
        <w:t>terrestrial production and aquatic invertebrates, which can then become a food source for fishes.</w:t>
      </w:r>
    </w:p>
    <w:p w14:paraId="484D6FE7" w14:textId="110E632D"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Aquatic invertebrates are frequently characterized by what they eat rather than their taxonomic </w:t>
      </w:r>
      <w:ins w:id="59" w:author="Zach Lessig" w:date="2019-07-28T16:27:00Z">
        <w:r w:rsidR="00066710">
          <w:rPr>
            <w:rFonts w:ascii="Times New Roman" w:hAnsi="Times New Roman" w:cs="Times New Roman"/>
          </w:rPr>
          <w:t>group</w:t>
        </w:r>
      </w:ins>
      <w:del w:id="60" w:author="Zach Lessig" w:date="2019-07-28T16:27:00Z">
        <w:r w:rsidRPr="006C7380" w:rsidDel="00066710">
          <w:rPr>
            <w:rFonts w:ascii="Times New Roman" w:hAnsi="Times New Roman" w:cs="Times New Roman"/>
          </w:rPr>
          <w:delText>name</w:delText>
        </w:r>
      </w:del>
      <w:r w:rsidRPr="006C7380">
        <w:rPr>
          <w:rFonts w:ascii="Times New Roman" w:hAnsi="Times New Roman" w:cs="Times New Roman"/>
        </w:rPr>
        <w:t>.  Some</w:t>
      </w:r>
      <w:r w:rsidRPr="006C7380">
        <w:rPr>
          <w:rFonts w:ascii="Times New Roman" w:hAnsi="Times New Roman" w:cs="Times New Roman"/>
          <w:lang w:eastAsia="ja-JP"/>
        </w:rPr>
        <w:t>,</w:t>
      </w:r>
      <w:r w:rsidRPr="006C7380">
        <w:rPr>
          <w:rFonts w:ascii="Times New Roman" w:hAnsi="Times New Roman" w:cs="Times New Roman"/>
        </w:rPr>
        <w:t xml:space="preserve"> known as “shredders</w:t>
      </w:r>
      <w:r w:rsidRPr="006C7380">
        <w:rPr>
          <w:rFonts w:ascii="Times New Roman" w:hAnsi="Times New Roman" w:cs="Times New Roman"/>
          <w:lang w:eastAsia="ja-JP"/>
        </w:rPr>
        <w:t>,</w:t>
      </w:r>
      <w:r w:rsidRPr="006C7380">
        <w:rPr>
          <w:rFonts w:ascii="Times New Roman" w:hAnsi="Times New Roman" w:cs="Times New Roman"/>
        </w:rPr>
        <w:t>” eat biofilm-laden leaves whereas those called “collectors” wait for particles of food to be delivered to them by the current or actively gather small scraps from the stream bed.  A few are predatory, spending their time hunting for other invertebrates while still others</w:t>
      </w:r>
      <w:r w:rsidRPr="006C7380">
        <w:rPr>
          <w:rFonts w:ascii="Times New Roman" w:hAnsi="Times New Roman" w:cs="Times New Roman"/>
          <w:lang w:eastAsia="ja-JP"/>
        </w:rPr>
        <w:t>,</w:t>
      </w:r>
      <w:r w:rsidRPr="006C7380">
        <w:rPr>
          <w:rFonts w:ascii="Times New Roman" w:hAnsi="Times New Roman" w:cs="Times New Roman"/>
        </w:rPr>
        <w:t xml:space="preserve"> called “scrapers</w:t>
      </w:r>
      <w:r w:rsidRPr="006C7380">
        <w:rPr>
          <w:rFonts w:ascii="Times New Roman" w:hAnsi="Times New Roman" w:cs="Times New Roman"/>
          <w:lang w:eastAsia="ja-JP"/>
        </w:rPr>
        <w:t>,</w:t>
      </w:r>
      <w:r w:rsidRPr="006C7380">
        <w:rPr>
          <w:rFonts w:ascii="Times New Roman" w:hAnsi="Times New Roman" w:cs="Times New Roman"/>
        </w:rPr>
        <w:t>” eat algae or biofilm directly from rock or other surfaces.  Th</w:t>
      </w:r>
      <w:r w:rsidRPr="006C7380">
        <w:rPr>
          <w:rFonts w:ascii="Times New Roman" w:hAnsi="Times New Roman" w:cs="Times New Roman"/>
          <w:lang w:eastAsia="ja-JP"/>
        </w:rPr>
        <w:t>e</w:t>
      </w:r>
      <w:r w:rsidRPr="006C7380">
        <w:rPr>
          <w:rFonts w:ascii="Times New Roman" w:hAnsi="Times New Roman" w:cs="Times New Roman"/>
        </w:rPr>
        <w:t xml:space="preserve"> </w:t>
      </w:r>
      <w:r w:rsidRPr="006C7380">
        <w:rPr>
          <w:rFonts w:ascii="Times New Roman" w:hAnsi="Times New Roman" w:cs="Times New Roman"/>
          <w:lang w:eastAsia="ja-JP"/>
        </w:rPr>
        <w:t xml:space="preserve">insect </w:t>
      </w:r>
      <w:r w:rsidRPr="006C7380">
        <w:rPr>
          <w:rFonts w:ascii="Times New Roman" w:hAnsi="Times New Roman" w:cs="Times New Roman"/>
        </w:rPr>
        <w:t>food web is overshadowed by the presence of fish</w:t>
      </w:r>
      <w:r w:rsidRPr="006C7380">
        <w:rPr>
          <w:rFonts w:ascii="Times New Roman" w:hAnsi="Times New Roman" w:cs="Times New Roman"/>
          <w:lang w:eastAsia="ja-JP"/>
        </w:rPr>
        <w:t>,</w:t>
      </w:r>
      <w:r w:rsidRPr="006C7380">
        <w:rPr>
          <w:rFonts w:ascii="Times New Roman" w:hAnsi="Times New Roman" w:cs="Times New Roman"/>
        </w:rPr>
        <w:t xml:space="preserve"> which regularly occupy the top trophic level and continuously monitor the water column for anything that may fit in their mouth</w:t>
      </w:r>
      <w:ins w:id="61" w:author="Zach Lessig" w:date="2019-07-28T16:27:00Z">
        <w:r w:rsidR="00066710">
          <w:rPr>
            <w:rFonts w:ascii="Times New Roman" w:hAnsi="Times New Roman" w:cs="Times New Roman"/>
          </w:rPr>
          <w:t>s</w:t>
        </w:r>
      </w:ins>
      <w:r w:rsidRPr="006C7380">
        <w:rPr>
          <w:rFonts w:ascii="Times New Roman" w:hAnsi="Times New Roman" w:cs="Times New Roman"/>
        </w:rPr>
        <w:t>.</w:t>
      </w:r>
    </w:p>
    <w:p w14:paraId="5DCADB17"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Headwater streams sustain certain species of culturally and economically important salmonid fishes (Family Salmonidae).  Many anadromous salmonids such as coho (</w:t>
      </w:r>
      <w:r w:rsidRPr="006C7380">
        <w:rPr>
          <w:rFonts w:ascii="Times New Roman" w:hAnsi="Times New Roman" w:cs="Times New Roman"/>
          <w:i/>
        </w:rPr>
        <w:t>Oncorhynchus kisutch</w:t>
      </w:r>
      <w:r w:rsidRPr="006C7380">
        <w:rPr>
          <w:rFonts w:ascii="Times New Roman" w:hAnsi="Times New Roman" w:cs="Times New Roman"/>
        </w:rPr>
        <w:t>) and chum salmon (</w:t>
      </w:r>
      <w:r w:rsidRPr="006C7380">
        <w:rPr>
          <w:rFonts w:ascii="Times New Roman" w:hAnsi="Times New Roman" w:cs="Times New Roman"/>
          <w:i/>
        </w:rPr>
        <w:t>Oncorhynchus keta</w:t>
      </w:r>
      <w:r w:rsidRPr="006C7380">
        <w:rPr>
          <w:rFonts w:ascii="Times New Roman" w:hAnsi="Times New Roman" w:cs="Times New Roman"/>
        </w:rPr>
        <w:t xml:space="preserve">) , along with steelhead (anadromous </w:t>
      </w:r>
      <w:r w:rsidRPr="006C7380">
        <w:rPr>
          <w:rFonts w:ascii="Times New Roman" w:hAnsi="Times New Roman" w:cs="Times New Roman"/>
          <w:i/>
        </w:rPr>
        <w:t>Oncorhynchus</w:t>
      </w:r>
      <w:r w:rsidRPr="006C7380" w:rsidDel="001C23FD">
        <w:rPr>
          <w:rFonts w:ascii="Times New Roman" w:hAnsi="Times New Roman" w:cs="Times New Roman"/>
          <w:i/>
        </w:rPr>
        <w:t xml:space="preserve"> </w:t>
      </w:r>
      <w:r w:rsidRPr="006C7380">
        <w:rPr>
          <w:rFonts w:ascii="Times New Roman" w:hAnsi="Times New Roman" w:cs="Times New Roman"/>
          <w:i/>
        </w:rPr>
        <w:t xml:space="preserve"> mykiss</w:t>
      </w:r>
      <w:r w:rsidRPr="006C7380">
        <w:rPr>
          <w:rFonts w:ascii="Times New Roman" w:hAnsi="Times New Roman" w:cs="Times New Roman"/>
        </w:rPr>
        <w:t>)</w:t>
      </w:r>
      <w:r w:rsidRPr="006C7380">
        <w:rPr>
          <w:rFonts w:ascii="Times New Roman" w:hAnsi="Times New Roman" w:cs="Times New Roman"/>
          <w:lang w:eastAsia="ja-JP"/>
        </w:rPr>
        <w:t>,</w:t>
      </w:r>
      <w:r w:rsidRPr="006C7380">
        <w:rPr>
          <w:rFonts w:ascii="Times New Roman" w:hAnsi="Times New Roman" w:cs="Times New Roman"/>
        </w:rPr>
        <w:t xml:space="preserve"> use headwaters extensively for rearing habitat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(Meyer et al. 2007)</w:t>
      </w:r>
      <w:r w:rsidRPr="006C7380">
        <w:rPr>
          <w:rFonts w:ascii="Times New Roman" w:hAnsi="Times New Roman" w:cs="Times New Roman"/>
        </w:rPr>
        <w:fldChar w:fldCharType="end"/>
      </w:r>
      <w:r w:rsidRPr="006C7380">
        <w:rPr>
          <w:rFonts w:ascii="Times New Roman" w:hAnsi="Times New Roman" w:cs="Times New Roman"/>
        </w:rPr>
        <w:t>.  The salmonid adults harbor</w:t>
      </w:r>
      <w:r w:rsidRPr="006C7380">
        <w:rPr>
          <w:rFonts w:ascii="Times New Roman" w:hAnsi="Times New Roman" w:cs="Times New Roman"/>
          <w:lang w:eastAsia="ja-JP"/>
        </w:rPr>
        <w:t>ed by</w:t>
      </w:r>
      <w:r w:rsidRPr="006C7380">
        <w:rPr>
          <w:rFonts w:ascii="Times New Roman" w:hAnsi="Times New Roman" w:cs="Times New Roman"/>
        </w:rPr>
        <w:t xml:space="preserve"> Pacific Northwest headwaters</w:t>
      </w:r>
      <w:r w:rsidRPr="006C7380">
        <w:rPr>
          <w:rFonts w:ascii="Times New Roman" w:hAnsi="Times New Roman" w:cs="Times New Roman"/>
          <w:lang w:eastAsia="ja-JP"/>
        </w:rPr>
        <w:t>,</w:t>
      </w:r>
      <w:r w:rsidRPr="006C7380">
        <w:rPr>
          <w:rFonts w:ascii="Times New Roman" w:hAnsi="Times New Roman" w:cs="Times New Roman"/>
        </w:rPr>
        <w:t xml:space="preserve"> however, are trout (non-anadromous </w:t>
      </w:r>
      <w:r w:rsidRPr="006C7380">
        <w:rPr>
          <w:rFonts w:ascii="Times New Roman" w:hAnsi="Times New Roman" w:cs="Times New Roman"/>
          <w:i/>
        </w:rPr>
        <w:t>Oncorhynchus spp.</w:t>
      </w:r>
      <w:r w:rsidRPr="006C7380">
        <w:rPr>
          <w:rFonts w:ascii="Times New Roman" w:hAnsi="Times New Roman" w:cs="Times New Roman"/>
        </w:rPr>
        <w:t xml:space="preserve">) and char (non-anadromous </w:t>
      </w:r>
      <w:r w:rsidRPr="006C7380">
        <w:rPr>
          <w:rFonts w:ascii="Times New Roman" w:hAnsi="Times New Roman" w:cs="Times New Roman"/>
          <w:i/>
        </w:rPr>
        <w:t>Salvelinus spp.</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(Richardson and Danehy 2007)</w:t>
      </w:r>
      <w:r w:rsidRPr="006C7380">
        <w:rPr>
          <w:rFonts w:ascii="Times New Roman" w:hAnsi="Times New Roman" w:cs="Times New Roman"/>
        </w:rPr>
        <w:fldChar w:fldCharType="end"/>
      </w:r>
      <w:r w:rsidRPr="006C7380">
        <w:rPr>
          <w:rFonts w:ascii="Times New Roman" w:hAnsi="Times New Roman" w:cs="Times New Roman"/>
        </w:rPr>
        <w:t>.  The life histories of some populations of cutthroat trout (</w:t>
      </w:r>
      <w:r w:rsidRPr="006C7380">
        <w:rPr>
          <w:rFonts w:ascii="Times New Roman" w:hAnsi="Times New Roman" w:cs="Times New Roman"/>
          <w:i/>
        </w:rPr>
        <w:t>Oncorhynchus clarkii</w:t>
      </w:r>
      <w:r w:rsidRPr="006C7380">
        <w:rPr>
          <w:rFonts w:ascii="Times New Roman" w:hAnsi="Times New Roman" w:cs="Times New Roman"/>
        </w:rPr>
        <w:t>), for example, may be played out solely in headwaters.  In Washington, trout in are an important fish for recreational angling</w:t>
      </w:r>
      <w:r w:rsidRPr="006C7380">
        <w:rPr>
          <w:rFonts w:ascii="Times New Roman" w:hAnsi="Times New Roman" w:cs="Times New Roman"/>
          <w:lang w:eastAsia="ja-JP"/>
        </w:rPr>
        <w:t>,</w:t>
      </w:r>
      <w:r w:rsidRPr="006C7380">
        <w:rPr>
          <w:rFonts w:ascii="Times New Roman" w:hAnsi="Times New Roman" w:cs="Times New Roman"/>
        </w:rPr>
        <w:t xml:space="preserve"> with an estimated annual net worth of $146 million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{"citationID":"kKylJCjS","properties":{"formattedCitation":"(TCW Economics 2008; Loomis and Ng 2012)","plainCitation":"(TCW Economics 2008; Loomis and Ng 2012)","noteIndex":0},"citationItems":[{"id":339,"uris":["http://zotero.org/users/local/WH62bQVK/items/HG2VTAIN"],"uri":["http://zotero.org/users/local/WH62bQVK/items/HG2VTAIN"],"itemData":{"id":339,"type":"report","title":"Economic Analysis of the Non-Treaty Commercial and Recreational Fisheries in Washington State","collection-title":"With technical assistance from The Research Group, Corvallis, OR","publisher-place":"Sacramento, CA","page":"50","source":"Zotero","event-place":"Sacramento, CA","language":"en","author":[{"literal":"TCW Economics"}],"issued":{"date-parts":[["2008",12]]}}},{"id":40,"uris":["http://zotero.org/users/local/WH62bQVK/items/BLJ4A3EH"],"uri":["http://zotero.org/users/local/WH62bQVK/items/BLJ4A3EH"],"itemData":{"id":40,"type":"article-journal","title":"Comparing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(TCW Economics 2008; Loomis and Ng 2012)</w:t>
      </w:r>
      <w:r w:rsidRPr="006C7380">
        <w:rPr>
          <w:rFonts w:ascii="Times New Roman" w:hAnsi="Times New Roman" w:cs="Times New Roman"/>
        </w:rPr>
        <w:fldChar w:fldCharType="end"/>
      </w:r>
      <w:r w:rsidRPr="006C7380">
        <w:rPr>
          <w:rFonts w:ascii="Times New Roman" w:hAnsi="Times New Roman" w:cs="Times New Roman"/>
        </w:rPr>
        <w:t xml:space="preserve">.  People also place an existence demand on trout because of ethical, aesthetic, and historical reasons although this is difficult to relate directly to economic value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Pr="006C7380">
        <w:rPr>
          <w:rFonts w:ascii="Cambria Math" w:hAnsi="Cambria Math" w:cs="Cambria Math"/>
        </w:rPr>
        <w:instrText>‐</w:instrText>
      </w:r>
      <w:r w:rsidRPr="006C7380">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Pr="006C7380">
        <w:rPr>
          <w:rFonts w:ascii="Cambria Math" w:hAnsi="Cambria Math" w:cs="Cambria Math"/>
        </w:rPr>
        <w:instrText>‐</w:instrText>
      </w:r>
      <w:r w:rsidRPr="006C7380">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Pr="006C7380">
        <w:rPr>
          <w:rFonts w:ascii="Cambria Math" w:hAnsi="Cambria Math" w:cs="Cambria Math"/>
        </w:rPr>
        <w:instrText>‐</w:instrText>
      </w:r>
      <w:r w:rsidRPr="006C7380">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(Gresswell and Liss 1995)</w:t>
      </w:r>
      <w:r w:rsidRPr="006C7380">
        <w:rPr>
          <w:rFonts w:ascii="Times New Roman" w:hAnsi="Times New Roman" w:cs="Times New Roman"/>
        </w:rPr>
        <w:fldChar w:fldCharType="end"/>
      </w:r>
      <w:r w:rsidRPr="006C7380">
        <w:rPr>
          <w:rFonts w:ascii="Times New Roman" w:hAnsi="Times New Roman" w:cs="Times New Roman"/>
        </w:rPr>
        <w:t>.  The trout in small streams are not generally target</w:t>
      </w:r>
      <w:r w:rsidRPr="006C7380">
        <w:rPr>
          <w:rFonts w:ascii="Times New Roman" w:hAnsi="Times New Roman" w:cs="Times New Roman"/>
          <w:lang w:eastAsia="ja-JP"/>
        </w:rPr>
        <w:t>s</w:t>
      </w:r>
      <w:r w:rsidRPr="006C7380">
        <w:rPr>
          <w:rFonts w:ascii="Times New Roman" w:hAnsi="Times New Roman" w:cs="Times New Roman"/>
        </w:rPr>
        <w:t xml:space="preserve"> </w:t>
      </w:r>
      <w:r w:rsidRPr="006C7380">
        <w:rPr>
          <w:rFonts w:ascii="Times New Roman" w:hAnsi="Times New Roman" w:cs="Times New Roman"/>
          <w:lang w:eastAsia="ja-JP"/>
        </w:rPr>
        <w:t xml:space="preserve">for </w:t>
      </w:r>
      <w:r w:rsidRPr="006C7380">
        <w:rPr>
          <w:rFonts w:ascii="Times New Roman" w:hAnsi="Times New Roman" w:cs="Times New Roman"/>
        </w:rPr>
        <w:t xml:space="preserve">anglers however, these smaller </w:t>
      </w:r>
      <w:r w:rsidRPr="006C7380">
        <w:rPr>
          <w:rFonts w:ascii="Times New Roman" w:hAnsi="Times New Roman" w:cs="Times New Roman"/>
          <w:lang w:eastAsia="ja-JP"/>
        </w:rPr>
        <w:t>eco</w:t>
      </w:r>
      <w:r w:rsidRPr="006C7380">
        <w:rPr>
          <w:rFonts w:ascii="Times New Roman" w:hAnsi="Times New Roman" w:cs="Times New Roman"/>
        </w:rPr>
        <w:t xml:space="preserve">systems present themselves with a more manageable size of stream to study, and smaller streams exhibit connectivity with larger systems </w:t>
      </w:r>
      <w:r w:rsidRPr="006C7380">
        <w:rPr>
          <w:rFonts w:ascii="Times New Roman" w:hAnsi="Times New Roman" w:cs="Times New Roman"/>
          <w:lang w:eastAsia="ja-JP"/>
        </w:rPr>
        <w:t>via</w:t>
      </w:r>
      <w:r w:rsidRPr="006C7380">
        <w:rPr>
          <w:rFonts w:ascii="Times New Roman" w:hAnsi="Times New Roman" w:cs="Times New Roman"/>
        </w:rPr>
        <w:t xml:space="preserve"> downstream migrat</w:t>
      </w:r>
      <w:r w:rsidRPr="006C7380">
        <w:rPr>
          <w:rFonts w:ascii="Times New Roman" w:hAnsi="Times New Roman" w:cs="Times New Roman"/>
          <w:lang w:eastAsia="ja-JP"/>
        </w:rPr>
        <w:t>ion</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(Colvin et al. 2019)</w:t>
      </w:r>
      <w:r w:rsidRPr="006C7380">
        <w:rPr>
          <w:rFonts w:ascii="Times New Roman" w:hAnsi="Times New Roman" w:cs="Times New Roman"/>
        </w:rPr>
        <w:fldChar w:fldCharType="end"/>
      </w:r>
      <w:r w:rsidRPr="006C7380">
        <w:rPr>
          <w:rFonts w:ascii="Times New Roman" w:hAnsi="Times New Roman" w:cs="Times New Roman"/>
        </w:rPr>
        <w:t xml:space="preserve">. Cutthroat trout have experienced massive declines in numbers in recent decades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(Shepard et al. 2005)</w:t>
      </w:r>
      <w:r w:rsidRPr="006C7380">
        <w:rPr>
          <w:rFonts w:ascii="Times New Roman" w:hAnsi="Times New Roman" w:cs="Times New Roman"/>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and some suggest that decreased stream connectivity plays a major part in this because populations of cutthroat may depend on one another for persistence </w:t>
      </w:r>
      <w:r w:rsidRPr="006C7380">
        <w:rPr>
          <w:rFonts w:ascii="Times New Roman" w:hAnsi="Times New Roman" w:cs="Times New Roman"/>
          <w:lang w:eastAsia="ja-JP"/>
        </w:rPr>
        <w:t>in</w:t>
      </w:r>
      <w:r w:rsidRPr="006C7380">
        <w:rPr>
          <w:rFonts w:ascii="Times New Roman" w:hAnsi="Times New Roman" w:cs="Times New Roman"/>
        </w:rPr>
        <w:t xml:space="preserve"> the </w:t>
      </w:r>
      <w:r w:rsidRPr="006C7380">
        <w:rPr>
          <w:rFonts w:ascii="Times New Roman" w:hAnsi="Times New Roman" w:cs="Times New Roman"/>
          <w:lang w:eastAsia="ja-JP"/>
        </w:rPr>
        <w:t xml:space="preserve">hydrosystem </w:t>
      </w:r>
      <w:r w:rsidRPr="006C7380">
        <w:rPr>
          <w:rFonts w:ascii="Times New Roman" w:hAnsi="Times New Roman" w:cs="Times New Roman"/>
        </w:rPr>
        <w:t xml:space="preserve">through metapopulation dynamics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(Rieman and Dunham 2000)</w:t>
      </w:r>
      <w:r w:rsidRPr="006C7380">
        <w:rPr>
          <w:rFonts w:ascii="Times New Roman" w:hAnsi="Times New Roman" w:cs="Times New Roman"/>
        </w:rPr>
        <w:fldChar w:fldCharType="end"/>
      </w:r>
      <w:r w:rsidRPr="006C7380">
        <w:rPr>
          <w:rFonts w:ascii="Times New Roman" w:hAnsi="Times New Roman" w:cs="Times New Roman"/>
        </w:rPr>
        <w:t xml:space="preserve">.  Conversely, others suggest that in isolated headwaters, these populations may experience protection from competition or genetic admixture with other salmonids thereby preserving the species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(Hilderbrand and Kershner 2000)</w:t>
      </w:r>
      <w:r w:rsidRPr="006C7380">
        <w:rPr>
          <w:rFonts w:ascii="Times New Roman" w:hAnsi="Times New Roman" w:cs="Times New Roman"/>
        </w:rPr>
        <w:fldChar w:fldCharType="end"/>
      </w:r>
      <w:r w:rsidRPr="006C7380">
        <w:rPr>
          <w:rFonts w:ascii="Times New Roman" w:hAnsi="Times New Roman" w:cs="Times New Roman"/>
        </w:rPr>
        <w:t>.</w:t>
      </w:r>
    </w:p>
    <w:p w14:paraId="4A43E9F4"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activities of all of the aerobic organisms in a stream reach can be described by measuring metabolism.  Stream ecosystem metabolism is the combination of gross primary production (GPP) and ecosystem respiration (ER).  Gross primary production by photoautotrophs uses the energy in light to fix the carbon in CO</w:t>
      </w:r>
      <w:r w:rsidRPr="006C7380">
        <w:rPr>
          <w:rFonts w:ascii="Times New Roman" w:hAnsi="Times New Roman" w:cs="Times New Roman"/>
          <w:vertAlign w:val="subscript"/>
        </w:rPr>
        <w:t>2</w:t>
      </w:r>
      <w:r w:rsidRPr="006C7380">
        <w:rPr>
          <w:rFonts w:ascii="Times New Roman" w:hAnsi="Times New Roman" w:cs="Times New Roman"/>
        </w:rPr>
        <w:t xml:space="preserve"> into organic hydrocarbons, releasing O</w:t>
      </w:r>
      <w:r w:rsidRPr="006C7380">
        <w:rPr>
          <w:rFonts w:ascii="Times New Roman" w:hAnsi="Times New Roman" w:cs="Times New Roman"/>
          <w:vertAlign w:val="subscript"/>
        </w:rPr>
        <w:t>2</w:t>
      </w:r>
      <w:r w:rsidRPr="006C7380">
        <w:rPr>
          <w:rFonts w:ascii="Times New Roman" w:hAnsi="Times New Roman" w:cs="Times New Roman"/>
        </w:rPr>
        <w:t>.  ER is the reverse process and is the mineralization of organic hydrocarbon to CO</w:t>
      </w:r>
      <w:r w:rsidRPr="006C7380">
        <w:rPr>
          <w:rFonts w:ascii="Times New Roman" w:hAnsi="Times New Roman" w:cs="Times New Roman"/>
          <w:vertAlign w:val="subscript"/>
        </w:rPr>
        <w:t>2</w:t>
      </w:r>
      <w:r w:rsidRPr="006C7380">
        <w:rPr>
          <w:rFonts w:ascii="Times New Roman" w:hAnsi="Times New Roman" w:cs="Times New Roman"/>
        </w:rPr>
        <w:t xml:space="preserve"> which consumes O</w:t>
      </w:r>
      <w:r w:rsidRPr="006C7380">
        <w:rPr>
          <w:rFonts w:ascii="Times New Roman" w:hAnsi="Times New Roman" w:cs="Times New Roman"/>
          <w:vertAlign w:val="subscript"/>
        </w:rPr>
        <w:t>2</w:t>
      </w:r>
      <w:r w:rsidRPr="006C7380">
        <w:rPr>
          <w:rFonts w:ascii="Times New Roman" w:hAnsi="Times New Roman" w:cs="Times New Roman"/>
        </w:rPr>
        <w:t>.  This consumption of O</w:t>
      </w:r>
      <w:r w:rsidRPr="006C7380">
        <w:rPr>
          <w:rFonts w:ascii="Times New Roman" w:hAnsi="Times New Roman" w:cs="Times New Roman"/>
          <w:vertAlign w:val="subscript"/>
        </w:rPr>
        <w:t>2</w:t>
      </w:r>
      <w:r w:rsidRPr="006C7380">
        <w:rPr>
          <w:rFonts w:ascii="Times New Roman" w:hAnsi="Times New Roman" w:cs="Times New Roman"/>
        </w:rPr>
        <w:t xml:space="preserve"> represents the </w:t>
      </w:r>
      <w:r w:rsidRPr="006C7380">
        <w:rPr>
          <w:rFonts w:ascii="Times New Roman" w:hAnsi="Times New Roman" w:cs="Times New Roman"/>
          <w:lang w:eastAsia="ja-JP"/>
        </w:rPr>
        <w:t xml:space="preserve">aerobic </w:t>
      </w:r>
      <w:r w:rsidRPr="006C7380">
        <w:rPr>
          <w:rFonts w:ascii="Times New Roman" w:hAnsi="Times New Roman" w:cs="Times New Roman"/>
        </w:rPr>
        <w:t xml:space="preserve">use of energy by organisms in the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 xml:space="preserve">.  Stream metabolism is therefore a </w:t>
      </w:r>
      <w:r w:rsidRPr="006C7380">
        <w:rPr>
          <w:rFonts w:ascii="Times New Roman" w:hAnsi="Times New Roman" w:cs="Times New Roman"/>
          <w:lang w:eastAsia="ja-JP"/>
        </w:rPr>
        <w:t xml:space="preserve">reasonably </w:t>
      </w:r>
      <w:r w:rsidRPr="006C7380">
        <w:rPr>
          <w:rFonts w:ascii="Times New Roman" w:hAnsi="Times New Roman" w:cs="Times New Roman"/>
        </w:rPr>
        <w:t xml:space="preserve">comprehensive measure </w:t>
      </w:r>
      <w:r w:rsidRPr="006C7380">
        <w:rPr>
          <w:rFonts w:ascii="Times New Roman" w:hAnsi="Times New Roman" w:cs="Times New Roman"/>
          <w:lang w:eastAsia="ja-JP"/>
        </w:rPr>
        <w:t>that</w:t>
      </w:r>
      <w:r w:rsidRPr="006C7380">
        <w:rPr>
          <w:rFonts w:ascii="Times New Roman" w:hAnsi="Times New Roman" w:cs="Times New Roman"/>
        </w:rPr>
        <w:t xml:space="preserve"> sums the activity of the </w:t>
      </w:r>
      <w:r w:rsidRPr="006C7380">
        <w:rPr>
          <w:rFonts w:ascii="Times New Roman" w:hAnsi="Times New Roman" w:cs="Times New Roman"/>
          <w:lang w:eastAsia="ja-JP"/>
        </w:rPr>
        <w:t xml:space="preserve">aerobic </w:t>
      </w:r>
      <w:r w:rsidRPr="006C7380">
        <w:rPr>
          <w:rFonts w:ascii="Times New Roman" w:hAnsi="Times New Roman" w:cs="Times New Roman"/>
        </w:rPr>
        <w:t xml:space="preserve">organisms in a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w:t>
      </w:r>
    </w:p>
    <w:p w14:paraId="2A73255C" w14:textId="63655ADE" w:rsidR="002D0F99" w:rsidRPr="006C7380" w:rsidRDefault="002D0F99" w:rsidP="002D0F99">
      <w:pPr>
        <w:spacing w:line="480" w:lineRule="auto"/>
        <w:ind w:firstLine="720"/>
        <w:rPr>
          <w:rFonts w:ascii="Times New Roman" w:hAnsi="Times New Roman" w:cs="Times New Roman"/>
          <w:lang w:eastAsia="ja-JP"/>
        </w:rPr>
      </w:pPr>
      <w:r w:rsidRPr="006C7380">
        <w:rPr>
          <w:rFonts w:ascii="Times New Roman" w:hAnsi="Times New Roman" w:cs="Times New Roman"/>
        </w:rPr>
        <w:t xml:space="preserve">The determination of stream metabolism has </w:t>
      </w:r>
      <w:r w:rsidRPr="006C7380">
        <w:rPr>
          <w:rFonts w:ascii="Times New Roman" w:hAnsi="Times New Roman" w:cs="Times New Roman"/>
          <w:lang w:eastAsia="ja-JP"/>
        </w:rPr>
        <w:t xml:space="preserve">long </w:t>
      </w:r>
      <w:r w:rsidRPr="006C7380">
        <w:rPr>
          <w:rFonts w:ascii="Times New Roman" w:hAnsi="Times New Roman" w:cs="Times New Roman"/>
        </w:rPr>
        <w:t>been of interest because of its all-inclusive scope</w:t>
      </w:r>
      <w:ins w:id="62" w:author="Zach Lessig" w:date="2019-07-28T16:28:00Z">
        <w:r w:rsidR="00066710">
          <w:rPr>
            <w:rFonts w:ascii="Times New Roman" w:hAnsi="Times New Roman" w:cs="Times New Roman"/>
          </w:rPr>
          <w:t xml:space="preserve"> with respect to stream anaerobes</w:t>
        </w:r>
      </w:ins>
      <w:r w:rsidRPr="006C7380">
        <w:rPr>
          <w:rFonts w:ascii="Times New Roman" w:hAnsi="Times New Roman" w:cs="Times New Roman"/>
          <w:lang w:eastAsia="ja-JP"/>
        </w:rPr>
        <w:t>,</w:t>
      </w:r>
      <w:r w:rsidRPr="006C7380">
        <w:rPr>
          <w:rFonts w:ascii="Times New Roman" w:hAnsi="Times New Roman" w:cs="Times New Roman"/>
        </w:rPr>
        <w:t xml:space="preserve"> and </w:t>
      </w:r>
      <w:r w:rsidRPr="006C7380">
        <w:rPr>
          <w:rFonts w:ascii="Times New Roman" w:hAnsi="Times New Roman" w:cs="Times New Roman"/>
          <w:lang w:eastAsia="ja-JP"/>
        </w:rPr>
        <w:t xml:space="preserve">researchers have developed </w:t>
      </w:r>
      <w:r w:rsidRPr="006C7380">
        <w:rPr>
          <w:rFonts w:ascii="Times New Roman" w:hAnsi="Times New Roman" w:cs="Times New Roman"/>
        </w:rPr>
        <w:t xml:space="preserve">various methods for its determination.  Many methods try to estimate whole system production through subsampling.  For example, net primary production (NPP) has been estimated through the difference in ash free dry weight of periphyton however, this method involves only limited subsamples of the benthos and does not include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{"citationID":"v0Rz2o3h","properties":{"formattedCitation":"(Sl\\uc0\\u225{}de\\uc0\\u269{}kov\\uc0\\u225{}, Alena 1962)","plainCitation":"(Sládečková, Alena 1962)","dontUpdate":true,"noteIndex":0},"citationItems":[{"id":326,"uris":["http://zotero.org/users/local/WH62bQVK/items/D44D3XAJ"],"uri":["http://zotero.org/users/local/WH62bQVK/items/D44D3XAJ"],"itemData":{"id":326,"type":"article-journal","title":"Limnological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(Sládečková 1962)</w:t>
      </w:r>
      <w:r w:rsidRPr="006C7380">
        <w:rPr>
          <w:rFonts w:ascii="Times New Roman" w:hAnsi="Times New Roman" w:cs="Times New Roman"/>
        </w:rPr>
        <w:fldChar w:fldCharType="end"/>
      </w:r>
      <w:r w:rsidRPr="006C7380">
        <w:rPr>
          <w:rFonts w:ascii="Times New Roman" w:hAnsi="Times New Roman" w:cs="Times New Roman"/>
        </w:rPr>
        <w:t xml:space="preserve">.  Chlorophyll </w:t>
      </w:r>
      <w:r w:rsidRPr="006C7380">
        <w:rPr>
          <w:rFonts w:ascii="Times New Roman" w:hAnsi="Times New Roman" w:cs="Times New Roman"/>
          <w:i/>
        </w:rPr>
        <w:t>a</w:t>
      </w:r>
      <w:r w:rsidRPr="006C7380">
        <w:rPr>
          <w:rFonts w:ascii="Times New Roman" w:hAnsi="Times New Roman" w:cs="Times New Roman"/>
        </w:rPr>
        <w:t xml:space="preserve"> extraction from stream autotrophs followed by spectrophotometric measurement has been used as a proxy for GPP, but this too is limited in application and does not include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(Lorenzen 1967)</w:t>
      </w:r>
      <w:r w:rsidRPr="006C7380">
        <w:rPr>
          <w:rFonts w:ascii="Times New Roman" w:hAnsi="Times New Roman" w:cs="Times New Roman"/>
        </w:rPr>
        <w:fldChar w:fldCharType="end"/>
      </w:r>
      <w:r w:rsidRPr="006C7380">
        <w:rPr>
          <w:rFonts w:ascii="Times New Roman" w:hAnsi="Times New Roman" w:cs="Times New Roman"/>
        </w:rPr>
        <w:t>.  The light and dark bottle method produces a measure of both production and respiration by measuring changes in O</w:t>
      </w:r>
      <w:r w:rsidRPr="006C7380">
        <w:rPr>
          <w:rFonts w:ascii="Times New Roman" w:hAnsi="Times New Roman" w:cs="Times New Roman"/>
          <w:vertAlign w:val="subscript"/>
        </w:rPr>
        <w:t>2</w:t>
      </w:r>
      <w:r w:rsidRPr="006C7380">
        <w:rPr>
          <w:rFonts w:ascii="Times New Roman" w:hAnsi="Times New Roman" w:cs="Times New Roman"/>
        </w:rPr>
        <w:t xml:space="preserve"> in sealed containers over time</w:t>
      </w:r>
      <w:r w:rsidRPr="006C7380">
        <w:rPr>
          <w:rFonts w:ascii="Times New Roman" w:hAnsi="Times New Roman" w:cs="Times New Roman"/>
          <w:lang w:eastAsia="ja-JP"/>
        </w:rPr>
        <w:t>,</w:t>
      </w:r>
      <w:r w:rsidRPr="006C7380">
        <w:rPr>
          <w:rFonts w:ascii="Times New Roman" w:hAnsi="Times New Roman" w:cs="Times New Roman"/>
        </w:rPr>
        <w:t xml:space="preserve"> but this does not include organisms attached to the benthos and is better suited to lentic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(Gaarder and Gran 1927)</w:t>
      </w:r>
      <w:r w:rsidRPr="006C7380">
        <w:rPr>
          <w:rFonts w:ascii="Times New Roman" w:hAnsi="Times New Roman" w:cs="Times New Roman"/>
        </w:rPr>
        <w:fldChar w:fldCharType="end"/>
      </w:r>
      <w:r w:rsidRPr="006C7380">
        <w:rPr>
          <w:rFonts w:ascii="Times New Roman" w:hAnsi="Times New Roman" w:cs="Times New Roman"/>
        </w:rPr>
        <w:t xml:space="preserve">.  The recirculating chamber method </w:t>
      </w:r>
      <w:r w:rsidRPr="006C7380">
        <w:rPr>
          <w:rFonts w:ascii="Times New Roman" w:hAnsi="Times New Roman" w:cs="Times New Roman"/>
          <w:lang w:eastAsia="ja-JP"/>
        </w:rPr>
        <w:t>whereby</w:t>
      </w:r>
      <w:r w:rsidRPr="006C7380">
        <w:rPr>
          <w:rFonts w:ascii="Times New Roman" w:hAnsi="Times New Roman" w:cs="Times New Roman"/>
        </w:rPr>
        <w:t xml:space="preserve"> stream substrate in a closed chamber is held in the stream </w:t>
      </w:r>
      <w:r w:rsidRPr="006C7380">
        <w:rPr>
          <w:rFonts w:ascii="Times New Roman" w:hAnsi="Times New Roman" w:cs="Times New Roman"/>
          <w:lang w:eastAsia="ja-JP"/>
        </w:rPr>
        <w:t>while</w:t>
      </w:r>
      <w:r w:rsidRPr="006C7380">
        <w:rPr>
          <w:rFonts w:ascii="Times New Roman" w:hAnsi="Times New Roman" w:cs="Times New Roman"/>
        </w:rPr>
        <w:t xml:space="preserve"> oxygen measurements are taken at time intervals is better suited </w:t>
      </w:r>
      <w:ins w:id="63" w:author="Zach Lessig" w:date="2019-07-28T16:29:00Z">
        <w:r w:rsidR="00066710">
          <w:rPr>
            <w:rFonts w:ascii="Times New Roman" w:hAnsi="Times New Roman" w:cs="Times New Roman"/>
          </w:rPr>
          <w:t>to</w:t>
        </w:r>
      </w:ins>
      <w:del w:id="64" w:author="Zach Lessig" w:date="2019-07-28T16:29:00Z">
        <w:r w:rsidRPr="006C7380" w:rsidDel="00066710">
          <w:rPr>
            <w:rFonts w:ascii="Times New Roman" w:hAnsi="Times New Roman" w:cs="Times New Roman"/>
          </w:rPr>
          <w:delText>for</w:delText>
        </w:r>
      </w:del>
      <w:r w:rsidRPr="006C7380">
        <w:rPr>
          <w:rFonts w:ascii="Times New Roman" w:hAnsi="Times New Roman" w:cs="Times New Roman"/>
        </w:rPr>
        <w:t xml:space="preserve"> lotic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(Mclntire et al. 1964)</w:t>
      </w:r>
      <w:r w:rsidRPr="006C7380">
        <w:rPr>
          <w:rFonts w:ascii="Times New Roman" w:hAnsi="Times New Roman" w:cs="Times New Roman"/>
        </w:rPr>
        <w:fldChar w:fldCharType="end"/>
      </w:r>
      <w:r w:rsidRPr="006C7380">
        <w:rPr>
          <w:rFonts w:ascii="Times New Roman" w:hAnsi="Times New Roman" w:cs="Times New Roman"/>
        </w:rPr>
        <w:t xml:space="preserve">.  Conditions </w:t>
      </w:r>
      <w:del w:id="65" w:author="Zach Lessig" w:date="2019-07-28T16:29:00Z">
        <w:r w:rsidRPr="006C7380" w:rsidDel="00066710">
          <w:rPr>
            <w:rFonts w:ascii="Times New Roman" w:hAnsi="Times New Roman" w:cs="Times New Roman"/>
          </w:rPr>
          <w:delText xml:space="preserve">however </w:delText>
        </w:r>
      </w:del>
      <w:r w:rsidRPr="006C7380">
        <w:rPr>
          <w:rFonts w:ascii="Times New Roman" w:hAnsi="Times New Roman" w:cs="Times New Roman"/>
        </w:rPr>
        <w:t xml:space="preserve">in the chamber </w:t>
      </w:r>
      <w:ins w:id="66" w:author="Zach Lessig" w:date="2019-07-28T16:29:00Z">
        <w:r w:rsidR="00066710" w:rsidRPr="006C7380">
          <w:rPr>
            <w:rFonts w:ascii="Times New Roman" w:hAnsi="Times New Roman" w:cs="Times New Roman"/>
          </w:rPr>
          <w:t>however</w:t>
        </w:r>
        <w:r w:rsidR="00066710">
          <w:rPr>
            <w:rFonts w:ascii="Times New Roman" w:hAnsi="Times New Roman" w:cs="Times New Roman"/>
          </w:rPr>
          <w:t>,</w:t>
        </w:r>
        <w:r w:rsidR="00066710" w:rsidRPr="006C7380">
          <w:rPr>
            <w:rFonts w:ascii="Times New Roman" w:hAnsi="Times New Roman" w:cs="Times New Roman"/>
          </w:rPr>
          <w:t xml:space="preserve"> </w:t>
        </w:r>
      </w:ins>
      <w:r w:rsidRPr="006C7380">
        <w:rPr>
          <w:rFonts w:ascii="Times New Roman" w:hAnsi="Times New Roman" w:cs="Times New Roman"/>
        </w:rPr>
        <w:t xml:space="preserve">do not necessarily reflect conditions in the rest of the stream and it may not scale well as an estimate for the entire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(Tank et al. 2010)</w:t>
      </w:r>
      <w:r w:rsidRPr="006C7380">
        <w:rPr>
          <w:rFonts w:ascii="Times New Roman" w:hAnsi="Times New Roman" w:cs="Times New Roman"/>
        </w:rPr>
        <w:fldChar w:fldCharType="end"/>
      </w:r>
      <w:r w:rsidRPr="006C7380">
        <w:rPr>
          <w:rFonts w:ascii="Times New Roman" w:hAnsi="Times New Roman" w:cs="Times New Roman"/>
        </w:rPr>
        <w:t>.</w:t>
      </w:r>
    </w:p>
    <w:p w14:paraId="1E6D0D98"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lang w:eastAsia="ja-JP"/>
        </w:rPr>
        <w:t xml:space="preserve">Whereas the methods above estimate metabolism through subsamples, there are also whole-system methods to estimate metabolism.  For example, a </w:t>
      </w:r>
      <w:r w:rsidRPr="006C7380">
        <w:rPr>
          <w:rFonts w:ascii="Times New Roman" w:hAnsi="Times New Roman" w:cs="Times New Roman"/>
        </w:rPr>
        <w:t xml:space="preserve">method currently receiving </w:t>
      </w:r>
      <w:r w:rsidRPr="006C7380">
        <w:rPr>
          <w:rFonts w:ascii="Times New Roman" w:hAnsi="Times New Roman" w:cs="Times New Roman"/>
          <w:lang w:eastAsia="ja-JP"/>
        </w:rPr>
        <w:t xml:space="preserve">wide use </w:t>
      </w:r>
      <w:r w:rsidRPr="006C7380">
        <w:rPr>
          <w:rFonts w:ascii="Times New Roman" w:hAnsi="Times New Roman" w:cs="Times New Roman"/>
        </w:rPr>
        <w:t xml:space="preserve">is the single station open channel diel oxygen method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 xml:space="preserve">.  This method assumes that oxygen saturation in the open stream at any particular time is a function of GPP, ER, and the oxygen exchange rate between the air and water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(Odum 1956)</w:t>
      </w:r>
      <w:r w:rsidRPr="006C7380">
        <w:rPr>
          <w:rFonts w:ascii="Times New Roman" w:hAnsi="Times New Roman" w:cs="Times New Roman"/>
        </w:rPr>
        <w:fldChar w:fldCharType="end"/>
      </w:r>
      <w:r w:rsidRPr="006C7380">
        <w:rPr>
          <w:rFonts w:ascii="Times New Roman" w:hAnsi="Times New Roman" w:cs="Times New Roman"/>
        </w:rPr>
        <w:t xml:space="preserve">.  Inverse modeling is used to solve for GPP and ER where GPP is assumed to be proportional to the amount of light and the remaining oxygen deficit is assumed to be a result of ER.  This produces a modeled oxygen curve which can be </w:t>
      </w:r>
      <w:r w:rsidRPr="006C7380">
        <w:rPr>
          <w:rFonts w:ascii="Times New Roman" w:hAnsi="Times New Roman" w:cs="Times New Roman"/>
          <w:lang w:eastAsia="ja-JP"/>
        </w:rPr>
        <w:t xml:space="preserve">validated through </w:t>
      </w:r>
      <w:r w:rsidRPr="006C7380">
        <w:rPr>
          <w:rFonts w:ascii="Times New Roman" w:hAnsi="Times New Roman" w:cs="Times New Roman"/>
        </w:rPr>
        <w:t>compar</w:t>
      </w:r>
      <w:r w:rsidRPr="006C7380">
        <w:rPr>
          <w:rFonts w:ascii="Times New Roman" w:hAnsi="Times New Roman" w:cs="Times New Roman"/>
          <w:lang w:eastAsia="ja-JP"/>
        </w:rPr>
        <w:t>ison</w:t>
      </w:r>
      <w:r w:rsidRPr="006C7380">
        <w:rPr>
          <w:rFonts w:ascii="Times New Roman" w:hAnsi="Times New Roman" w:cs="Times New Roman"/>
        </w:rPr>
        <w:t xml:space="preserve"> to the measured oxygen curve.  To use this method, light measurements, oxygen saturation, and temperature must be measured frequently (</w:t>
      </w:r>
      <w:r w:rsidRPr="006C7380">
        <w:rPr>
          <w:rFonts w:ascii="Times New Roman" w:hAnsi="Times New Roman" w:cs="Times New Roman"/>
          <w:lang w:eastAsia="ja-JP"/>
        </w:rPr>
        <w:t>e.g.,</w:t>
      </w:r>
      <w:r w:rsidRPr="006C7380">
        <w:rPr>
          <w:rFonts w:ascii="Times New Roman" w:hAnsi="Times New Roman" w:cs="Times New Roman"/>
        </w:rPr>
        <w:t xml:space="preserve"> 5-15 minute intervals), while a single measurement of barometric pressure is used to calculate 100% saturation.  The last remaining parameter required is the gas exchange or reaeration rate, often reported as K</w:t>
      </w:r>
      <w:r w:rsidRPr="006C7380">
        <w:rPr>
          <w:rFonts w:ascii="Times New Roman" w:hAnsi="Times New Roman" w:cs="Times New Roman"/>
          <w:vertAlign w:val="subscript"/>
        </w:rPr>
        <w:t>600</w:t>
      </w:r>
      <w:r w:rsidRPr="006C7380">
        <w:rPr>
          <w:rFonts w:ascii="Times New Roman" w:hAnsi="Times New Roman" w:cs="Times New Roman"/>
        </w:rPr>
        <w:t xml:space="preserve"> in d</w:t>
      </w:r>
      <w:r w:rsidRPr="006C7380">
        <w:rPr>
          <w:rFonts w:ascii="Times New Roman" w:hAnsi="Times New Roman" w:cs="Times New Roman"/>
          <w:vertAlign w:val="superscript"/>
        </w:rPr>
        <w:t>-1</w:t>
      </w:r>
      <w:r w:rsidRPr="006C7380">
        <w:rPr>
          <w:rFonts w:ascii="Times New Roman" w:hAnsi="Times New Roman" w:cs="Times New Roman"/>
        </w:rPr>
        <w:t xml:space="preserve"> where 600 refers to Schmidt number scaling used for comparison between different gasses. </w:t>
      </w:r>
      <w:r w:rsidRPr="006C7380">
        <w:rPr>
          <w:rFonts w:ascii="Times New Roman" w:hAnsi="Times New Roman" w:cs="Times New Roman"/>
          <w:lang w:eastAsia="ja-JP"/>
        </w:rPr>
        <w:t xml:space="preserve"> </w:t>
      </w:r>
      <w:r w:rsidRPr="006C7380">
        <w:rPr>
          <w:rFonts w:ascii="Times New Roman" w:hAnsi="Times New Roman" w:cs="Times New Roman"/>
        </w:rPr>
        <w:t>The K</w:t>
      </w:r>
      <w:r w:rsidRPr="006C7380">
        <w:rPr>
          <w:rFonts w:ascii="Times New Roman" w:hAnsi="Times New Roman" w:cs="Times New Roman"/>
          <w:vertAlign w:val="subscript"/>
        </w:rPr>
        <w:t>600</w:t>
      </w:r>
      <w:r w:rsidRPr="006C7380">
        <w:rPr>
          <w:rFonts w:ascii="Times New Roman" w:hAnsi="Times New Roman" w:cs="Times New Roman"/>
        </w:rPr>
        <w:t xml:space="preserve"> may be estimated as a free parameter in the inverse modeling technique</w:t>
      </w:r>
      <w:r w:rsidRPr="006C7380">
        <w:rPr>
          <w:rFonts w:ascii="Times New Roman" w:hAnsi="Times New Roman" w:cs="Times New Roman"/>
          <w:lang w:eastAsia="ja-JP"/>
        </w:rPr>
        <w:t>,</w:t>
      </w:r>
      <w:r w:rsidRPr="006C7380">
        <w:rPr>
          <w:rFonts w:ascii="Times New Roman" w:hAnsi="Times New Roman" w:cs="Times New Roman"/>
        </w:rPr>
        <w:t xml:space="preserve"> </w:t>
      </w:r>
      <w:r w:rsidRPr="006C7380">
        <w:rPr>
          <w:rFonts w:ascii="Times New Roman" w:hAnsi="Times New Roman" w:cs="Times New Roman"/>
          <w:lang w:eastAsia="ja-JP"/>
        </w:rPr>
        <w:t xml:space="preserve">which </w:t>
      </w:r>
      <w:r w:rsidRPr="006C7380">
        <w:rPr>
          <w:rFonts w:ascii="Times New Roman" w:hAnsi="Times New Roman" w:cs="Times New Roman"/>
        </w:rPr>
        <w:t>is adequate for streams with low slope and high light availability.</w:t>
      </w:r>
      <w:r w:rsidRPr="006C7380">
        <w:rPr>
          <w:rFonts w:ascii="Times New Roman" w:hAnsi="Times New Roman" w:cs="Times New Roman"/>
          <w:lang w:eastAsia="ja-JP"/>
        </w:rPr>
        <w:t xml:space="preserve">  Alternatively gas exchange can be </w:t>
      </w:r>
      <w:r w:rsidRPr="006C7380">
        <w:rPr>
          <w:rFonts w:ascii="Times New Roman" w:hAnsi="Times New Roman" w:cs="Times New Roman"/>
        </w:rPr>
        <w:t>measured directly</w:t>
      </w:r>
      <w:r w:rsidRPr="006C7380">
        <w:rPr>
          <w:rFonts w:ascii="Times New Roman" w:hAnsi="Times New Roman" w:cs="Times New Roman"/>
          <w:lang w:eastAsia="ja-JP"/>
        </w:rPr>
        <w:t xml:space="preserve"> </w:t>
      </w:r>
      <w:r w:rsidRPr="006C7380">
        <w:rPr>
          <w:rFonts w:ascii="Times New Roman" w:hAnsi="Times New Roman" w:cs="Times New Roman"/>
        </w:rPr>
        <w:t>by diffusing a gas such as propane (C</w:t>
      </w:r>
      <w:r w:rsidRPr="006C7380">
        <w:rPr>
          <w:rFonts w:ascii="Times New Roman" w:hAnsi="Times New Roman" w:cs="Times New Roman"/>
          <w:vertAlign w:val="subscript"/>
        </w:rPr>
        <w:t>3</w:t>
      </w:r>
      <w:r w:rsidRPr="006C7380">
        <w:rPr>
          <w:rFonts w:ascii="Times New Roman" w:hAnsi="Times New Roman" w:cs="Times New Roman"/>
        </w:rPr>
        <w:t>H</w:t>
      </w:r>
      <w:r w:rsidRPr="006C7380">
        <w:rPr>
          <w:rFonts w:ascii="Times New Roman" w:hAnsi="Times New Roman" w:cs="Times New Roman"/>
          <w:vertAlign w:val="subscript"/>
        </w:rPr>
        <w:t>8</w:t>
      </w:r>
      <w:r w:rsidRPr="006C7380">
        <w:rPr>
          <w:rFonts w:ascii="Times New Roman" w:hAnsi="Times New Roman" w:cs="Times New Roman"/>
        </w:rPr>
        <w:t>) or sulfur hexafluoride (SF</w:t>
      </w:r>
      <w:r w:rsidRPr="006C7380">
        <w:rPr>
          <w:rFonts w:ascii="Times New Roman" w:hAnsi="Times New Roman" w:cs="Times New Roman"/>
          <w:vertAlign w:val="subscript"/>
        </w:rPr>
        <w:t>6</w:t>
      </w:r>
      <w:r w:rsidRPr="006C7380">
        <w:rPr>
          <w:rFonts w:ascii="Times New Roman" w:hAnsi="Times New Roman" w:cs="Times New Roman"/>
        </w:rPr>
        <w:t xml:space="preserve">) into the stream at high volumes and measuring </w:t>
      </w:r>
      <w:r w:rsidRPr="006C7380">
        <w:rPr>
          <w:rFonts w:ascii="Times New Roman" w:hAnsi="Times New Roman" w:cs="Times New Roman"/>
          <w:lang w:eastAsia="ja-JP"/>
        </w:rPr>
        <w:t xml:space="preserve">the decline in </w:t>
      </w:r>
      <w:r w:rsidRPr="006C7380">
        <w:rPr>
          <w:rFonts w:ascii="Times New Roman" w:hAnsi="Times New Roman" w:cs="Times New Roman"/>
        </w:rPr>
        <w:t>concentration</w:t>
      </w:r>
      <w:r w:rsidRPr="006C7380">
        <w:rPr>
          <w:rFonts w:ascii="Times New Roman" w:hAnsi="Times New Roman" w:cs="Times New Roman"/>
          <w:lang w:eastAsia="ja-JP"/>
        </w:rPr>
        <w:t xml:space="preserve"> at several distances</w:t>
      </w:r>
      <w:r w:rsidRPr="006C7380">
        <w:rPr>
          <w:rFonts w:ascii="Times New Roman" w:hAnsi="Times New Roman" w:cs="Times New Roman"/>
        </w:rPr>
        <w:t xml:space="preserve"> downstream from the injection point.  This process may however require permits, be cost prohibitive, and the gas may have undesirable effects </w:t>
      </w:r>
      <w:r w:rsidRPr="006C7380">
        <w:rPr>
          <w:rFonts w:ascii="Times New Roman" w:hAnsi="Times New Roman" w:cs="Times New Roman"/>
          <w:lang w:eastAsia="ja-JP"/>
        </w:rPr>
        <w:t xml:space="preserve">in the environment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w:t>
      </w:r>
    </w:p>
    <w:p w14:paraId="58AF4B85"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An alternative to measuring the gas exchange directly in headwater streams may be to estimate this value from physical attributes of the stream and </w:t>
      </w:r>
      <w:r w:rsidRPr="006C7380">
        <w:rPr>
          <w:rFonts w:ascii="Times New Roman" w:hAnsi="Times New Roman" w:cs="Times New Roman"/>
          <w:lang w:eastAsia="ja-JP"/>
        </w:rPr>
        <w:t xml:space="preserve">from </w:t>
      </w:r>
      <w:r w:rsidRPr="006C7380">
        <w:rPr>
          <w:rFonts w:ascii="Times New Roman" w:hAnsi="Times New Roman" w:cs="Times New Roman"/>
        </w:rPr>
        <w:t xml:space="preserve">relationships reported in the literature.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Palumbo and Brown (2014)</w:t>
      </w:r>
      <w:r w:rsidRPr="006C7380">
        <w:rPr>
          <w:rFonts w:ascii="Times New Roman" w:hAnsi="Times New Roman" w:cs="Times New Roman"/>
        </w:rPr>
        <w:fldChar w:fldCharType="end"/>
      </w:r>
      <w:r w:rsidRPr="006C7380">
        <w:rPr>
          <w:rFonts w:ascii="Times New Roman" w:hAnsi="Times New Roman" w:cs="Times New Roman"/>
        </w:rPr>
        <w:t xml:space="preserve"> suggest that stream slope is the most accurate variable to include when predicting gas exchange</w:t>
      </w:r>
      <w:r w:rsidRPr="006C7380">
        <w:rPr>
          <w:rFonts w:ascii="Times New Roman" w:hAnsi="Times New Roman" w:cs="Times New Roman"/>
          <w:lang w:eastAsia="ja-JP"/>
        </w:rPr>
        <w:t xml:space="preserve"> </w:t>
      </w:r>
      <w:r w:rsidRPr="006C7380">
        <w:rPr>
          <w:rFonts w:ascii="Times New Roman" w:hAnsi="Times New Roman" w:cs="Times New Roman"/>
        </w:rPr>
        <w:t xml:space="preserve">and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(2016)</w:t>
      </w:r>
      <w:r w:rsidRPr="006C7380">
        <w:rPr>
          <w:rFonts w:ascii="Times New Roman" w:hAnsi="Times New Roman" w:cs="Times New Roman"/>
        </w:rPr>
        <w:fldChar w:fldCharType="end"/>
      </w:r>
      <w:r w:rsidRPr="006C7380">
        <w:rPr>
          <w:rFonts w:ascii="Times New Roman" w:hAnsi="Times New Roman" w:cs="Times New Roman"/>
        </w:rPr>
        <w:t xml:space="preserve"> report a K</w:t>
      </w:r>
      <w:r w:rsidRPr="006C7380">
        <w:rPr>
          <w:rFonts w:ascii="Times New Roman" w:hAnsi="Times New Roman" w:cs="Times New Roman"/>
          <w:vertAlign w:val="subscript"/>
        </w:rPr>
        <w:t>600</w:t>
      </w:r>
      <w:r w:rsidRPr="006C7380">
        <w:rPr>
          <w:rFonts w:ascii="Times New Roman" w:hAnsi="Times New Roman" w:cs="Times New Roman"/>
        </w:rPr>
        <w:t xml:space="preserve"> </w:t>
      </w:r>
      <w:r w:rsidRPr="006C7380">
        <w:rPr>
          <w:rFonts w:ascii="Times New Roman" w:hAnsi="Times New Roman" w:cs="Times New Roman"/>
          <w:lang w:eastAsia="ja-JP"/>
        </w:rPr>
        <w:t>versus</w:t>
      </w:r>
      <w:r w:rsidRPr="006C7380">
        <w:rPr>
          <w:rFonts w:ascii="Times New Roman" w:hAnsi="Times New Roman" w:cs="Times New Roman"/>
        </w:rPr>
        <w:t xml:space="preserve"> stream slope relationship with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hAnsi="Times New Roman" w:cs="Times New Roman"/>
        </w:rPr>
        <w:t xml:space="preserve"> of 0.89.  Similarly, in a later study,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Madinger (2018)</w:t>
      </w:r>
      <w:r w:rsidRPr="006C7380">
        <w:rPr>
          <w:rFonts w:ascii="Times New Roman" w:hAnsi="Times New Roman" w:cs="Times New Roman"/>
        </w:rPr>
        <w:fldChar w:fldCharType="end"/>
      </w:r>
      <w:r w:rsidRPr="006C7380">
        <w:rPr>
          <w:rFonts w:ascii="Times New Roman" w:hAnsi="Times New Roman" w:cs="Times New Roman"/>
        </w:rPr>
        <w:t xml:space="preserve"> include data from gas injections in small headwater streams </w:t>
      </w:r>
      <w:r w:rsidRPr="006C7380">
        <w:rPr>
          <w:rFonts w:ascii="Times New Roman" w:hAnsi="Times New Roman" w:cs="Times New Roman"/>
          <w:lang w:eastAsia="ja-JP"/>
        </w:rPr>
        <w:t xml:space="preserve">to measure gas exchange </w:t>
      </w:r>
      <w:r w:rsidRPr="006C7380">
        <w:rPr>
          <w:rFonts w:ascii="Times New Roman" w:hAnsi="Times New Roman" w:cs="Times New Roman"/>
        </w:rPr>
        <w:t xml:space="preserve">which produced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hAnsi="Times New Roman" w:cs="Times New Roman"/>
        </w:rPr>
        <w:t xml:space="preserve"> of 0.68</w:t>
      </w:r>
      <w:r w:rsidRPr="006C7380">
        <w:rPr>
          <w:rFonts w:ascii="Times New Roman" w:hAnsi="Times New Roman" w:cs="Times New Roman"/>
          <w:lang w:eastAsia="ja-JP"/>
        </w:rPr>
        <w:t xml:space="preserve"> when related to slope</w:t>
      </w:r>
      <w:r w:rsidRPr="006C7380">
        <w:rPr>
          <w:rFonts w:ascii="Times New Roman" w:hAnsi="Times New Roman" w:cs="Times New Roman"/>
        </w:rPr>
        <w:t xml:space="preserve">.  </w:t>
      </w:r>
      <w:r w:rsidRPr="006C7380">
        <w:rPr>
          <w:rFonts w:ascii="Times New Roman" w:hAnsi="Times New Roman" w:cs="Times New Roman"/>
          <w:lang w:eastAsia="ja-JP"/>
        </w:rPr>
        <w:t>Therefore,</w:t>
      </w:r>
      <w:r w:rsidRPr="006C7380">
        <w:rPr>
          <w:rFonts w:ascii="Times New Roman" w:hAnsi="Times New Roman" w:cs="Times New Roman"/>
        </w:rPr>
        <w:t xml:space="preserve"> it may be possible to </w:t>
      </w:r>
      <w:r w:rsidRPr="006C7380">
        <w:rPr>
          <w:rFonts w:ascii="Times New Roman" w:hAnsi="Times New Roman" w:cs="Times New Roman"/>
          <w:lang w:eastAsia="ja-JP"/>
        </w:rPr>
        <w:t xml:space="preserve">estimate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hAnsi="Times New Roman" w:cs="Times New Roman"/>
        </w:rPr>
        <w:t xml:space="preserve"> from the slope of </w:t>
      </w:r>
      <w:r w:rsidRPr="006C7380">
        <w:rPr>
          <w:rFonts w:ascii="Times New Roman" w:hAnsi="Times New Roman" w:cs="Times New Roman"/>
          <w:lang w:eastAsia="ja-JP"/>
        </w:rPr>
        <w:t>a high gradient</w:t>
      </w:r>
      <w:r w:rsidRPr="006C7380">
        <w:rPr>
          <w:rFonts w:ascii="Times New Roman" w:hAnsi="Times New Roman" w:cs="Times New Roman"/>
        </w:rPr>
        <w:t xml:space="preserve"> stream </w:t>
      </w:r>
      <w:r w:rsidRPr="006C7380">
        <w:rPr>
          <w:rFonts w:ascii="Times New Roman" w:hAnsi="Times New Roman" w:cs="Times New Roman"/>
          <w:lang w:eastAsia="ja-JP"/>
        </w:rPr>
        <w:t xml:space="preserve">for use </w:t>
      </w:r>
      <w:r w:rsidRPr="006C7380">
        <w:rPr>
          <w:rFonts w:ascii="Times New Roman" w:hAnsi="Times New Roman" w:cs="Times New Roman"/>
        </w:rPr>
        <w:t xml:space="preserve">in the inverse model to estimate stream metabolism. </w:t>
      </w:r>
    </w:p>
    <w:p w14:paraId="57F11C36" w14:textId="6AFE1AA0"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Stream metabolism is frequently controlled by the availability of nutrients and energy sources.  Dissolved organic carbon (DOC) often contains labile components which serve as an energy source that </w:t>
      </w:r>
      <w:del w:id="67" w:author="Zach Lessig" w:date="2019-07-28T16:30:00Z">
        <w:r w:rsidRPr="006C7380" w:rsidDel="00066710">
          <w:rPr>
            <w:rFonts w:ascii="Times New Roman" w:hAnsi="Times New Roman" w:cs="Times New Roman"/>
          </w:rPr>
          <w:delText>i</w:delText>
        </w:r>
      </w:del>
      <w:ins w:id="68" w:author="Zach Lessig" w:date="2019-07-28T16:30:00Z">
        <w:r w:rsidR="00066710">
          <w:rPr>
            <w:rFonts w:ascii="Times New Roman" w:hAnsi="Times New Roman" w:cs="Times New Roman"/>
          </w:rPr>
          <w:t>are</w:t>
        </w:r>
      </w:ins>
      <w:del w:id="69" w:author="Zach Lessig" w:date="2019-07-28T16:30:00Z">
        <w:r w:rsidRPr="006C7380" w:rsidDel="00066710">
          <w:rPr>
            <w:rFonts w:ascii="Times New Roman" w:hAnsi="Times New Roman" w:cs="Times New Roman"/>
          </w:rPr>
          <w:delText>s</w:delText>
        </w:r>
      </w:del>
      <w:r w:rsidRPr="006C7380">
        <w:rPr>
          <w:rFonts w:ascii="Times New Roman" w:hAnsi="Times New Roman" w:cs="Times New Roman"/>
        </w:rPr>
        <w:t xml:space="preserve"> readily metabolized by stream heterotrophic organisms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(Findlay et al. 1993)</w:t>
      </w:r>
      <w:r w:rsidRPr="006C7380">
        <w:rPr>
          <w:rFonts w:ascii="Times New Roman" w:hAnsi="Times New Roman" w:cs="Times New Roman"/>
        </w:rPr>
        <w:fldChar w:fldCharType="end"/>
      </w:r>
      <w:r w:rsidRPr="006C7380">
        <w:rPr>
          <w:rFonts w:ascii="Times New Roman" w:hAnsi="Times New Roman" w:cs="Times New Roman"/>
        </w:rPr>
        <w:t xml:space="preserve"> and increases in labile DOC may stimulate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(Bernhardt and Likens 2002)</w:t>
      </w:r>
      <w:r w:rsidRPr="006C7380">
        <w:rPr>
          <w:rFonts w:ascii="Times New Roman" w:hAnsi="Times New Roman" w:cs="Times New Roman"/>
        </w:rPr>
        <w:fldChar w:fldCharType="end"/>
      </w:r>
      <w:r w:rsidRPr="006C7380">
        <w:rPr>
          <w:rFonts w:ascii="Times New Roman" w:hAnsi="Times New Roman" w:cs="Times New Roman"/>
        </w:rPr>
        <w:t>.  Dissolved organic carbon is also associated with increases in GPP</w:t>
      </w:r>
      <w:ins w:id="70" w:author="Zach Lessig" w:date="2019-07-28T16:36:00Z">
        <w:r w:rsidR="00864BCC">
          <w:rPr>
            <w:rFonts w:ascii="Times New Roman" w:hAnsi="Times New Roman" w:cs="Times New Roman"/>
          </w:rPr>
          <w:t>,</w:t>
        </w:r>
      </w:ins>
      <w:r w:rsidRPr="006C7380">
        <w:rPr>
          <w:rFonts w:ascii="Times New Roman" w:hAnsi="Times New Roman" w:cs="Times New Roman"/>
        </w:rPr>
        <w:t xml:space="preserve"> however it is implicated as a result of GPP through cellular leakage </w:t>
      </w:r>
      <w:ins w:id="71" w:author="Zach Lessig" w:date="2019-07-28T16:31:00Z">
        <w:r w:rsidR="00864BCC">
          <w:rPr>
            <w:rFonts w:ascii="Times New Roman" w:hAnsi="Times New Roman" w:cs="Times New Roman"/>
          </w:rPr>
          <w:t xml:space="preserve">rather than a cause </w:t>
        </w:r>
      </w:ins>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(Robbins et al. 2017)</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lang w:eastAsia="ja-JP"/>
        </w:rPr>
        <w:t xml:space="preserve"> Inorganic</w:t>
      </w:r>
      <w:r w:rsidRPr="006C7380">
        <w:rPr>
          <w:rFonts w:ascii="Times New Roman" w:hAnsi="Times New Roman" w:cs="Times New Roman"/>
        </w:rPr>
        <w:t xml:space="preserve"> nitrogen</w:t>
      </w:r>
      <w:del w:id="72" w:author="Zach Lessig" w:date="2019-07-28T16:32:00Z">
        <w:r w:rsidRPr="006C7380" w:rsidDel="00864BCC">
          <w:rPr>
            <w:rFonts w:ascii="Times New Roman" w:hAnsi="Times New Roman" w:cs="Times New Roman"/>
          </w:rPr>
          <w:delText xml:space="preserve"> (N)</w:delText>
        </w:r>
      </w:del>
      <w:r w:rsidRPr="006C7380">
        <w:rPr>
          <w:rFonts w:ascii="Times New Roman" w:hAnsi="Times New Roman" w:cs="Times New Roman"/>
        </w:rPr>
        <w:t xml:space="preserve"> as ammonium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w:t>
      </w:r>
      <w:r w:rsidRPr="006C7380">
        <w:rPr>
          <w:rFonts w:ascii="Times New Roman" w:hAnsi="Times New Roman" w:cs="Times New Roman"/>
          <w:lang w:eastAsia="ja-JP"/>
        </w:rPr>
        <w:t xml:space="preserve"> or</w:t>
      </w:r>
      <w:r w:rsidRPr="006C7380">
        <w:rPr>
          <w:rFonts w:ascii="Times New Roman" w:hAnsi="Times New Roman" w:cs="Times New Roman"/>
        </w:rPr>
        <w:t xml:space="preserve"> nitrate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w:t>
      </w:r>
      <w:r w:rsidRPr="006C7380">
        <w:rPr>
          <w:rFonts w:ascii="Times New Roman" w:hAnsi="Times New Roman" w:cs="Times New Roman"/>
          <w:lang w:eastAsia="ja-JP"/>
        </w:rPr>
        <w:t>,</w:t>
      </w:r>
      <w:r w:rsidRPr="006C7380">
        <w:rPr>
          <w:rFonts w:ascii="Times New Roman" w:hAnsi="Times New Roman" w:cs="Times New Roman"/>
        </w:rPr>
        <w:t xml:space="preserve"> and </w:t>
      </w:r>
      <w:r w:rsidRPr="006C7380">
        <w:rPr>
          <w:rFonts w:ascii="Times New Roman" w:hAnsi="Times New Roman" w:cs="Times New Roman"/>
          <w:lang w:eastAsia="ja-JP"/>
        </w:rPr>
        <w:t xml:space="preserve">inorganic </w:t>
      </w:r>
      <w:r w:rsidRPr="006C7380">
        <w:rPr>
          <w:rFonts w:ascii="Times New Roman" w:hAnsi="Times New Roman" w:cs="Times New Roman"/>
        </w:rPr>
        <w:t>phosphorus</w:t>
      </w:r>
      <w:del w:id="73" w:author="Zach Lessig" w:date="2019-07-28T16:32:00Z">
        <w:r w:rsidRPr="006C7380" w:rsidDel="00864BCC">
          <w:rPr>
            <w:rFonts w:ascii="Times New Roman" w:hAnsi="Times New Roman" w:cs="Times New Roman"/>
          </w:rPr>
          <w:delText xml:space="preserve"> (P)</w:delText>
        </w:r>
      </w:del>
      <w:r w:rsidRPr="006C7380">
        <w:rPr>
          <w:rFonts w:ascii="Times New Roman" w:hAnsi="Times New Roman" w:cs="Times New Roman"/>
        </w:rPr>
        <w:t xml:space="preserve"> </w:t>
      </w:r>
      <w:r w:rsidRPr="006C7380">
        <w:rPr>
          <w:rFonts w:ascii="Times New Roman" w:hAnsi="Times New Roman" w:cs="Times New Roman"/>
          <w:lang w:eastAsia="ja-JP"/>
        </w:rPr>
        <w:t xml:space="preserve">as </w:t>
      </w:r>
      <w:r w:rsidRPr="006C7380">
        <w:rPr>
          <w:rFonts w:ascii="Times New Roman" w:hAnsi="Times New Roman" w:cs="Times New Roman"/>
        </w:rPr>
        <w:t>phosphate (PO</w:t>
      </w:r>
      <w:r w:rsidRPr="006C7380">
        <w:rPr>
          <w:rFonts w:ascii="Times New Roman" w:hAnsi="Times New Roman" w:cs="Times New Roman"/>
          <w:vertAlign w:val="subscript"/>
        </w:rPr>
        <w:t>4</w:t>
      </w:r>
      <w:r w:rsidRPr="006C7380">
        <w:rPr>
          <w:rFonts w:ascii="Times New Roman" w:hAnsi="Times New Roman" w:cs="Times New Roman"/>
          <w:vertAlign w:val="superscript"/>
        </w:rPr>
        <w:t>3-</w:t>
      </w:r>
      <w:r w:rsidRPr="006C7380">
        <w:rPr>
          <w:rFonts w:ascii="Times New Roman" w:hAnsi="Times New Roman" w:cs="Times New Roman"/>
        </w:rPr>
        <w:t xml:space="preserve">), are also known to increase the metabolism of headwater microbes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(Benstead et al. 2009)</w:t>
      </w:r>
      <w:r w:rsidRPr="006C7380">
        <w:rPr>
          <w:rFonts w:ascii="Times New Roman" w:hAnsi="Times New Roman" w:cs="Times New Roman"/>
        </w:rPr>
        <w:fldChar w:fldCharType="end"/>
      </w:r>
      <w:r w:rsidRPr="006C7380">
        <w:rPr>
          <w:rFonts w:ascii="Times New Roman" w:hAnsi="Times New Roman" w:cs="Times New Roman"/>
        </w:rPr>
        <w:t xml:space="preserve"> via increases in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2001)</w:t>
      </w:r>
      <w:r w:rsidRPr="006C7380">
        <w:rPr>
          <w:rFonts w:ascii="Times New Roman" w:hAnsi="Times New Roman" w:cs="Times New Roman"/>
        </w:rPr>
        <w:fldChar w:fldCharType="end"/>
      </w:r>
      <w:r w:rsidRPr="006C7380">
        <w:rPr>
          <w:rFonts w:ascii="Times New Roman" w:hAnsi="Times New Roman" w:cs="Times New Roman"/>
        </w:rPr>
        <w:t xml:space="preserv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(Pascoal et al. 2005)</w:t>
      </w:r>
      <w:r w:rsidRPr="006C7380">
        <w:rPr>
          <w:rFonts w:ascii="Times New Roman" w:hAnsi="Times New Roman" w:cs="Times New Roman"/>
        </w:rPr>
        <w:fldChar w:fldCharType="end"/>
      </w:r>
      <w:r w:rsidRPr="006C7380">
        <w:rPr>
          <w:rFonts w:ascii="Times New Roman" w:hAnsi="Times New Roman" w:cs="Times New Roman"/>
        </w:rPr>
        <w:t xml:space="preserve">, and trout biomass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(Artigas et al. 2013)</w:t>
      </w:r>
      <w:r w:rsidRPr="006C7380">
        <w:rPr>
          <w:rFonts w:ascii="Times New Roman" w:hAnsi="Times New Roman" w:cs="Times New Roman"/>
        </w:rPr>
        <w:fldChar w:fldCharType="end"/>
      </w:r>
      <w:r w:rsidRPr="006C7380">
        <w:rPr>
          <w:rFonts w:ascii="Times New Roman" w:hAnsi="Times New Roman" w:cs="Times New Roman"/>
        </w:rPr>
        <w:t xml:space="preserve">.  Light availability is the major stimulant of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and is also associated with ER due at least in part to photorespiration of autotrophs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(Parkhill and Gulliver 1999)</w:t>
      </w:r>
      <w:r w:rsidRPr="006C7380">
        <w:rPr>
          <w:rFonts w:ascii="Times New Roman" w:hAnsi="Times New Roman" w:cs="Times New Roman"/>
        </w:rPr>
        <w:fldChar w:fldCharType="end"/>
      </w:r>
      <w:r w:rsidRPr="006C7380">
        <w:rPr>
          <w:rFonts w:ascii="Times New Roman" w:hAnsi="Times New Roman" w:cs="Times New Roman"/>
        </w:rPr>
        <w:t>.  Trout biomass is also linked to light availability</w:t>
      </w:r>
      <w:ins w:id="74" w:author="Zach Lessig" w:date="2019-07-28T16:32:00Z">
        <w:r w:rsidR="00864BCC">
          <w:rPr>
            <w:rFonts w:ascii="Times New Roman" w:hAnsi="Times New Roman" w:cs="Times New Roman"/>
          </w:rPr>
          <w:t>,</w:t>
        </w:r>
      </w:ins>
      <w:r w:rsidRPr="006C7380">
        <w:rPr>
          <w:rFonts w:ascii="Times New Roman" w:hAnsi="Times New Roman" w:cs="Times New Roman"/>
        </w:rPr>
        <w:t xml:space="preserve"> probably as a result of multiple mechanisms </w:t>
      </w:r>
      <w:r w:rsidRPr="006C7380">
        <w:rPr>
          <w:rFonts w:ascii="Times New Roman" w:hAnsi="Times New Roman" w:cs="Times New Roman"/>
          <w:lang w:eastAsia="ja-JP"/>
        </w:rPr>
        <w:t>including increased prey availability</w:t>
      </w:r>
      <w:ins w:id="75" w:author="Zach Lessig" w:date="2019-07-28T16:36:00Z">
        <w:r w:rsidR="00864BCC">
          <w:rPr>
            <w:rFonts w:ascii="Times New Roman" w:hAnsi="Times New Roman" w:cs="Times New Roman"/>
            <w:lang w:eastAsia="ja-JP"/>
          </w:rPr>
          <w:t>,</w:t>
        </w:r>
      </w:ins>
      <w:r w:rsidRPr="006C7380">
        <w:rPr>
          <w:rFonts w:ascii="Times New Roman" w:hAnsi="Times New Roman" w:cs="Times New Roman"/>
          <w:lang w:eastAsia="ja-JP"/>
        </w:rPr>
        <w:t xml:space="preserve"> because of open canopies, or trophic cascades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2017a)</w:t>
      </w:r>
      <w:r w:rsidRPr="006C7380">
        <w:rPr>
          <w:rFonts w:ascii="Times New Roman" w:hAnsi="Times New Roman" w:cs="Times New Roman"/>
        </w:rPr>
        <w:fldChar w:fldCharType="end"/>
      </w:r>
      <w:r w:rsidRPr="006C7380">
        <w:rPr>
          <w:rFonts w:ascii="Times New Roman" w:hAnsi="Times New Roman" w:cs="Times New Roman"/>
        </w:rPr>
        <w:t>.</w:t>
      </w:r>
    </w:p>
    <w:p w14:paraId="57D416DD" w14:textId="4A1B7760"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The presence of trout in </w:t>
      </w:r>
      <w:del w:id="76" w:author="Zach Lessig" w:date="2019-07-28T16:33:00Z">
        <w:r w:rsidRPr="006C7380" w:rsidDel="00864BCC">
          <w:rPr>
            <w:rFonts w:ascii="Times New Roman" w:hAnsi="Times New Roman" w:cs="Times New Roman"/>
          </w:rPr>
          <w:delText xml:space="preserve">a </w:delText>
        </w:r>
      </w:del>
      <w:r w:rsidRPr="006C7380">
        <w:rPr>
          <w:rFonts w:ascii="Times New Roman" w:hAnsi="Times New Roman" w:cs="Times New Roman"/>
        </w:rPr>
        <w:t>headwater stream</w:t>
      </w:r>
      <w:ins w:id="77" w:author="Zach Lessig" w:date="2019-07-28T16:33:00Z">
        <w:r w:rsidR="00864BCC">
          <w:rPr>
            <w:rFonts w:ascii="Times New Roman" w:hAnsi="Times New Roman" w:cs="Times New Roman"/>
          </w:rPr>
          <w:t>s</w:t>
        </w:r>
      </w:ins>
      <w:r w:rsidRPr="006C7380">
        <w:rPr>
          <w:rFonts w:ascii="Times New Roman" w:hAnsi="Times New Roman" w:cs="Times New Roman"/>
        </w:rPr>
        <w:t xml:space="preserve"> may also relate to overall stream metabolism.  For example, the respiration of trout will be included directly in the stream ER estimate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1972)</w:t>
      </w:r>
      <w:r w:rsidRPr="006C7380">
        <w:rPr>
          <w:rFonts w:ascii="Times New Roman" w:hAnsi="Times New Roman" w:cs="Times New Roman"/>
        </w:rPr>
        <w:fldChar w:fldCharType="end"/>
      </w:r>
      <w:r w:rsidRPr="006C7380">
        <w:rPr>
          <w:rFonts w:ascii="Times New Roman" w:hAnsi="Times New Roman" w:cs="Times New Roman"/>
        </w:rPr>
        <w:t xml:space="preserve">, so more trout may be related to higher ER.  Presence of trout could also affect GPP via a trophic cascade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(Young et al. 2008)</w:t>
      </w:r>
      <w:r w:rsidRPr="006C7380">
        <w:rPr>
          <w:rFonts w:ascii="Times New Roman" w:hAnsi="Times New Roman" w:cs="Times New Roman"/>
        </w:rPr>
        <w:fldChar w:fldCharType="end"/>
      </w:r>
      <w:r w:rsidRPr="006C7380">
        <w:rPr>
          <w:rFonts w:ascii="Times New Roman" w:hAnsi="Times New Roman" w:cs="Times New Roman"/>
          <w:lang w:eastAsia="ja-JP"/>
        </w:rPr>
        <w:t xml:space="preserve">, which </w:t>
      </w:r>
      <w:r w:rsidRPr="006C7380">
        <w:rPr>
          <w:rFonts w:ascii="Times New Roman" w:hAnsi="Times New Roman" w:cs="Times New Roman"/>
        </w:rPr>
        <w:t xml:space="preserve">occurs when a change in the presence or activity of organisms at a higher trophic level affects the organisms of </w:t>
      </w:r>
      <w:r w:rsidRPr="006C7380">
        <w:rPr>
          <w:rFonts w:ascii="Times New Roman" w:hAnsi="Times New Roman" w:cs="Times New Roman"/>
          <w:lang w:eastAsia="ja-JP"/>
        </w:rPr>
        <w:t xml:space="preserve">lower </w:t>
      </w:r>
      <w:r w:rsidRPr="006C7380">
        <w:rPr>
          <w:rFonts w:ascii="Times New Roman" w:hAnsi="Times New Roman" w:cs="Times New Roman"/>
        </w:rPr>
        <w:t xml:space="preserve">trophic levels through indirect pathways.  In the case of trout for example, </w:t>
      </w:r>
      <w:r w:rsidRPr="006C7380">
        <w:rPr>
          <w:rFonts w:ascii="Times New Roman" w:hAnsi="Times New Roman" w:cs="Times New Roman"/>
          <w:lang w:eastAsia="ja-JP"/>
        </w:rPr>
        <w:t xml:space="preserve">if </w:t>
      </w:r>
      <w:r w:rsidRPr="006C7380">
        <w:rPr>
          <w:rFonts w:ascii="Times New Roman" w:hAnsi="Times New Roman" w:cs="Times New Roman"/>
        </w:rPr>
        <w:t>more fish consume more invertebrates which</w:t>
      </w:r>
      <w:ins w:id="78" w:author="Zach Lessig" w:date="2019-07-28T16:37:00Z">
        <w:r w:rsidR="00864BCC">
          <w:rPr>
            <w:rFonts w:ascii="Times New Roman" w:hAnsi="Times New Roman" w:cs="Times New Roman"/>
          </w:rPr>
          <w:t>,</w:t>
        </w:r>
      </w:ins>
      <w:r w:rsidRPr="006C7380">
        <w:rPr>
          <w:rFonts w:ascii="Times New Roman" w:hAnsi="Times New Roman" w:cs="Times New Roman"/>
        </w:rPr>
        <w:t xml:space="preserve"> in turn</w:t>
      </w:r>
      <w:ins w:id="79" w:author="Zach Lessig" w:date="2019-07-28T16:37:00Z">
        <w:r w:rsidR="00864BCC">
          <w:rPr>
            <w:rFonts w:ascii="Times New Roman" w:hAnsi="Times New Roman" w:cs="Times New Roman"/>
          </w:rPr>
          <w:t>,</w:t>
        </w:r>
      </w:ins>
      <w:r w:rsidRPr="006C7380">
        <w:rPr>
          <w:rFonts w:ascii="Times New Roman" w:hAnsi="Times New Roman" w:cs="Times New Roman"/>
        </w:rPr>
        <w:t xml:space="preserve"> consume less algae, </w:t>
      </w:r>
      <w:r w:rsidRPr="006C7380">
        <w:rPr>
          <w:rFonts w:ascii="Times New Roman" w:hAnsi="Times New Roman" w:cs="Times New Roman"/>
          <w:lang w:eastAsia="ja-JP"/>
        </w:rPr>
        <w:t xml:space="preserve">this could cause </w:t>
      </w:r>
      <w:r w:rsidRPr="006C7380">
        <w:rPr>
          <w:rFonts w:ascii="Times New Roman" w:hAnsi="Times New Roman" w:cs="Times New Roman"/>
        </w:rPr>
        <w:t>higher rates of GPP.  It also remains a possibility that trout productivity is simply linked to environmental factors such as light or nutrients that also influence whole</w:t>
      </w:r>
      <w:ins w:id="80" w:author="Zach Lessig" w:date="2019-07-28T16:37:00Z">
        <w:r w:rsidR="00864BCC">
          <w:rPr>
            <w:rFonts w:ascii="Times New Roman" w:hAnsi="Times New Roman" w:cs="Times New Roman"/>
          </w:rPr>
          <w:t>-</w:t>
        </w:r>
      </w:ins>
      <w:del w:id="81" w:author="Zach Lessig" w:date="2019-07-28T16:37:00Z">
        <w:r w:rsidRPr="006C7380" w:rsidDel="00864BCC">
          <w:rPr>
            <w:rFonts w:ascii="Times New Roman" w:hAnsi="Times New Roman" w:cs="Times New Roman"/>
          </w:rPr>
          <w:delText xml:space="preserve"> </w:delText>
        </w:r>
      </w:del>
      <w:r w:rsidRPr="006C7380">
        <w:rPr>
          <w:rFonts w:ascii="Times New Roman" w:hAnsi="Times New Roman" w:cs="Times New Roman"/>
        </w:rPr>
        <w:t xml:space="preserve">stream metabolism.  In other words, productive streams </w:t>
      </w:r>
      <w:ins w:id="82" w:author="Zach Lessig" w:date="2019-07-28T16:39:00Z">
        <w:r w:rsidR="00864BCC">
          <w:rPr>
            <w:rFonts w:ascii="Times New Roman" w:hAnsi="Times New Roman" w:cs="Times New Roman"/>
          </w:rPr>
          <w:t>may be</w:t>
        </w:r>
      </w:ins>
      <w:del w:id="83" w:author="Zach Lessig" w:date="2019-07-28T16:39:00Z">
        <w:r w:rsidRPr="006C7380" w:rsidDel="00864BCC">
          <w:rPr>
            <w:rFonts w:ascii="Times New Roman" w:hAnsi="Times New Roman" w:cs="Times New Roman"/>
          </w:rPr>
          <w:delText>are</w:delText>
        </w:r>
      </w:del>
      <w:r w:rsidRPr="006C7380">
        <w:rPr>
          <w:rFonts w:ascii="Times New Roman" w:hAnsi="Times New Roman" w:cs="Times New Roman"/>
        </w:rPr>
        <w:t xml:space="preserve"> more productive at all trophic levels.  </w:t>
      </w:r>
      <w:ins w:id="84" w:author="Zach Lessig" w:date="2019-07-28T16:39:00Z">
        <w:r w:rsidR="00864BCC">
          <w:rPr>
            <w:rFonts w:ascii="Times New Roman" w:hAnsi="Times New Roman" w:cs="Times New Roman"/>
          </w:rPr>
          <w:t>T</w:t>
        </w:r>
      </w:ins>
      <w:del w:id="85" w:author="Zach Lessig" w:date="2019-07-28T16:39:00Z">
        <w:r w:rsidRPr="006C7380" w:rsidDel="00864BCC">
          <w:rPr>
            <w:rFonts w:ascii="Times New Roman" w:hAnsi="Times New Roman" w:cs="Times New Roman"/>
          </w:rPr>
          <w:delText>To that end, t</w:delText>
        </w:r>
      </w:del>
      <w:r w:rsidRPr="006C7380">
        <w:rPr>
          <w:rFonts w:ascii="Times New Roman" w:hAnsi="Times New Roman" w:cs="Times New Roman"/>
        </w:rPr>
        <w:t xml:space="preserve">here </w:t>
      </w:r>
      <w:ins w:id="86" w:author="Zach Lessig" w:date="2019-07-28T16:39:00Z">
        <w:r w:rsidR="00864BCC">
          <w:rPr>
            <w:rFonts w:ascii="Times New Roman" w:hAnsi="Times New Roman" w:cs="Times New Roman"/>
          </w:rPr>
          <w:t xml:space="preserve">also </w:t>
        </w:r>
      </w:ins>
      <w:r w:rsidRPr="006C7380">
        <w:rPr>
          <w:rFonts w:ascii="Times New Roman" w:hAnsi="Times New Roman" w:cs="Times New Roman"/>
        </w:rPr>
        <w:t>appears to be a lack of research directly investigating the relationship of whole</w:t>
      </w:r>
      <w:ins w:id="87" w:author="Zach Lessig" w:date="2019-07-28T16:39:00Z">
        <w:r w:rsidR="00864BCC">
          <w:rPr>
            <w:rFonts w:ascii="Times New Roman" w:hAnsi="Times New Roman" w:cs="Times New Roman"/>
          </w:rPr>
          <w:t>-</w:t>
        </w:r>
      </w:ins>
      <w:del w:id="88" w:author="Zach Lessig" w:date="2019-07-28T16:39:00Z">
        <w:r w:rsidRPr="006C7380" w:rsidDel="00864BCC">
          <w:rPr>
            <w:rFonts w:ascii="Times New Roman" w:hAnsi="Times New Roman" w:cs="Times New Roman"/>
          </w:rPr>
          <w:delText xml:space="preserve"> </w:delText>
        </w:r>
      </w:del>
      <w:r w:rsidRPr="006C7380">
        <w:rPr>
          <w:rFonts w:ascii="Times New Roman" w:hAnsi="Times New Roman" w:cs="Times New Roman"/>
        </w:rPr>
        <w:t xml:space="preserve">stream metabolism to higher trophic levels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xml:space="preserve">, and if a study </w:t>
      </w:r>
      <w:r w:rsidRPr="006C7380">
        <w:rPr>
          <w:rFonts w:ascii="Times New Roman" w:hAnsi="Times New Roman" w:cs="Times New Roman"/>
          <w:lang w:eastAsia="ja-JP"/>
        </w:rPr>
        <w:t>could</w:t>
      </w:r>
      <w:r w:rsidRPr="006C7380">
        <w:rPr>
          <w:rFonts w:ascii="Times New Roman" w:hAnsi="Times New Roman" w:cs="Times New Roman"/>
        </w:rPr>
        <w:t xml:space="preserve"> show they are linked, there may be management implications.  For example, knowing fish population numbers is important for management, but measuring population size is also resource intensive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(Quist et al. 2009)</w:t>
      </w:r>
      <w:r w:rsidRPr="006C7380">
        <w:rPr>
          <w:rFonts w:ascii="Times New Roman" w:hAnsi="Times New Roman" w:cs="Times New Roman"/>
        </w:rPr>
        <w:fldChar w:fldCharType="end"/>
      </w:r>
      <w:r w:rsidRPr="006C7380">
        <w:rPr>
          <w:rFonts w:ascii="Times New Roman" w:hAnsi="Times New Roman" w:cs="Times New Roman"/>
        </w:rPr>
        <w:t xml:space="preserve">.  If a relationship between stream metabolism and fish </w:t>
      </w:r>
      <w:r w:rsidRPr="006C7380">
        <w:rPr>
          <w:rFonts w:ascii="Times New Roman" w:hAnsi="Times New Roman" w:cs="Times New Roman"/>
          <w:lang w:eastAsia="ja-JP"/>
        </w:rPr>
        <w:t>could</w:t>
      </w:r>
      <w:r w:rsidRPr="006C7380">
        <w:rPr>
          <w:rFonts w:ascii="Times New Roman" w:hAnsi="Times New Roman" w:cs="Times New Roman"/>
        </w:rPr>
        <w:t xml:space="preserve"> be established, the need for time consuming fish population estimates could be reduced.</w:t>
      </w:r>
    </w:p>
    <w:p w14:paraId="7E7DEE8E" w14:textId="264F1CDA" w:rsidR="002D0F99" w:rsidDel="00DB0C27" w:rsidRDefault="002D0F99" w:rsidP="00DB0C27">
      <w:pPr>
        <w:spacing w:line="480" w:lineRule="auto"/>
        <w:rPr>
          <w:del w:id="89" w:author="Zach Lessig" w:date="2019-07-29T08:46:00Z"/>
          <w:rFonts w:ascii="Times New Roman" w:hAnsi="Times New Roman" w:cs="Times New Roman"/>
        </w:rPr>
        <w:pPrChange w:id="90" w:author="Zach Lessig" w:date="2019-07-29T08:47:00Z">
          <w:pPr>
            <w:spacing w:line="480" w:lineRule="auto"/>
            <w:ind w:firstLine="720"/>
          </w:pPr>
        </w:pPrChange>
      </w:pPr>
      <w:r w:rsidRPr="006C7380">
        <w:rPr>
          <w:rFonts w:ascii="Times New Roman" w:hAnsi="Times New Roman" w:cs="Times New Roman"/>
        </w:rPr>
        <w:t>The ultimate goal of this study was to use estimates of stream metabolism with a derived gas exchange value to predict trout biomass in headwater streams and to investigate wh</w:t>
      </w:r>
      <w:ins w:id="91" w:author="Zach Lessig" w:date="2019-07-28T16:39:00Z">
        <w:r w:rsidR="00864BCC">
          <w:rPr>
            <w:rFonts w:ascii="Times New Roman" w:hAnsi="Times New Roman" w:cs="Times New Roman"/>
          </w:rPr>
          <w:t>ich</w:t>
        </w:r>
      </w:ins>
      <w:del w:id="92" w:author="Zach Lessig" w:date="2019-07-28T16:39:00Z">
        <w:r w:rsidRPr="006C7380" w:rsidDel="00864BCC">
          <w:rPr>
            <w:rFonts w:ascii="Times New Roman" w:hAnsi="Times New Roman" w:cs="Times New Roman"/>
          </w:rPr>
          <w:delText>at</w:delText>
        </w:r>
      </w:del>
      <w:r w:rsidRPr="006C7380">
        <w:rPr>
          <w:rFonts w:ascii="Times New Roman" w:hAnsi="Times New Roman" w:cs="Times New Roman"/>
        </w:rPr>
        <w:t xml:space="preserve"> water quality parameters best predict stream metabolism and trout biomass.</w:t>
      </w:r>
    </w:p>
    <w:p w14:paraId="4412A80B" w14:textId="77777777" w:rsidR="00DB0C27" w:rsidRPr="00AB70FE" w:rsidRDefault="00DB0C27" w:rsidP="00C670E4">
      <w:pPr>
        <w:spacing w:line="480" w:lineRule="auto"/>
        <w:ind w:firstLine="720"/>
        <w:rPr>
          <w:ins w:id="93" w:author="Zach Lessig" w:date="2019-07-29T08:47:00Z"/>
          <w:rFonts w:ascii="Times New Roman" w:hAnsi="Times New Roman" w:cs="Times New Roman"/>
          <w:rPrChange w:id="94" w:author="Zach Lessig" w:date="2019-07-29T12:33:00Z">
            <w:rPr>
              <w:ins w:id="95" w:author="Zach Lessig" w:date="2019-07-29T08:47:00Z"/>
              <w:rFonts w:ascii="Times New Roman" w:hAnsi="Times New Roman" w:cs="Times New Roman"/>
              <w:i/>
            </w:rPr>
          </w:rPrChange>
        </w:rPr>
      </w:pPr>
    </w:p>
    <w:p w14:paraId="1DE22CA2" w14:textId="77777777" w:rsidR="00AB70FE" w:rsidRPr="00C670E4" w:rsidRDefault="00AB70FE" w:rsidP="00DB0C27">
      <w:pPr>
        <w:spacing w:line="480" w:lineRule="auto"/>
        <w:jc w:val="center"/>
        <w:rPr>
          <w:ins w:id="96" w:author="Zach Lessig" w:date="2019-07-29T12:31:00Z"/>
          <w:rFonts w:ascii="Times New Roman" w:hAnsi="Times New Roman" w:cs="Times New Roman"/>
        </w:rPr>
        <w:pPrChange w:id="97" w:author="Zach Lessig" w:date="2019-07-29T08:47:00Z">
          <w:pPr>
            <w:spacing w:line="480" w:lineRule="auto"/>
            <w:ind w:firstLine="720"/>
          </w:pPr>
        </w:pPrChange>
      </w:pPr>
    </w:p>
    <w:p w14:paraId="05654F34" w14:textId="77777777" w:rsidR="00AB70FE" w:rsidRPr="00C670E4" w:rsidRDefault="00AB70FE" w:rsidP="00DB0C27">
      <w:pPr>
        <w:spacing w:line="480" w:lineRule="auto"/>
        <w:jc w:val="center"/>
        <w:rPr>
          <w:ins w:id="98" w:author="Zach Lessig" w:date="2019-07-29T12:31:00Z"/>
          <w:rFonts w:ascii="Times New Roman" w:hAnsi="Times New Roman" w:cs="Times New Roman"/>
        </w:rPr>
        <w:pPrChange w:id="99" w:author="Zach Lessig" w:date="2019-07-29T08:47:00Z">
          <w:pPr>
            <w:spacing w:line="480" w:lineRule="auto"/>
            <w:ind w:firstLine="720"/>
          </w:pPr>
        </w:pPrChange>
      </w:pPr>
    </w:p>
    <w:p w14:paraId="59560D08" w14:textId="77777777" w:rsidR="00AB70FE" w:rsidRPr="00C670E4" w:rsidRDefault="00AB70FE" w:rsidP="00DB0C27">
      <w:pPr>
        <w:spacing w:line="480" w:lineRule="auto"/>
        <w:jc w:val="center"/>
        <w:rPr>
          <w:ins w:id="100" w:author="Zach Lessig" w:date="2019-07-29T12:31:00Z"/>
          <w:rFonts w:ascii="Times New Roman" w:hAnsi="Times New Roman" w:cs="Times New Roman"/>
        </w:rPr>
        <w:pPrChange w:id="101" w:author="Zach Lessig" w:date="2019-07-29T08:47:00Z">
          <w:pPr>
            <w:spacing w:line="480" w:lineRule="auto"/>
            <w:ind w:firstLine="720"/>
          </w:pPr>
        </w:pPrChange>
      </w:pPr>
    </w:p>
    <w:p w14:paraId="58CD3238" w14:textId="77777777" w:rsidR="00AB70FE" w:rsidRPr="00C670E4" w:rsidRDefault="00AB70FE" w:rsidP="00DB0C27">
      <w:pPr>
        <w:spacing w:line="480" w:lineRule="auto"/>
        <w:jc w:val="center"/>
        <w:rPr>
          <w:ins w:id="102" w:author="Zach Lessig" w:date="2019-07-29T12:31:00Z"/>
          <w:rFonts w:ascii="Times New Roman" w:hAnsi="Times New Roman" w:cs="Times New Roman"/>
        </w:rPr>
        <w:pPrChange w:id="103" w:author="Zach Lessig" w:date="2019-07-29T08:47:00Z">
          <w:pPr>
            <w:spacing w:line="480" w:lineRule="auto"/>
            <w:ind w:firstLine="720"/>
          </w:pPr>
        </w:pPrChange>
      </w:pPr>
    </w:p>
    <w:p w14:paraId="426AE7AF" w14:textId="2A820381" w:rsidR="005A7983" w:rsidRPr="00C670E4" w:rsidDel="00DB0C27" w:rsidRDefault="00DB0C27" w:rsidP="00DB0C27">
      <w:pPr>
        <w:spacing w:line="480" w:lineRule="auto"/>
        <w:ind w:firstLine="720"/>
        <w:jc w:val="center"/>
        <w:rPr>
          <w:del w:id="104" w:author="Zach Lessig" w:date="2019-07-29T08:46:00Z"/>
          <w:rFonts w:ascii="Times New Roman" w:hAnsi="Times New Roman" w:cs="Times New Roman"/>
        </w:rPr>
        <w:pPrChange w:id="105" w:author="Zach Lessig" w:date="2019-07-29T08:47:00Z">
          <w:pPr>
            <w:spacing w:line="480" w:lineRule="auto"/>
            <w:ind w:firstLine="720"/>
          </w:pPr>
        </w:pPrChange>
      </w:pPr>
      <w:ins w:id="106" w:author="Zach Lessig" w:date="2019-07-29T08:46:00Z">
        <w:r w:rsidRPr="00C670E4">
          <w:rPr>
            <w:rFonts w:ascii="Times New Roman" w:hAnsi="Times New Roman" w:cs="Times New Roman"/>
          </w:rPr>
          <w:t>Hypotheses</w:t>
        </w:r>
      </w:ins>
    </w:p>
    <w:p w14:paraId="20EFBFF3" w14:textId="77777777" w:rsidR="00DB0C27" w:rsidRPr="00AB70FE" w:rsidRDefault="00DB0C27" w:rsidP="00DB0C27">
      <w:pPr>
        <w:spacing w:line="480" w:lineRule="auto"/>
        <w:jc w:val="center"/>
        <w:rPr>
          <w:ins w:id="107" w:author="Zach Lessig" w:date="2019-07-29T08:47:00Z"/>
          <w:rFonts w:ascii="Times New Roman" w:hAnsi="Times New Roman" w:cs="Times New Roman"/>
          <w:rPrChange w:id="108" w:author="Zach Lessig" w:date="2019-07-29T12:33:00Z">
            <w:rPr>
              <w:ins w:id="109" w:author="Zach Lessig" w:date="2019-07-29T08:47:00Z"/>
              <w:rFonts w:ascii="Times New Roman" w:hAnsi="Times New Roman" w:cs="Times New Roman"/>
              <w:i/>
            </w:rPr>
          </w:rPrChange>
        </w:rPr>
        <w:pPrChange w:id="110" w:author="Zach Lessig" w:date="2019-07-29T08:47:00Z">
          <w:pPr>
            <w:spacing w:line="480" w:lineRule="auto"/>
            <w:ind w:firstLine="720"/>
          </w:pPr>
        </w:pPrChange>
      </w:pPr>
    </w:p>
    <w:p w14:paraId="3CD876BB" w14:textId="4051F8BA" w:rsidR="005A7983" w:rsidRPr="00AB70FE" w:rsidDel="00DB0C27" w:rsidRDefault="005A7983" w:rsidP="00C670E4">
      <w:pPr>
        <w:spacing w:line="480" w:lineRule="auto"/>
        <w:ind w:firstLine="720"/>
        <w:rPr>
          <w:del w:id="111" w:author="Zach Lessig" w:date="2019-07-29T08:46:00Z"/>
          <w:rFonts w:ascii="Times New Roman" w:hAnsi="Times New Roman" w:cs="Times New Roman"/>
          <w:rPrChange w:id="112" w:author="Zach Lessig" w:date="2019-07-29T12:33:00Z">
            <w:rPr>
              <w:del w:id="113" w:author="Zach Lessig" w:date="2019-07-29T08:46:00Z"/>
              <w:rFonts w:ascii="Times New Roman" w:hAnsi="Times New Roman" w:cs="Times New Roman"/>
              <w:i/>
            </w:rPr>
          </w:rPrChange>
        </w:rPr>
      </w:pPr>
    </w:p>
    <w:p w14:paraId="6836E843" w14:textId="77777777" w:rsidR="00AB70FE" w:rsidRPr="00C670E4" w:rsidRDefault="007E424E" w:rsidP="00AB70FE">
      <w:pPr>
        <w:spacing w:line="480" w:lineRule="auto"/>
        <w:ind w:firstLine="720"/>
        <w:rPr>
          <w:ins w:id="114" w:author="Zach Lessig" w:date="2019-07-29T12:32:00Z"/>
          <w:rFonts w:ascii="Times New Roman" w:hAnsi="Times New Roman" w:cs="Times New Roman"/>
        </w:rPr>
      </w:pPr>
      <w:ins w:id="115" w:author="Zach Lessig" w:date="2019-07-29T08:51:00Z">
        <w:r w:rsidRPr="00C670E4">
          <w:rPr>
            <w:rFonts w:ascii="Times New Roman" w:hAnsi="Times New Roman" w:cs="Times New Roman"/>
          </w:rPr>
          <w:t xml:space="preserve">My hypotheses to be tested are </w:t>
        </w:r>
      </w:ins>
      <w:ins w:id="116" w:author="Zach Lessig" w:date="2019-07-29T08:48:00Z">
        <w:r w:rsidRPr="00C670E4">
          <w:rPr>
            <w:rFonts w:ascii="Times New Roman" w:hAnsi="Times New Roman" w:cs="Times New Roman"/>
          </w:rPr>
          <w:t>that</w:t>
        </w:r>
      </w:ins>
      <w:ins w:id="117" w:author="Zach Lessig" w:date="2019-07-29T08:53:00Z">
        <w:r w:rsidRPr="00C670E4">
          <w:rPr>
            <w:rFonts w:ascii="Times New Roman" w:hAnsi="Times New Roman" w:cs="Times New Roman"/>
          </w:rPr>
          <w:t>:</w:t>
        </w:r>
      </w:ins>
      <w:ins w:id="118" w:author="Zach Lessig" w:date="2019-07-29T08:48:00Z">
        <w:r w:rsidRPr="00C670E4">
          <w:rPr>
            <w:rFonts w:ascii="Times New Roman" w:hAnsi="Times New Roman" w:cs="Times New Roman"/>
          </w:rPr>
          <w:t xml:space="preserve"> </w:t>
        </w:r>
      </w:ins>
      <w:ins w:id="119" w:author="Zach Lessig" w:date="2019-07-29T12:32:00Z">
        <w:r w:rsidR="00AB70FE" w:rsidRPr="00C670E4">
          <w:rPr>
            <w:rFonts w:ascii="Times New Roman" w:hAnsi="Times New Roman" w:cs="Times New Roman"/>
          </w:rPr>
          <w:t xml:space="preserve">1) GPP will have a positive relationship with stream nutrients. 2) ER will have a positive relationship with stream nutrients. 3) Trout biomass will have a positive relationship with stream nutrients. 4) Trout biomass will have a positive relationship with GPP. 5) Trout biomass will have a positive relationship with ER. </w:t>
        </w:r>
      </w:ins>
    </w:p>
    <w:p w14:paraId="00CFEEA1" w14:textId="77777777" w:rsidR="00AB70FE" w:rsidRPr="00C670E4" w:rsidRDefault="00AB70FE" w:rsidP="00AB70FE">
      <w:pPr>
        <w:spacing w:line="480" w:lineRule="auto"/>
        <w:ind w:firstLine="720"/>
        <w:rPr>
          <w:ins w:id="120" w:author="Zach Lessig" w:date="2019-07-29T12:32:00Z"/>
          <w:rFonts w:ascii="Times New Roman" w:hAnsi="Times New Roman" w:cs="Times New Roman"/>
        </w:rPr>
      </w:pPr>
    </w:p>
    <w:p w14:paraId="64F022E3" w14:textId="6B7747E3" w:rsidR="00AB70FE" w:rsidRPr="00C670E4" w:rsidRDefault="00AB70FE" w:rsidP="00AB70FE">
      <w:pPr>
        <w:spacing w:line="480" w:lineRule="auto"/>
        <w:ind w:firstLine="720"/>
        <w:rPr>
          <w:ins w:id="121" w:author="Zach Lessig" w:date="2019-07-29T12:32:00Z"/>
          <w:rFonts w:ascii="Times New Roman" w:hAnsi="Times New Roman" w:cs="Times New Roman"/>
        </w:rPr>
      </w:pPr>
    </w:p>
    <w:p w14:paraId="1847890B" w14:textId="3D31909C" w:rsidR="00AB70FE" w:rsidRPr="00C670E4" w:rsidRDefault="00AB70FE" w:rsidP="00AB70FE">
      <w:pPr>
        <w:spacing w:line="480" w:lineRule="auto"/>
        <w:ind w:firstLine="720"/>
        <w:rPr>
          <w:ins w:id="122" w:author="Zach Lessig" w:date="2019-07-29T12:31:00Z"/>
          <w:rFonts w:ascii="Times New Roman" w:hAnsi="Times New Roman" w:cs="Times New Roman"/>
        </w:rPr>
      </w:pPr>
    </w:p>
    <w:p w14:paraId="1CCBE92E" w14:textId="080BF2C7" w:rsidR="005A7983" w:rsidRPr="00AB70FE" w:rsidDel="00DB0C27" w:rsidRDefault="005A7983" w:rsidP="002D0F99">
      <w:pPr>
        <w:spacing w:line="480" w:lineRule="auto"/>
        <w:ind w:firstLine="720"/>
        <w:rPr>
          <w:del w:id="123" w:author="Zach Lessig" w:date="2019-07-29T08:46:00Z"/>
          <w:rFonts w:ascii="Times New Roman" w:hAnsi="Times New Roman" w:cs="Times New Roman"/>
          <w:rPrChange w:id="124" w:author="Zach Lessig" w:date="2019-07-29T12:33:00Z">
            <w:rPr>
              <w:del w:id="125" w:author="Zach Lessig" w:date="2019-07-29T08:46:00Z"/>
              <w:rFonts w:ascii="Times New Roman" w:hAnsi="Times New Roman" w:cs="Times New Roman"/>
              <w:i/>
            </w:rPr>
          </w:rPrChange>
        </w:rPr>
      </w:pPr>
    </w:p>
    <w:p w14:paraId="70010710" w14:textId="77777777" w:rsidR="005A7983" w:rsidRPr="00AB70FE" w:rsidDel="00DB0C27" w:rsidRDefault="005A7983" w:rsidP="002D0F99">
      <w:pPr>
        <w:spacing w:line="480" w:lineRule="auto"/>
        <w:ind w:firstLine="720"/>
        <w:rPr>
          <w:del w:id="126" w:author="Zach Lessig" w:date="2019-07-29T08:46:00Z"/>
          <w:rFonts w:ascii="Times New Roman" w:hAnsi="Times New Roman" w:cs="Times New Roman"/>
          <w:rPrChange w:id="127" w:author="Zach Lessig" w:date="2019-07-29T12:33:00Z">
            <w:rPr>
              <w:del w:id="128" w:author="Zach Lessig" w:date="2019-07-29T08:46:00Z"/>
              <w:rFonts w:ascii="Times New Roman" w:hAnsi="Times New Roman" w:cs="Times New Roman"/>
              <w:i/>
            </w:rPr>
          </w:rPrChange>
        </w:rPr>
      </w:pPr>
    </w:p>
    <w:p w14:paraId="4035A85C" w14:textId="5863B30D" w:rsidR="002D0F99" w:rsidRPr="00C670E4" w:rsidDel="007E424E" w:rsidRDefault="002D0F99" w:rsidP="00C670E4">
      <w:pPr>
        <w:spacing w:line="480" w:lineRule="auto"/>
        <w:ind w:firstLine="720"/>
        <w:rPr>
          <w:del w:id="129" w:author="Zach Lessig" w:date="2019-07-29T08:59:00Z"/>
          <w:rFonts w:ascii="Times New Roman" w:hAnsi="Times New Roman" w:cs="Times New Roman"/>
        </w:rPr>
      </w:pPr>
      <w:del w:id="130" w:author="Zach Lessig" w:date="2019-07-29T08:59:00Z">
        <w:r w:rsidRPr="00AB70FE" w:rsidDel="007E424E">
          <w:rPr>
            <w:rFonts w:ascii="Times New Roman" w:hAnsi="Times New Roman" w:cs="Times New Roman"/>
            <w:rPrChange w:id="131" w:author="Zach Lessig" w:date="2019-07-29T12:33:00Z">
              <w:rPr>
                <w:rFonts w:ascii="Times New Roman" w:hAnsi="Times New Roman" w:cs="Times New Roman"/>
                <w:i/>
              </w:rPr>
            </w:rPrChange>
          </w:rPr>
          <w:delText>H</w:delText>
        </w:r>
        <w:r w:rsidRPr="00C670E4" w:rsidDel="007E424E">
          <w:rPr>
            <w:rFonts w:ascii="Times New Roman" w:hAnsi="Times New Roman" w:cs="Times New Roman"/>
            <w:vertAlign w:val="subscript"/>
          </w:rPr>
          <w:delText>a1</w:delText>
        </w:r>
        <w:r w:rsidRPr="00C670E4" w:rsidDel="007E424E">
          <w:rPr>
            <w:rFonts w:ascii="Times New Roman" w:hAnsi="Times New Roman" w:cs="Times New Roman"/>
          </w:rPr>
          <w:delText>: GPP will have a positive relationship with stream nutrients.</w:delText>
        </w:r>
      </w:del>
    </w:p>
    <w:p w14:paraId="6588A51D" w14:textId="15B4A978" w:rsidR="002D0F99" w:rsidRPr="00C670E4" w:rsidDel="007E424E" w:rsidRDefault="002D0F99" w:rsidP="002D0F99">
      <w:pPr>
        <w:spacing w:line="480" w:lineRule="auto"/>
        <w:ind w:firstLine="720"/>
        <w:rPr>
          <w:del w:id="132" w:author="Zach Lessig" w:date="2019-07-29T08:59:00Z"/>
          <w:rFonts w:ascii="Times New Roman" w:hAnsi="Times New Roman" w:cs="Times New Roman"/>
        </w:rPr>
      </w:pPr>
      <w:del w:id="133" w:author="Zach Lessig" w:date="2019-07-29T08:59:00Z">
        <w:r w:rsidRPr="00AB70FE" w:rsidDel="007E424E">
          <w:rPr>
            <w:rFonts w:ascii="Times New Roman" w:hAnsi="Times New Roman" w:cs="Times New Roman"/>
            <w:rPrChange w:id="134" w:author="Zach Lessig" w:date="2019-07-29T12:33:00Z">
              <w:rPr>
                <w:rFonts w:ascii="Times New Roman" w:hAnsi="Times New Roman" w:cs="Times New Roman"/>
                <w:i/>
              </w:rPr>
            </w:rPrChange>
          </w:rPr>
          <w:delText>H</w:delText>
        </w:r>
        <w:r w:rsidRPr="00C670E4" w:rsidDel="007E424E">
          <w:rPr>
            <w:rFonts w:ascii="Times New Roman" w:hAnsi="Times New Roman" w:cs="Times New Roman"/>
            <w:vertAlign w:val="subscript"/>
          </w:rPr>
          <w:delText>a2</w:delText>
        </w:r>
        <w:r w:rsidRPr="00C670E4" w:rsidDel="007E424E">
          <w:rPr>
            <w:rFonts w:ascii="Times New Roman" w:hAnsi="Times New Roman" w:cs="Times New Roman"/>
          </w:rPr>
          <w:delText>: ER will have a positive relationship with stream nutrients.</w:delText>
        </w:r>
      </w:del>
    </w:p>
    <w:p w14:paraId="4633459E" w14:textId="27AB920C" w:rsidR="002D0F99" w:rsidRPr="00C670E4" w:rsidDel="007E424E" w:rsidRDefault="002D0F99" w:rsidP="002D0F99">
      <w:pPr>
        <w:spacing w:line="480" w:lineRule="auto"/>
        <w:ind w:firstLine="720"/>
        <w:rPr>
          <w:del w:id="135" w:author="Zach Lessig" w:date="2019-07-29T08:59:00Z"/>
          <w:rFonts w:ascii="Times New Roman" w:hAnsi="Times New Roman" w:cs="Times New Roman"/>
        </w:rPr>
      </w:pPr>
      <w:del w:id="136" w:author="Zach Lessig" w:date="2019-07-29T08:59:00Z">
        <w:r w:rsidRPr="00AB70FE" w:rsidDel="007E424E">
          <w:rPr>
            <w:rFonts w:ascii="Times New Roman" w:hAnsi="Times New Roman" w:cs="Times New Roman"/>
            <w:rPrChange w:id="137" w:author="Zach Lessig" w:date="2019-07-29T12:33:00Z">
              <w:rPr>
                <w:rFonts w:ascii="Times New Roman" w:hAnsi="Times New Roman" w:cs="Times New Roman"/>
                <w:i/>
              </w:rPr>
            </w:rPrChange>
          </w:rPr>
          <w:delText>H</w:delText>
        </w:r>
        <w:r w:rsidRPr="00C670E4" w:rsidDel="007E424E">
          <w:rPr>
            <w:rFonts w:ascii="Times New Roman" w:hAnsi="Times New Roman" w:cs="Times New Roman"/>
            <w:vertAlign w:val="subscript"/>
          </w:rPr>
          <w:delText>a3</w:delText>
        </w:r>
        <w:r w:rsidRPr="00C670E4" w:rsidDel="007E424E">
          <w:rPr>
            <w:rFonts w:ascii="Times New Roman" w:hAnsi="Times New Roman" w:cs="Times New Roman"/>
          </w:rPr>
          <w:delText>: Trout biomass will have a positive relationship with stream nutrients.</w:delText>
        </w:r>
      </w:del>
    </w:p>
    <w:p w14:paraId="38029072" w14:textId="66FE99BB" w:rsidR="002D0F99" w:rsidRPr="00C670E4" w:rsidDel="007E424E" w:rsidRDefault="002D0F99" w:rsidP="002D0F99">
      <w:pPr>
        <w:spacing w:line="480" w:lineRule="auto"/>
        <w:ind w:firstLine="720"/>
        <w:rPr>
          <w:del w:id="138" w:author="Zach Lessig" w:date="2019-07-29T08:59:00Z"/>
          <w:rFonts w:ascii="Times New Roman" w:hAnsi="Times New Roman" w:cs="Times New Roman"/>
        </w:rPr>
      </w:pPr>
      <w:del w:id="139" w:author="Zach Lessig" w:date="2019-07-29T08:59:00Z">
        <w:r w:rsidRPr="00AB70FE" w:rsidDel="007E424E">
          <w:rPr>
            <w:rFonts w:ascii="Times New Roman" w:hAnsi="Times New Roman" w:cs="Times New Roman"/>
            <w:rPrChange w:id="140" w:author="Zach Lessig" w:date="2019-07-29T12:33:00Z">
              <w:rPr>
                <w:rFonts w:ascii="Times New Roman" w:hAnsi="Times New Roman" w:cs="Times New Roman"/>
                <w:i/>
              </w:rPr>
            </w:rPrChange>
          </w:rPr>
          <w:delText>H</w:delText>
        </w:r>
        <w:r w:rsidRPr="00C670E4" w:rsidDel="007E424E">
          <w:rPr>
            <w:rFonts w:ascii="Times New Roman" w:hAnsi="Times New Roman" w:cs="Times New Roman"/>
            <w:vertAlign w:val="subscript"/>
          </w:rPr>
          <w:delText>a4</w:delText>
        </w:r>
        <w:r w:rsidRPr="00C670E4" w:rsidDel="007E424E">
          <w:rPr>
            <w:rFonts w:ascii="Times New Roman" w:hAnsi="Times New Roman" w:cs="Times New Roman"/>
          </w:rPr>
          <w:delText xml:space="preserve"> Trout biomass will have a positive relationship with GPP.</w:delText>
        </w:r>
      </w:del>
    </w:p>
    <w:p w14:paraId="556C3B48" w14:textId="48627C3A" w:rsidR="002D0F99" w:rsidRPr="00C670E4" w:rsidRDefault="002D0F99" w:rsidP="002D0F99">
      <w:pPr>
        <w:spacing w:line="480" w:lineRule="auto"/>
        <w:ind w:firstLine="720"/>
        <w:rPr>
          <w:rFonts w:ascii="Times New Roman" w:hAnsi="Times New Roman" w:cs="Times New Roman"/>
        </w:rPr>
      </w:pPr>
      <w:del w:id="141" w:author="Zach Lessig" w:date="2019-07-29T08:59:00Z">
        <w:r w:rsidRPr="00AB70FE" w:rsidDel="007E424E">
          <w:rPr>
            <w:rFonts w:ascii="Times New Roman" w:hAnsi="Times New Roman" w:cs="Times New Roman"/>
            <w:rPrChange w:id="142" w:author="Zach Lessig" w:date="2019-07-29T12:33:00Z">
              <w:rPr>
                <w:rFonts w:ascii="Times New Roman" w:hAnsi="Times New Roman" w:cs="Times New Roman"/>
                <w:i/>
              </w:rPr>
            </w:rPrChange>
          </w:rPr>
          <w:delText>H</w:delText>
        </w:r>
        <w:r w:rsidRPr="00C670E4" w:rsidDel="007E424E">
          <w:rPr>
            <w:rFonts w:ascii="Times New Roman" w:hAnsi="Times New Roman" w:cs="Times New Roman"/>
            <w:vertAlign w:val="subscript"/>
          </w:rPr>
          <w:delText>a5</w:delText>
        </w:r>
        <w:r w:rsidRPr="00C670E4" w:rsidDel="007E424E">
          <w:rPr>
            <w:rFonts w:ascii="Times New Roman" w:hAnsi="Times New Roman" w:cs="Times New Roman"/>
          </w:rPr>
          <w:delText>: Trout biomass will have a positive relationship with ER.</w:delText>
        </w:r>
      </w:del>
    </w:p>
    <w:p w14:paraId="342B1924" w14:textId="77777777" w:rsidR="002D0F99" w:rsidRPr="00C670E4" w:rsidRDefault="002D0F99" w:rsidP="002D0F99">
      <w:pPr>
        <w:spacing w:line="480" w:lineRule="auto"/>
        <w:jc w:val="center"/>
        <w:outlineLvl w:val="0"/>
        <w:rPr>
          <w:rFonts w:ascii="Times New Roman" w:eastAsia="STHupo" w:hAnsi="Times New Roman" w:cs="Times New Roman"/>
          <w:b/>
        </w:rPr>
      </w:pPr>
    </w:p>
    <w:p w14:paraId="13ACAEF2" w14:textId="77777777" w:rsidR="005A7983" w:rsidRPr="00C670E4" w:rsidRDefault="005A7983" w:rsidP="002D0F99">
      <w:pPr>
        <w:spacing w:line="480" w:lineRule="auto"/>
        <w:jc w:val="center"/>
        <w:outlineLvl w:val="0"/>
        <w:rPr>
          <w:rFonts w:ascii="Times New Roman" w:eastAsia="STHupo" w:hAnsi="Times New Roman" w:cs="Times New Roman"/>
          <w:b/>
        </w:rPr>
      </w:pPr>
    </w:p>
    <w:p w14:paraId="7B22CF55" w14:textId="77777777" w:rsidR="005A7983" w:rsidRPr="00C670E4" w:rsidRDefault="005A7983" w:rsidP="002D0F99">
      <w:pPr>
        <w:spacing w:line="480" w:lineRule="auto"/>
        <w:jc w:val="center"/>
        <w:outlineLvl w:val="0"/>
        <w:rPr>
          <w:rFonts w:ascii="Times New Roman" w:eastAsia="STHupo" w:hAnsi="Times New Roman" w:cs="Times New Roman"/>
          <w:b/>
        </w:rPr>
      </w:pPr>
    </w:p>
    <w:p w14:paraId="7A3CC770" w14:textId="77777777" w:rsidR="005A7983" w:rsidRPr="00C670E4" w:rsidRDefault="005A7983" w:rsidP="002D0F99">
      <w:pPr>
        <w:spacing w:line="480" w:lineRule="auto"/>
        <w:jc w:val="center"/>
        <w:outlineLvl w:val="0"/>
        <w:rPr>
          <w:rFonts w:ascii="Times New Roman" w:eastAsia="STHupo" w:hAnsi="Times New Roman" w:cs="Times New Roman"/>
          <w:b/>
        </w:rPr>
      </w:pPr>
    </w:p>
    <w:p w14:paraId="66718FD1" w14:textId="77777777" w:rsidR="005A7983" w:rsidRPr="00C670E4" w:rsidRDefault="005A7983" w:rsidP="002D0F99">
      <w:pPr>
        <w:spacing w:line="480" w:lineRule="auto"/>
        <w:jc w:val="center"/>
        <w:outlineLvl w:val="0"/>
        <w:rPr>
          <w:rFonts w:ascii="Times New Roman" w:eastAsia="STHupo" w:hAnsi="Times New Roman" w:cs="Times New Roman"/>
          <w:b/>
        </w:rPr>
      </w:pPr>
    </w:p>
    <w:p w14:paraId="6359D520" w14:textId="77777777" w:rsidR="005A7983" w:rsidRPr="00C670E4" w:rsidRDefault="005A7983" w:rsidP="002D0F99">
      <w:pPr>
        <w:spacing w:line="480" w:lineRule="auto"/>
        <w:jc w:val="center"/>
        <w:outlineLvl w:val="0"/>
        <w:rPr>
          <w:rFonts w:ascii="Times New Roman" w:eastAsia="STHupo" w:hAnsi="Times New Roman" w:cs="Times New Roman"/>
          <w:b/>
        </w:rPr>
      </w:pPr>
    </w:p>
    <w:p w14:paraId="50A0121C" w14:textId="77777777" w:rsidR="005A7983" w:rsidRPr="00C670E4" w:rsidRDefault="005A7983" w:rsidP="002D0F99">
      <w:pPr>
        <w:spacing w:line="480" w:lineRule="auto"/>
        <w:jc w:val="center"/>
        <w:outlineLvl w:val="0"/>
        <w:rPr>
          <w:rFonts w:ascii="Times New Roman" w:eastAsia="STHupo" w:hAnsi="Times New Roman" w:cs="Times New Roman"/>
          <w:b/>
        </w:rPr>
      </w:pPr>
    </w:p>
    <w:p w14:paraId="3595D208" w14:textId="77777777" w:rsidR="005A7983" w:rsidRPr="00C670E4" w:rsidRDefault="005A7983" w:rsidP="002D0F99">
      <w:pPr>
        <w:spacing w:line="480" w:lineRule="auto"/>
        <w:jc w:val="center"/>
        <w:outlineLvl w:val="0"/>
        <w:rPr>
          <w:rFonts w:ascii="Times New Roman" w:eastAsia="STHupo" w:hAnsi="Times New Roman" w:cs="Times New Roman"/>
          <w:b/>
        </w:rPr>
      </w:pPr>
    </w:p>
    <w:p w14:paraId="21730DF4" w14:textId="77777777" w:rsidR="005A7983" w:rsidRPr="00C670E4" w:rsidRDefault="005A7983" w:rsidP="002D0F99">
      <w:pPr>
        <w:spacing w:line="480" w:lineRule="auto"/>
        <w:jc w:val="center"/>
        <w:outlineLvl w:val="0"/>
        <w:rPr>
          <w:rFonts w:ascii="Times New Roman" w:eastAsia="STHupo" w:hAnsi="Times New Roman" w:cs="Times New Roman"/>
          <w:b/>
        </w:rPr>
      </w:pPr>
    </w:p>
    <w:p w14:paraId="38773674" w14:textId="77777777" w:rsidR="005A7983" w:rsidRPr="00C670E4" w:rsidRDefault="005A7983" w:rsidP="002D0F99">
      <w:pPr>
        <w:spacing w:line="480" w:lineRule="auto"/>
        <w:jc w:val="center"/>
        <w:outlineLvl w:val="0"/>
        <w:rPr>
          <w:rFonts w:ascii="Times New Roman" w:eastAsia="STHupo" w:hAnsi="Times New Roman" w:cs="Times New Roman"/>
          <w:b/>
        </w:rPr>
      </w:pPr>
    </w:p>
    <w:p w14:paraId="581A04AC" w14:textId="77777777" w:rsidR="005A7983" w:rsidRPr="00C670E4" w:rsidRDefault="005A7983" w:rsidP="002D0F99">
      <w:pPr>
        <w:spacing w:line="480" w:lineRule="auto"/>
        <w:jc w:val="center"/>
        <w:outlineLvl w:val="0"/>
        <w:rPr>
          <w:rFonts w:ascii="Times New Roman" w:eastAsia="STHupo" w:hAnsi="Times New Roman" w:cs="Times New Roman"/>
          <w:b/>
        </w:rPr>
      </w:pPr>
    </w:p>
    <w:p w14:paraId="1A1D18FA" w14:textId="77777777" w:rsidR="005A7983" w:rsidRPr="00C670E4" w:rsidRDefault="005A7983" w:rsidP="002D0F99">
      <w:pPr>
        <w:spacing w:line="480" w:lineRule="auto"/>
        <w:jc w:val="center"/>
        <w:outlineLvl w:val="0"/>
        <w:rPr>
          <w:rFonts w:ascii="Times New Roman" w:eastAsia="STHupo" w:hAnsi="Times New Roman" w:cs="Times New Roman"/>
          <w:b/>
        </w:rPr>
      </w:pPr>
    </w:p>
    <w:p w14:paraId="21D4D79F" w14:textId="4E317417" w:rsidR="005A7983" w:rsidRPr="00C670E4" w:rsidDel="008657EC" w:rsidRDefault="005A7983" w:rsidP="002D0F99">
      <w:pPr>
        <w:spacing w:line="480" w:lineRule="auto"/>
        <w:jc w:val="center"/>
        <w:outlineLvl w:val="0"/>
        <w:rPr>
          <w:del w:id="143" w:author="Zach Lessig" w:date="2019-07-30T09:03:00Z"/>
          <w:rFonts w:ascii="Times New Roman" w:eastAsia="STHupo" w:hAnsi="Times New Roman" w:cs="Times New Roman"/>
          <w:b/>
        </w:rPr>
      </w:pPr>
    </w:p>
    <w:p w14:paraId="615AB8F6" w14:textId="34B7EF3C" w:rsidR="005A7983" w:rsidRPr="00C670E4" w:rsidDel="008657EC" w:rsidRDefault="005A7983" w:rsidP="002D0F99">
      <w:pPr>
        <w:spacing w:line="480" w:lineRule="auto"/>
        <w:jc w:val="center"/>
        <w:outlineLvl w:val="0"/>
        <w:rPr>
          <w:del w:id="144" w:author="Zach Lessig" w:date="2019-07-30T09:03:00Z"/>
          <w:rFonts w:ascii="Times New Roman" w:eastAsia="STHupo" w:hAnsi="Times New Roman" w:cs="Times New Roman"/>
          <w:b/>
        </w:rPr>
      </w:pPr>
    </w:p>
    <w:p w14:paraId="3332F3E8" w14:textId="4CD226E5" w:rsidR="005A7983" w:rsidRPr="00C670E4" w:rsidDel="008657EC" w:rsidRDefault="005A7983" w:rsidP="002D0F99">
      <w:pPr>
        <w:spacing w:line="480" w:lineRule="auto"/>
        <w:jc w:val="center"/>
        <w:outlineLvl w:val="0"/>
        <w:rPr>
          <w:del w:id="145" w:author="Zach Lessig" w:date="2019-07-30T09:03:00Z"/>
          <w:rFonts w:ascii="Times New Roman" w:eastAsia="STHupo" w:hAnsi="Times New Roman" w:cs="Times New Roman"/>
          <w:b/>
        </w:rPr>
      </w:pPr>
    </w:p>
    <w:p w14:paraId="159393D9" w14:textId="4FACF751" w:rsidR="005A7983" w:rsidRPr="00C670E4" w:rsidDel="008657EC" w:rsidRDefault="005A7983" w:rsidP="002D0F99">
      <w:pPr>
        <w:spacing w:line="480" w:lineRule="auto"/>
        <w:jc w:val="center"/>
        <w:outlineLvl w:val="0"/>
        <w:rPr>
          <w:del w:id="146" w:author="Zach Lessig" w:date="2019-07-30T09:03:00Z"/>
          <w:rFonts w:ascii="Times New Roman" w:eastAsia="STHupo" w:hAnsi="Times New Roman" w:cs="Times New Roman"/>
          <w:b/>
        </w:rPr>
      </w:pPr>
    </w:p>
    <w:p w14:paraId="454BF972" w14:textId="28F7F91F" w:rsidR="005A7983" w:rsidRPr="00C670E4" w:rsidDel="008657EC" w:rsidRDefault="005A7983" w:rsidP="002D0F99">
      <w:pPr>
        <w:spacing w:line="480" w:lineRule="auto"/>
        <w:jc w:val="center"/>
        <w:outlineLvl w:val="0"/>
        <w:rPr>
          <w:del w:id="147" w:author="Zach Lessig" w:date="2019-07-30T09:03:00Z"/>
          <w:rFonts w:ascii="Times New Roman" w:eastAsia="STHupo" w:hAnsi="Times New Roman" w:cs="Times New Roman"/>
          <w:b/>
        </w:rPr>
      </w:pPr>
    </w:p>
    <w:p w14:paraId="5F52ED18" w14:textId="544C5C99" w:rsidR="005A7983" w:rsidRPr="00C670E4" w:rsidDel="008657EC" w:rsidRDefault="005A7983" w:rsidP="002D0F99">
      <w:pPr>
        <w:spacing w:line="480" w:lineRule="auto"/>
        <w:jc w:val="center"/>
        <w:outlineLvl w:val="0"/>
        <w:rPr>
          <w:del w:id="148" w:author="Zach Lessig" w:date="2019-07-30T09:03:00Z"/>
          <w:rFonts w:ascii="Times New Roman" w:eastAsia="STHupo" w:hAnsi="Times New Roman" w:cs="Times New Roman"/>
          <w:b/>
        </w:rPr>
      </w:pPr>
    </w:p>
    <w:p w14:paraId="7AD6749F" w14:textId="77777777" w:rsidR="008657EC" w:rsidRDefault="008657EC" w:rsidP="002D0F99">
      <w:pPr>
        <w:spacing w:line="480" w:lineRule="auto"/>
        <w:jc w:val="center"/>
        <w:outlineLvl w:val="0"/>
        <w:rPr>
          <w:ins w:id="149" w:author="Zach Lessig" w:date="2019-07-30T09:03:00Z"/>
          <w:rFonts w:ascii="Times New Roman" w:eastAsia="STHupo" w:hAnsi="Times New Roman" w:cs="Times New Roman"/>
          <w:b/>
        </w:rPr>
      </w:pPr>
    </w:p>
    <w:p w14:paraId="747047B3" w14:textId="2D38E5D9" w:rsidR="002D0F99" w:rsidRPr="00C670E4" w:rsidRDefault="002D0F99" w:rsidP="002D0F99">
      <w:pPr>
        <w:spacing w:line="480" w:lineRule="auto"/>
        <w:jc w:val="center"/>
        <w:outlineLvl w:val="0"/>
        <w:rPr>
          <w:rFonts w:ascii="Times New Roman" w:eastAsia="STHupo" w:hAnsi="Times New Roman" w:cs="Times New Roman"/>
          <w:b/>
        </w:rPr>
      </w:pPr>
      <w:r w:rsidRPr="00C670E4">
        <w:rPr>
          <w:rFonts w:ascii="Times New Roman" w:eastAsia="STHupo" w:hAnsi="Times New Roman" w:cs="Times New Roman"/>
          <w:b/>
        </w:rPr>
        <w:t>Methods</w:t>
      </w:r>
    </w:p>
    <w:p w14:paraId="127BA520" w14:textId="77777777"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Study Design</w:t>
      </w:r>
    </w:p>
    <w:p w14:paraId="2C7A8349" w14:textId="78F3EF84" w:rsidR="002D0F99" w:rsidRPr="006C7380" w:rsidRDefault="002D0F99" w:rsidP="002D0F99">
      <w:pPr>
        <w:spacing w:line="480" w:lineRule="auto"/>
        <w:ind w:firstLine="720"/>
        <w:outlineLvl w:val="0"/>
        <w:rPr>
          <w:rFonts w:ascii="Times New Roman" w:hAnsi="Times New Roman" w:cs="Times New Roman"/>
          <w:noProof/>
        </w:rPr>
      </w:pPr>
      <w:r w:rsidRPr="006C7380">
        <w:rPr>
          <w:rFonts w:ascii="Times New Roman" w:eastAsia="STHupo" w:hAnsi="Times New Roman" w:cs="Times New Roman"/>
        </w:rPr>
        <w:t>I selected ten study sites on first through</w:t>
      </w:r>
      <w:del w:id="150" w:author="Zach Lessig" w:date="2019-07-29T09:20:00Z">
        <w:r w:rsidRPr="006C7380" w:rsidDel="00AD3CD2">
          <w:rPr>
            <w:rFonts w:ascii="Times New Roman" w:eastAsia="STHupo" w:hAnsi="Times New Roman" w:cs="Times New Roman"/>
          </w:rPr>
          <w:delText xml:space="preserve"> 3</w:delText>
        </w:r>
        <w:r w:rsidRPr="006C7380" w:rsidDel="00AD3CD2">
          <w:rPr>
            <w:rFonts w:ascii="Times New Roman" w:eastAsia="STHupo" w:hAnsi="Times New Roman" w:cs="Times New Roman"/>
            <w:vertAlign w:val="superscript"/>
          </w:rPr>
          <w:delText>rd</w:delText>
        </w:r>
      </w:del>
      <w:ins w:id="151" w:author="Zach Lessig" w:date="2019-07-29T09:20:00Z">
        <w:r w:rsidR="00AD3CD2">
          <w:rPr>
            <w:rFonts w:ascii="Times New Roman" w:eastAsia="STHupo" w:hAnsi="Times New Roman" w:cs="Times New Roman"/>
          </w:rPr>
          <w:t xml:space="preserve"> third </w:t>
        </w:r>
      </w:ins>
      <w:del w:id="152" w:author="Zach Lessig" w:date="2019-07-29T09:20:00Z">
        <w:r w:rsidRPr="006C7380" w:rsidDel="00AD3CD2">
          <w:rPr>
            <w:rFonts w:ascii="Times New Roman" w:eastAsia="STHupo" w:hAnsi="Times New Roman" w:cs="Times New Roman"/>
          </w:rPr>
          <w:delText xml:space="preserve"> </w:delText>
        </w:r>
      </w:del>
      <w:r w:rsidRPr="006C7380">
        <w:rPr>
          <w:rFonts w:ascii="Times New Roman" w:eastAsia="STHupo" w:hAnsi="Times New Roman" w:cs="Times New Roman"/>
        </w:rPr>
        <w:t>order headwater streams in the Taneum (n=2)</w:t>
      </w:r>
      <w:r w:rsidRPr="006C7380">
        <w:rPr>
          <w:rStyle w:val="CommentReference"/>
          <w:rFonts w:ascii="Times New Roman" w:hAnsi="Times New Roman" w:cs="Times New Roman"/>
          <w:sz w:val="24"/>
          <w:szCs w:val="24"/>
        </w:rPr>
        <w:t>,</w:t>
      </w:r>
      <w:r w:rsidRPr="006C7380">
        <w:rPr>
          <w:rFonts w:ascii="Times New Roman" w:eastAsia="STHupo" w:hAnsi="Times New Roman" w:cs="Times New Roman"/>
        </w:rPr>
        <w:t xml:space="preserve"> Swauk (n=5), and Teanaway (n=3) catchments in Kittitas County, WA.  These sites, on the east slope of the Cascade Mountains in the Yakima River Basin, have a hydrograph mainly driven by snowmelt, with peak runoff in May and baseflow at the end of July to beginning of October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(US Bureau of Reclamation 2019)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 </w:t>
      </w:r>
      <w:ins w:id="153" w:author="Zach Lessig" w:date="2019-07-29T09:24:00Z">
        <w:r w:rsidR="00391CEF">
          <w:rPr>
            <w:rFonts w:ascii="Times New Roman" w:eastAsia="STHupo" w:hAnsi="Times New Roman" w:cs="Times New Roman"/>
          </w:rPr>
          <w:t>two</w:t>
        </w:r>
      </w:ins>
      <w:del w:id="154" w:author="Zach Lessig" w:date="2019-07-29T09:24:00Z">
        <w:r w:rsidRPr="006C7380" w:rsidDel="00391CEF">
          <w:rPr>
            <w:rFonts w:ascii="Times New Roman" w:eastAsia="STHupo" w:hAnsi="Times New Roman" w:cs="Times New Roman"/>
          </w:rPr>
          <w:delText>2</w:delText>
        </w:r>
      </w:del>
      <w:r w:rsidRPr="006C7380">
        <w:rPr>
          <w:rFonts w:ascii="Times New Roman" w:eastAsia="STHupo" w:hAnsi="Times New Roman" w:cs="Times New Roman"/>
        </w:rPr>
        <w:t xml:space="preserve"> sites in Taneum were on First</w:t>
      </w:r>
      <w:del w:id="155" w:author="Zach Lessig" w:date="2019-07-29T09:24:00Z">
        <w:r w:rsidRPr="006C7380" w:rsidDel="00391CEF">
          <w:rPr>
            <w:rFonts w:ascii="Times New Roman" w:eastAsia="STHupo" w:hAnsi="Times New Roman" w:cs="Times New Roman"/>
          </w:rPr>
          <w:delText>,</w:delText>
        </w:r>
      </w:del>
      <w:r w:rsidRPr="006C7380">
        <w:rPr>
          <w:rFonts w:ascii="Times New Roman" w:eastAsia="STHupo" w:hAnsi="Times New Roman" w:cs="Times New Roman"/>
        </w:rPr>
        <w:t xml:space="preserve"> and Frost creeks; the 5 sites in Swauk were on Hurley, Hovey, Blue, Swauk, and Iron creeks; and the 3 sites in Teanaway were on Jack, </w:t>
      </w:r>
      <w:r w:rsidR="005E4DEE">
        <w:rPr>
          <w:rFonts w:ascii="Times New Roman" w:eastAsia="STHupo" w:hAnsi="Times New Roman" w:cs="Times New Roman"/>
        </w:rPr>
        <w:t>Miller, and Standup creeks and (</w:t>
      </w:r>
      <w:r w:rsidR="005E4DEE">
        <w:rPr>
          <w:rFonts w:ascii="Times New Roman" w:eastAsia="STHupo" w:hAnsi="Times New Roman" w:cs="Times New Roman"/>
        </w:rPr>
        <w:fldChar w:fldCharType="begin"/>
      </w:r>
      <w:r w:rsidR="005E4DEE">
        <w:rPr>
          <w:rFonts w:ascii="Times New Roman" w:eastAsia="STHupo" w:hAnsi="Times New Roman" w:cs="Times New Roman"/>
        </w:rPr>
        <w:instrText xml:space="preserve"> REF _Ref13061416 \h </w:instrText>
      </w:r>
      <w:r w:rsidR="005E4DEE">
        <w:rPr>
          <w:rFonts w:ascii="Times New Roman" w:eastAsia="STHupo" w:hAnsi="Times New Roman" w:cs="Times New Roman"/>
        </w:rPr>
      </w:r>
      <w:r w:rsidR="005E4DEE">
        <w:rPr>
          <w:rFonts w:ascii="Times New Roman" w:eastAsia="STHupo" w:hAnsi="Times New Roman" w:cs="Times New Roman"/>
        </w:rPr>
        <w:fldChar w:fldCharType="separate"/>
      </w:r>
      <w:ins w:id="156"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w:t>
        </w:r>
      </w:ins>
      <w:del w:id="157"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w:delText>
        </w:r>
      </w:del>
      <w:r w:rsidR="005E4DEE">
        <w:rPr>
          <w:rFonts w:ascii="Times New Roman" w:eastAsia="STHupo" w:hAnsi="Times New Roman" w:cs="Times New Roman"/>
        </w:rPr>
        <w:fldChar w:fldCharType="end"/>
      </w:r>
      <w:r w:rsidR="005E4DEE">
        <w:rPr>
          <w:rFonts w:ascii="Times New Roman" w:eastAsia="STHupo" w:hAnsi="Times New Roman" w:cs="Times New Roman"/>
        </w:rPr>
        <w:t>)</w:t>
      </w:r>
      <w:r w:rsidRPr="006C7380">
        <w:rPr>
          <w:rFonts w:ascii="Times New Roman" w:eastAsia="STHupo" w:hAnsi="Times New Roman" w:cs="Times New Roman"/>
        </w:rPr>
        <w:t>.</w:t>
      </w:r>
    </w:p>
    <w:p w14:paraId="730B4602" w14:textId="77777777" w:rsidR="002D0F99" w:rsidRPr="006C7380" w:rsidRDefault="002D0F99" w:rsidP="002D0F99">
      <w:pPr>
        <w:keepNext/>
        <w:jc w:val="center"/>
        <w:rPr>
          <w:rFonts w:ascii="Times New Roman" w:hAnsi="Times New Roman" w:cs="Times New Roman"/>
          <w:noProof/>
        </w:rPr>
      </w:pPr>
      <w:r w:rsidRPr="006C7380">
        <w:rPr>
          <w:rFonts w:ascii="Times New Roman" w:hAnsi="Times New Roman" w:cs="Times New Roman"/>
          <w:noProof/>
        </w:rPr>
        <w:drawing>
          <wp:inline distT="0" distB="0" distL="0" distR="0" wp14:anchorId="06AF2A3E" wp14:editId="08F42DDF">
            <wp:extent cx="4936734" cy="50577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1"/>
                    <a:stretch>
                      <a:fillRect/>
                    </a:stretch>
                  </pic:blipFill>
                  <pic:spPr>
                    <a:xfrm>
                      <a:off x="0" y="0"/>
                      <a:ext cx="4949213" cy="5070560"/>
                    </a:xfrm>
                    <a:prstGeom prst="rect">
                      <a:avLst/>
                    </a:prstGeom>
                  </pic:spPr>
                </pic:pic>
              </a:graphicData>
            </a:graphic>
          </wp:inline>
        </w:drawing>
      </w:r>
    </w:p>
    <w:p w14:paraId="1289A74D" w14:textId="2ECB0877" w:rsidR="002D0F99" w:rsidRPr="006C7380" w:rsidRDefault="002D0F99" w:rsidP="002D0F99">
      <w:pPr>
        <w:pStyle w:val="Caption"/>
        <w:rPr>
          <w:rFonts w:ascii="Times New Roman" w:eastAsia="STHupo" w:hAnsi="Times New Roman" w:cs="Times New Roman"/>
          <w:sz w:val="24"/>
          <w:szCs w:val="24"/>
        </w:rPr>
      </w:pPr>
      <w:bookmarkStart w:id="158" w:name="_Ref1306141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158"/>
      <w:r w:rsidRPr="006C7380">
        <w:rPr>
          <w:rFonts w:ascii="Times New Roman" w:hAnsi="Times New Roman" w:cs="Times New Roman"/>
          <w:b w:val="0"/>
          <w:color w:val="auto"/>
          <w:sz w:val="24"/>
          <w:szCs w:val="24"/>
        </w:rPr>
        <w:t xml:space="preserve"> Map showing Taneum, Swauk, and Teanaway, catchments with respective study sites.</w:t>
      </w:r>
    </w:p>
    <w:p w14:paraId="45E3F017" w14:textId="1C92CE12" w:rsidR="002D0F99" w:rsidRPr="006C7380" w:rsidRDefault="002D0F99" w:rsidP="002D0F99">
      <w:pPr>
        <w:keepNext/>
        <w:spacing w:line="480" w:lineRule="auto"/>
        <w:rPr>
          <w:rFonts w:ascii="Times New Roman" w:eastAsia="STHupo" w:hAnsi="Times New Roman" w:cs="Times New Roman"/>
        </w:rPr>
      </w:pPr>
      <w:r w:rsidRPr="006C7380">
        <w:rPr>
          <w:rFonts w:ascii="Times New Roman" w:hAnsi="Times New Roman" w:cs="Times New Roman"/>
          <w:noProof/>
        </w:rPr>
        <w:tab/>
      </w:r>
      <w:r w:rsidRPr="006C7380">
        <w:rPr>
          <w:rFonts w:ascii="Times New Roman" w:eastAsia="STHupo" w:hAnsi="Times New Roman" w:cs="Times New Roman"/>
        </w:rPr>
        <w:t xml:space="preserve">I sampled these sites </w:t>
      </w:r>
      <w:ins w:id="159" w:author="Zach Lessig" w:date="2019-07-29T09:25:00Z">
        <w:r w:rsidR="00391CEF">
          <w:rPr>
            <w:rFonts w:ascii="Times New Roman" w:eastAsia="STHupo" w:hAnsi="Times New Roman" w:cs="Times New Roman"/>
          </w:rPr>
          <w:t>three</w:t>
        </w:r>
      </w:ins>
      <w:del w:id="160" w:author="Zach Lessig" w:date="2019-07-29T09:25:00Z">
        <w:r w:rsidRPr="006C7380" w:rsidDel="00391CEF">
          <w:rPr>
            <w:rFonts w:ascii="Times New Roman" w:eastAsia="STHupo" w:hAnsi="Times New Roman" w:cs="Times New Roman"/>
          </w:rPr>
          <w:delText>3</w:delText>
        </w:r>
      </w:del>
      <w:r w:rsidRPr="006C7380">
        <w:rPr>
          <w:rFonts w:ascii="Times New Roman" w:eastAsia="STHupo" w:hAnsi="Times New Roman" w:cs="Times New Roman"/>
        </w:rPr>
        <w:t xml:space="preserve"> times between 2017 and 2018 to capture seasonal variation in stream conditions.  The first sampling period was in the summer of 2017 from 19 July to 15 August, the second sampling period was in the fall of 2017 from 5 November to 16 November, and the final sampling was in the summer of 2018 from 26 Jun to 15 July.  At each study site, I collected site description data once.  These descriptors included GPS coordinates (MotionX-GPS version 24.1, Fullpower Technologies on Apple iPhone 5), stream aspect (Lensatic compass, Engineer), elevation (Google Earth), </w:t>
      </w:r>
      <w:r w:rsidRPr="006C7380">
        <w:rPr>
          <w:rFonts w:ascii="Times New Roman" w:hAnsi="Times New Roman" w:cs="Times New Roman"/>
          <w:lang w:eastAsia="ja-JP"/>
        </w:rPr>
        <w:t xml:space="preserve">and </w:t>
      </w:r>
      <w:r w:rsidRPr="006C7380">
        <w:rPr>
          <w:rFonts w:ascii="Times New Roman" w:eastAsia="STHupo" w:hAnsi="Times New Roman" w:cs="Times New Roman"/>
        </w:rPr>
        <w:t>stream slope (Suunto PM-5 Clinometer)</w:t>
      </w:r>
      <w:r w:rsidRPr="006C7380">
        <w:rPr>
          <w:rFonts w:ascii="Times New Roman" w:hAnsi="Times New Roman" w:cs="Times New Roman"/>
          <w:lang w:eastAsia="ja-JP"/>
        </w:rPr>
        <w:t>.</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 </w:t>
      </w:r>
      <w:r w:rsidRPr="006C7380">
        <w:rPr>
          <w:rFonts w:ascii="Times New Roman" w:eastAsia="STHupo" w:hAnsi="Times New Roman" w:cs="Times New Roman"/>
        </w:rPr>
        <w:t xml:space="preserve">I also conducted a Wolman Pebble Count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(Wolman 1954)</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with 50 pebbles per stream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_Ref5791022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ins w:id="161" w:author="Zach Lessig" w:date="2019-07-30T08:56:00Z">
        <w:r w:rsidR="008657EC" w:rsidRPr="006C7380">
          <w:rPr>
            <w:rFonts w:ascii="Times New Roman" w:hAnsi="Times New Roman" w:cs="Times New Roman"/>
          </w:rPr>
          <w:t xml:space="preserve">Table </w:t>
        </w:r>
        <w:r w:rsidR="008657EC">
          <w:rPr>
            <w:rFonts w:ascii="Times New Roman" w:hAnsi="Times New Roman" w:cs="Times New Roman"/>
            <w:noProof/>
          </w:rPr>
          <w:t>1</w:t>
        </w:r>
      </w:ins>
      <w:del w:id="162" w:author="Zach Lessig" w:date="2019-07-30T08:50:00Z">
        <w:r w:rsidR="00BE6241" w:rsidRPr="006C7380" w:rsidDel="0091439E">
          <w:rPr>
            <w:rFonts w:ascii="Times New Roman" w:hAnsi="Times New Roman" w:cs="Times New Roman"/>
          </w:rPr>
          <w:delText xml:space="preserve">Table </w:delText>
        </w:r>
        <w:r w:rsidR="00BE6241" w:rsidDel="0091439E">
          <w:rPr>
            <w:rFonts w:ascii="Times New Roman" w:hAnsi="Times New Roman" w:cs="Times New Roman"/>
            <w:noProof/>
          </w:rPr>
          <w:delText>1</w:delText>
        </w:r>
      </w:del>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Despite an intervening spring snowmelt, the pebble count was conducted </w:t>
      </w:r>
      <w:r w:rsidRPr="006C7380">
        <w:rPr>
          <w:rFonts w:ascii="Times New Roman" w:hAnsi="Times New Roman" w:cs="Times New Roman"/>
          <w:lang w:eastAsia="ja-JP"/>
        </w:rPr>
        <w:t xml:space="preserve">just </w:t>
      </w:r>
      <w:r w:rsidRPr="006C7380">
        <w:rPr>
          <w:rFonts w:ascii="Times New Roman" w:eastAsia="STHupo" w:hAnsi="Times New Roman" w:cs="Times New Roman"/>
        </w:rPr>
        <w:t>one time</w:t>
      </w:r>
      <w:ins w:id="163" w:author="Zach Lessig" w:date="2019-07-29T09:26:00Z">
        <w:r w:rsidR="00391CEF">
          <w:rPr>
            <w:rFonts w:ascii="Times New Roman" w:eastAsia="STHupo" w:hAnsi="Times New Roman" w:cs="Times New Roman"/>
          </w:rPr>
          <w:t>.</w:t>
        </w:r>
      </w:ins>
    </w:p>
    <w:p w14:paraId="547E8842" w14:textId="09A7C917" w:rsidR="002D0F99" w:rsidRPr="006C7380" w:rsidRDefault="002D0F99" w:rsidP="002D0F99">
      <w:pPr>
        <w:pStyle w:val="Caption"/>
        <w:keepNext/>
        <w:rPr>
          <w:rFonts w:ascii="Times New Roman" w:hAnsi="Times New Roman" w:cs="Times New Roman"/>
          <w:b w:val="0"/>
          <w:color w:val="auto"/>
          <w:sz w:val="24"/>
          <w:szCs w:val="24"/>
        </w:rPr>
      </w:pPr>
      <w:bookmarkStart w:id="164" w:name="_Ref5791022"/>
      <w:bookmarkStart w:id="165" w:name="_Ref8303890"/>
      <w:r w:rsidRPr="006C7380">
        <w:rPr>
          <w:rFonts w:ascii="Times New Roman" w:hAnsi="Times New Roman" w:cs="Times New Roman"/>
          <w:color w:val="auto"/>
          <w:sz w:val="24"/>
          <w:szCs w:val="24"/>
        </w:rPr>
        <w:t xml:space="preserve">Table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Table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164"/>
      <w:r w:rsidRPr="006C7380">
        <w:rPr>
          <w:rFonts w:ascii="Times New Roman" w:hAnsi="Times New Roman" w:cs="Times New Roman"/>
          <w:b w:val="0"/>
          <w:color w:val="auto"/>
          <w:sz w:val="24"/>
          <w:szCs w:val="24"/>
        </w:rPr>
        <w:t xml:space="preserve"> Site characteristics.</w:t>
      </w:r>
      <w:bookmarkEnd w:id="165"/>
    </w:p>
    <w:p w14:paraId="153E2704" w14:textId="77777777" w:rsidR="002D0F99" w:rsidRPr="006C7380" w:rsidRDefault="002D0F99" w:rsidP="002D0F99">
      <w:pPr>
        <w:spacing w:line="480" w:lineRule="auto"/>
        <w:jc w:val="center"/>
        <w:rPr>
          <w:rFonts w:ascii="Times New Roman" w:eastAsia="STHupo" w:hAnsi="Times New Roman" w:cs="Times New Roman"/>
        </w:rPr>
      </w:pPr>
      <w:r w:rsidRPr="006C7380">
        <w:rPr>
          <w:rFonts w:ascii="Times New Roman" w:hAnsi="Times New Roman" w:cs="Times New Roman"/>
          <w:noProof/>
        </w:rPr>
        <w:drawing>
          <wp:inline distT="0" distB="0" distL="0" distR="0" wp14:anchorId="1A9070F9" wp14:editId="324AB356">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C6B9288" w14:textId="77777777"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For each sampling period (n=3) I measured or estimated the following variables: stream discharge, riparian canopy openness, stream nutrients (ammonium, nitrate, phosphate and DOC), fish biomass, stream metabolism (GPP and ER), photosynthetically active radiation, and stream temperature.</w:t>
      </w:r>
    </w:p>
    <w:p w14:paraId="15E1293A" w14:textId="64B8B2ED"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 xml:space="preserve">I measured stream discharge with a portable flow meter (Flo-Mate 2000, Marsh-McBirney) according to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Rantz (1982)</w:t>
      </w:r>
      <w:r w:rsidRPr="006C7380">
        <w:rPr>
          <w:rFonts w:ascii="Times New Roman" w:eastAsia="STHupo" w:hAnsi="Times New Roman" w:cs="Times New Roman"/>
        </w:rPr>
        <w:fldChar w:fldCharType="end"/>
      </w:r>
      <w:r w:rsidRPr="006C7380">
        <w:rPr>
          <w:rFonts w:ascii="Times New Roman" w:eastAsia="STHupo" w:hAnsi="Times New Roman" w:cs="Times New Roman"/>
        </w:rPr>
        <w:t>, and canopy openness with a densitometer (Spherical Crown Densiometer, Convex Model A, Forestry Suppliers).  I conducted nutrient analysis, fish biomass estimates, recorded diel O</w:t>
      </w:r>
      <w:r w:rsidRPr="006C7380">
        <w:rPr>
          <w:rFonts w:ascii="Times New Roman" w:eastAsia="STHupo" w:hAnsi="Times New Roman" w:cs="Times New Roman"/>
          <w:vertAlign w:val="subscript"/>
        </w:rPr>
        <w:t>2</w:t>
      </w:r>
      <w:r w:rsidRPr="006C7380">
        <w:rPr>
          <w:rFonts w:ascii="Times New Roman" w:eastAsia="STHupo" w:hAnsi="Times New Roman" w:cs="Times New Roman"/>
        </w:rPr>
        <w:t xml:space="preserve"> curves, recorded diel water temperature curves, measured photosynthetically active radiation, and stream metabolism estimates in the lab, and according to the methods described in detail below.</w:t>
      </w:r>
      <w:del w:id="166" w:author="Zach Lessig" w:date="2019-07-29T15:24:00Z">
        <w:r w:rsidRPr="006C7380" w:rsidDel="00235287">
          <w:rPr>
            <w:rFonts w:ascii="Times New Roman" w:eastAsia="STHupo" w:hAnsi="Times New Roman" w:cs="Times New Roman"/>
          </w:rPr>
          <w:delText xml:space="preserve"> </w:delText>
        </w:r>
      </w:del>
    </w:p>
    <w:p w14:paraId="79F743EC" w14:textId="77777777" w:rsidR="002D0F99" w:rsidRPr="006C7380" w:rsidRDefault="002D0F99" w:rsidP="002D0F99">
      <w:pPr>
        <w:spacing w:line="480" w:lineRule="auto"/>
        <w:rPr>
          <w:rFonts w:ascii="Times New Roman" w:eastAsia="STHupo" w:hAnsi="Times New Roman" w:cs="Times New Roman"/>
        </w:rPr>
      </w:pPr>
    </w:p>
    <w:p w14:paraId="79E91CD0" w14:textId="77777777" w:rsidR="005A7983" w:rsidRDefault="005A7983" w:rsidP="002D0F99">
      <w:pPr>
        <w:spacing w:line="480" w:lineRule="auto"/>
        <w:jc w:val="center"/>
        <w:outlineLvl w:val="0"/>
        <w:rPr>
          <w:rFonts w:ascii="Times New Roman" w:eastAsia="STHupo" w:hAnsi="Times New Roman" w:cs="Times New Roman"/>
          <w:u w:val="single"/>
        </w:rPr>
      </w:pPr>
    </w:p>
    <w:p w14:paraId="419FA90F" w14:textId="36AB0FD4" w:rsidR="005A7983" w:rsidDel="008657EC" w:rsidRDefault="005A7983" w:rsidP="002D0F99">
      <w:pPr>
        <w:spacing w:line="480" w:lineRule="auto"/>
        <w:jc w:val="center"/>
        <w:outlineLvl w:val="0"/>
        <w:rPr>
          <w:del w:id="167" w:author="Zach Lessig" w:date="2019-07-30T09:04:00Z"/>
          <w:rFonts w:ascii="Times New Roman" w:eastAsia="STHupo" w:hAnsi="Times New Roman" w:cs="Times New Roman"/>
          <w:u w:val="single"/>
        </w:rPr>
      </w:pPr>
    </w:p>
    <w:p w14:paraId="7BB21E93" w14:textId="77777777" w:rsidR="008657EC" w:rsidRDefault="008657EC" w:rsidP="002D0F99">
      <w:pPr>
        <w:spacing w:line="480" w:lineRule="auto"/>
        <w:jc w:val="center"/>
        <w:outlineLvl w:val="0"/>
        <w:rPr>
          <w:ins w:id="168" w:author="Zach Lessig" w:date="2019-07-30T09:04:00Z"/>
          <w:rFonts w:ascii="Times New Roman" w:eastAsia="STHupo" w:hAnsi="Times New Roman" w:cs="Times New Roman"/>
          <w:u w:val="single"/>
        </w:rPr>
      </w:pPr>
    </w:p>
    <w:p w14:paraId="1DF5BB3C" w14:textId="49166875"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Stream Nutrients</w:t>
      </w:r>
    </w:p>
    <w:p w14:paraId="771CA211"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noProof/>
        </w:rPr>
        <w:tab/>
        <w:t>I collected stream water in acid washed HDPE bottles using 1 µm glass fiber syringe filters (Type A/E Glass Fiber Filter, Pall Corporation).  In the field, I acidified one of these samples intended for DOC analysis with 100 µL of 0.5N HCl to ensure pH ≤ 2.  All samples were transported in a cooler out of the field and stored in a freezer within 24 h until analyses could be performed.</w:t>
      </w:r>
    </w:p>
    <w:p w14:paraId="41711FA2" w14:textId="77777777" w:rsidR="00235287" w:rsidRDefault="002D0F99" w:rsidP="002D0F99">
      <w:pPr>
        <w:spacing w:line="480" w:lineRule="auto"/>
        <w:rPr>
          <w:ins w:id="169" w:author="Zach Lessig" w:date="2019-07-29T15:24:00Z"/>
          <w:rFonts w:ascii="Times New Roman" w:eastAsia="STHupo" w:hAnsi="Times New Roman" w:cs="Times New Roman"/>
          <w:noProof/>
        </w:rPr>
      </w:pPr>
      <w:r w:rsidRPr="006C7380">
        <w:rPr>
          <w:rFonts w:ascii="Times New Roman" w:eastAsia="STHupo" w:hAnsi="Times New Roman" w:cs="Times New Roman"/>
          <w:noProof/>
        </w:rPr>
        <w:tab/>
        <w:t>I analyzed the samples for ammonium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using the phenol-hypchlorite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(Solórzano 1969)</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in a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methodology adapted from EPA-103-B Rev. 1 (2012)</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with the exception that 0.025 mg</w:t>
      </w:r>
      <w:ins w:id="170" w:author="Zach Lessig" w:date="2019-07-29T09:29:00Z">
        <w:r w:rsidR="00391CEF">
          <w:rPr>
            <w:rFonts w:ascii="Times New Roman" w:eastAsia="STHupo" w:hAnsi="Times New Roman" w:cs="Times New Roman"/>
            <w:noProof/>
          </w:rPr>
          <w:t xml:space="preserve"> </w:t>
        </w:r>
      </w:ins>
      <w:del w:id="171" w:author="Zach Lessig" w:date="2019-07-29T09:29:00Z">
        <w:r w:rsidRPr="006C7380" w:rsidDel="00391CEF">
          <w:rPr>
            <w:rFonts w:ascii="Times New Roman" w:eastAsia="STHupo" w:hAnsi="Times New Roman" w:cs="Times New Roman"/>
            <w:noProof/>
          </w:rPr>
          <w:delText>/</w:delText>
        </w:r>
      </w:del>
      <w:r w:rsidRPr="006C7380">
        <w:rPr>
          <w:rFonts w:ascii="Times New Roman" w:eastAsia="STHupo" w:hAnsi="Times New Roman" w:cs="Times New Roman"/>
          <w:noProof/>
        </w:rPr>
        <w:t>L</w:t>
      </w:r>
      <w:ins w:id="172" w:author="Zach Lessig" w:date="2019-07-29T09:29:00Z">
        <w:r w:rsidR="00391CEF" w:rsidRPr="00391CEF">
          <w:rPr>
            <w:rFonts w:ascii="Times New Roman" w:eastAsia="STHupo" w:hAnsi="Times New Roman" w:cs="Times New Roman"/>
            <w:noProof/>
            <w:vertAlign w:val="superscript"/>
            <w:rPrChange w:id="173" w:author="Zach Lessig" w:date="2019-07-29T09:30:00Z">
              <w:rPr>
                <w:rFonts w:ascii="Times New Roman" w:eastAsia="STHupo" w:hAnsi="Times New Roman" w:cs="Times New Roman"/>
                <w:noProof/>
              </w:rPr>
            </w:rPrChange>
          </w:rPr>
          <w:t>-1</w:t>
        </w:r>
      </w:ins>
      <w:r w:rsidRPr="006C7380">
        <w:rPr>
          <w:rFonts w:ascii="Times New Roman" w:eastAsia="STHupo" w:hAnsi="Times New Roman" w:cs="Times New Roman"/>
          <w:noProof/>
        </w:rPr>
        <w:t xml:space="preserve">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sidDel="008A374A">
        <w:rPr>
          <w:rFonts w:ascii="Times New Roman" w:eastAsia="STHupo" w:hAnsi="Times New Roman" w:cs="Times New Roman"/>
          <w:noProof/>
        </w:rPr>
        <w:t xml:space="preserve"> </w:t>
      </w:r>
      <w:r w:rsidRPr="006C7380">
        <w:rPr>
          <w:rFonts w:ascii="Times New Roman" w:eastAsia="STHupo" w:hAnsi="Times New Roman" w:cs="Times New Roman"/>
          <w:noProof/>
        </w:rPr>
        <w:t>was added to the sample to ensure concentrations were above the detection limit</w:t>
      </w:r>
      <w:ins w:id="174" w:author="Zach Lessig" w:date="2019-07-29T09:31:00Z">
        <w:r w:rsidR="00391CEF">
          <w:rPr>
            <w:rFonts w:ascii="Times New Roman" w:eastAsia="STHupo" w:hAnsi="Times New Roman" w:cs="Times New Roman"/>
            <w:noProof/>
          </w:rPr>
          <w:t xml:space="preserve"> after which t</w:t>
        </w:r>
      </w:ins>
      <w:del w:id="175" w:author="Zach Lessig" w:date="2019-07-29T09:31:00Z">
        <w:r w:rsidRPr="006C7380" w:rsidDel="00391CEF">
          <w:rPr>
            <w:rFonts w:ascii="Times New Roman" w:eastAsia="STHupo" w:hAnsi="Times New Roman" w:cs="Times New Roman"/>
            <w:noProof/>
          </w:rPr>
          <w:delText>.  T</w:delText>
        </w:r>
      </w:del>
      <w:r w:rsidRPr="006C7380">
        <w:rPr>
          <w:rFonts w:ascii="Times New Roman" w:eastAsia="STHupo" w:hAnsi="Times New Roman" w:cs="Times New Roman"/>
          <w:noProof/>
        </w:rPr>
        <w:t>he added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was</w:t>
      </w:r>
      <w:ins w:id="176" w:author="Zach Lessig" w:date="2019-07-29T09:31:00Z">
        <w:r w:rsidR="00391CEF">
          <w:rPr>
            <w:rFonts w:ascii="Times New Roman" w:eastAsia="STHupo" w:hAnsi="Times New Roman" w:cs="Times New Roman"/>
            <w:noProof/>
          </w:rPr>
          <w:t xml:space="preserve"> </w:t>
        </w:r>
      </w:ins>
      <w:del w:id="177" w:author="Zach Lessig" w:date="2019-07-29T09:31:00Z">
        <w:r w:rsidRPr="006C7380" w:rsidDel="00391CEF">
          <w:rPr>
            <w:rFonts w:ascii="Times New Roman" w:eastAsia="STHupo" w:hAnsi="Times New Roman" w:cs="Times New Roman"/>
            <w:noProof/>
          </w:rPr>
          <w:delText xml:space="preserve"> then </w:delText>
        </w:r>
      </w:del>
      <w:r w:rsidRPr="006C7380">
        <w:rPr>
          <w:rFonts w:ascii="Times New Roman" w:eastAsia="STHupo" w:hAnsi="Times New Roman" w:cs="Times New Roman"/>
          <w:noProof/>
        </w:rPr>
        <w:t>subtracted.  I analyzed nitrate and nitrite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vertAlign w:val="superscript"/>
        </w:rPr>
        <w:t xml:space="preserve">- </w:t>
      </w:r>
      <w:r w:rsidRPr="006C7380">
        <w:rPr>
          <w:rFonts w:ascii="Times New Roman" w:eastAsia="STHupo" w:hAnsi="Times New Roman" w:cs="Times New Roman"/>
          <w:noProof/>
        </w:rPr>
        <w:t>+ NO</w:t>
      </w:r>
      <w:r w:rsidRPr="006C7380">
        <w:rPr>
          <w:rFonts w:ascii="Times New Roman" w:eastAsia="STHupo" w:hAnsi="Times New Roman" w:cs="Times New Roman"/>
          <w:noProof/>
          <w:vertAlign w:val="subscript"/>
        </w:rPr>
        <w:t>2</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in the sample</w:t>
      </w:r>
      <w:ins w:id="178" w:author="Zach Lessig" w:date="2019-07-29T09:31:00Z">
        <w:r w:rsidR="00391CEF">
          <w:rPr>
            <w:rFonts w:ascii="Times New Roman" w:eastAsia="STHupo" w:hAnsi="Times New Roman" w:cs="Times New Roman"/>
            <w:noProof/>
          </w:rPr>
          <w:t xml:space="preserve"> (</w:t>
        </w:r>
      </w:ins>
      <w:del w:id="179" w:author="Zach Lessig" w:date="2019-07-29T09:31:00Z">
        <w:r w:rsidRPr="006C7380" w:rsidDel="00391CEF">
          <w:rPr>
            <w:rFonts w:ascii="Times New Roman" w:eastAsia="STHupo" w:hAnsi="Times New Roman" w:cs="Times New Roman"/>
            <w:noProof/>
          </w:rPr>
          <w:delText xml:space="preserve">, </w:delText>
        </w:r>
      </w:del>
      <w:r w:rsidRPr="006C7380">
        <w:rPr>
          <w:rFonts w:ascii="Times New Roman" w:eastAsia="STHupo" w:hAnsi="Times New Roman" w:cs="Times New Roman"/>
          <w:noProof/>
        </w:rPr>
        <w:t>hereafter referred to as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vertAlign w:val="superscript"/>
        </w:rPr>
        <w:t>-</w:t>
      </w:r>
      <w:ins w:id="180" w:author="Zach Lessig" w:date="2019-07-29T09:31:00Z">
        <w:r w:rsidR="00391CEF">
          <w:rPr>
            <w:rFonts w:ascii="Times New Roman" w:eastAsia="STHupo" w:hAnsi="Times New Roman" w:cs="Times New Roman"/>
            <w:noProof/>
          </w:rPr>
          <w:t xml:space="preserve">) </w:t>
        </w:r>
      </w:ins>
      <w:del w:id="181" w:author="Zach Lessig" w:date="2019-07-29T09:31:00Z">
        <w:r w:rsidRPr="006C7380" w:rsidDel="00391CEF">
          <w:rPr>
            <w:rFonts w:ascii="Times New Roman" w:eastAsia="STHupo" w:hAnsi="Times New Roman" w:cs="Times New Roman"/>
            <w:noProof/>
          </w:rPr>
          <w:delText xml:space="preserve">, </w:delText>
        </w:r>
      </w:del>
      <w:r w:rsidRPr="006C7380">
        <w:rPr>
          <w:rFonts w:ascii="Times New Roman" w:eastAsia="STHupo" w:hAnsi="Times New Roman" w:cs="Times New Roman"/>
          <w:noProof/>
        </w:rPr>
        <w:t xml:space="preserve">using the cadmium reduction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(Morris and Riley 1963)</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adapted from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EPA-127-B Rev. 1 (2016)</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I</w:t>
      </w:r>
      <w:ins w:id="182" w:author="Zach Lessig" w:date="2019-07-29T09:32:00Z">
        <w:r w:rsidR="00391CEF">
          <w:rPr>
            <w:rFonts w:ascii="Times New Roman" w:eastAsia="STHupo" w:hAnsi="Times New Roman" w:cs="Times New Roman"/>
            <w:noProof/>
          </w:rPr>
          <w:t xml:space="preserve"> </w:t>
        </w:r>
      </w:ins>
      <w:del w:id="183" w:author="Zach Lessig" w:date="2019-07-29T09:32:00Z">
        <w:r w:rsidRPr="006C7380" w:rsidDel="00391CEF">
          <w:rPr>
            <w:rFonts w:ascii="Times New Roman" w:eastAsia="STHupo" w:hAnsi="Times New Roman" w:cs="Times New Roman"/>
            <w:noProof/>
          </w:rPr>
          <w:delText xml:space="preserve"> ultimately </w:delText>
        </w:r>
      </w:del>
      <w:r w:rsidRPr="006C7380">
        <w:rPr>
          <w:rFonts w:ascii="Times New Roman" w:eastAsia="STHupo" w:hAnsi="Times New Roman" w:cs="Times New Roman"/>
          <w:noProof/>
        </w:rPr>
        <w:t>added the ammonium and nitrate concentrations together to obtain a concentration of total dissolved inorganic nitrogen (DIN).  I mea</w:t>
      </w:r>
      <w:ins w:id="184" w:author="Zach Lessig" w:date="2019-07-29T09:33:00Z">
        <w:r w:rsidR="00391CEF">
          <w:rPr>
            <w:rFonts w:ascii="Times New Roman" w:eastAsia="STHupo" w:hAnsi="Times New Roman" w:cs="Times New Roman"/>
            <w:noProof/>
          </w:rPr>
          <w:t>s</w:t>
        </w:r>
      </w:ins>
      <w:del w:id="185" w:author="Zach Lessig" w:date="2019-07-29T09:33:00Z">
        <w:r w:rsidRPr="006C7380" w:rsidDel="00391CEF">
          <w:rPr>
            <w:rFonts w:ascii="Times New Roman" w:eastAsia="STHupo" w:hAnsi="Times New Roman" w:cs="Times New Roman"/>
            <w:noProof/>
          </w:rPr>
          <w:delText>us</w:delText>
        </w:r>
      </w:del>
      <w:r w:rsidRPr="006C7380">
        <w:rPr>
          <w:rFonts w:ascii="Times New Roman" w:eastAsia="STHupo" w:hAnsi="Times New Roman" w:cs="Times New Roman"/>
          <w:noProof/>
        </w:rPr>
        <w:t xml:space="preserve">ured phosphate </w:t>
      </w:r>
      <w:ins w:id="186" w:author="Zach Lessig" w:date="2019-07-29T09:34:00Z">
        <w:r w:rsidR="007A3B88">
          <w:rPr>
            <w:rFonts w:ascii="Times New Roman" w:eastAsia="STHupo" w:hAnsi="Times New Roman" w:cs="Times New Roman"/>
            <w:noProof/>
          </w:rPr>
          <w:t>(</w:t>
        </w:r>
      </w:ins>
      <w:del w:id="187" w:author="Zach Lessig" w:date="2019-07-29T09:34:00Z">
        <w:r w:rsidRPr="006C7380" w:rsidDel="007A3B88">
          <w:rPr>
            <w:rFonts w:ascii="Times New Roman" w:eastAsia="STHupo" w:hAnsi="Times New Roman" w:cs="Times New Roman"/>
            <w:noProof/>
          </w:rPr>
          <w:delText>(PO</w:delText>
        </w:r>
        <w:r w:rsidRPr="006C7380" w:rsidDel="007A3B88">
          <w:rPr>
            <w:rFonts w:ascii="Times New Roman" w:eastAsia="STHupo" w:hAnsi="Times New Roman" w:cs="Times New Roman"/>
            <w:noProof/>
            <w:vertAlign w:val="subscript"/>
          </w:rPr>
          <w:delText>4</w:delText>
        </w:r>
        <w:r w:rsidRPr="006C7380" w:rsidDel="007A3B88">
          <w:rPr>
            <w:rFonts w:ascii="Times New Roman" w:eastAsia="STHupo" w:hAnsi="Times New Roman" w:cs="Times New Roman"/>
            <w:noProof/>
            <w:vertAlign w:val="superscript"/>
          </w:rPr>
          <w:delText>3-</w:delText>
        </w:r>
        <w:r w:rsidRPr="006C7380" w:rsidDel="007A3B88">
          <w:rPr>
            <w:rFonts w:ascii="Times New Roman" w:eastAsia="STHupo" w:hAnsi="Times New Roman" w:cs="Times New Roman"/>
            <w:noProof/>
          </w:rPr>
          <w:delText xml:space="preserve">), </w:delText>
        </w:r>
      </w:del>
      <w:r w:rsidRPr="006C7380">
        <w:rPr>
          <w:rFonts w:ascii="Times New Roman" w:eastAsia="STHupo" w:hAnsi="Times New Roman" w:cs="Times New Roman"/>
          <w:noProof/>
        </w:rPr>
        <w:t>referred to here as soluble reactive phosphorus</w:t>
      </w:r>
      <w:ins w:id="188" w:author="Zach Lessig" w:date="2019-07-29T09:35:00Z">
        <w:r w:rsidR="007A3B88">
          <w:rPr>
            <w:rFonts w:ascii="Times New Roman" w:eastAsia="STHupo" w:hAnsi="Times New Roman" w:cs="Times New Roman"/>
            <w:noProof/>
          </w:rPr>
          <w:t xml:space="preserve">; </w:t>
        </w:r>
      </w:ins>
      <w:del w:id="189" w:author="Zach Lessig" w:date="2019-07-29T09:35:00Z">
        <w:r w:rsidRPr="006C7380" w:rsidDel="007A3B88">
          <w:rPr>
            <w:rFonts w:ascii="Times New Roman" w:eastAsia="STHupo" w:hAnsi="Times New Roman" w:cs="Times New Roman"/>
            <w:noProof/>
          </w:rPr>
          <w:delText xml:space="preserve"> (</w:delText>
        </w:r>
      </w:del>
      <w:r w:rsidRPr="006C7380">
        <w:rPr>
          <w:rFonts w:ascii="Times New Roman" w:eastAsia="STHupo" w:hAnsi="Times New Roman" w:cs="Times New Roman"/>
          <w:noProof/>
        </w:rPr>
        <w:t>SRP</w:t>
      </w:r>
      <w:ins w:id="190" w:author="Zach Lessig" w:date="2019-07-29T09:34:00Z">
        <w:r w:rsidR="007A3B88">
          <w:rPr>
            <w:rFonts w:ascii="Times New Roman" w:eastAsia="STHupo" w:hAnsi="Times New Roman" w:cs="Times New Roman"/>
            <w:noProof/>
          </w:rPr>
          <w:t xml:space="preserve">; </w:t>
        </w:r>
        <w:r w:rsidR="007A3B88" w:rsidRPr="006C7380">
          <w:rPr>
            <w:rFonts w:ascii="Times New Roman" w:eastAsia="STHupo" w:hAnsi="Times New Roman" w:cs="Times New Roman"/>
            <w:noProof/>
          </w:rPr>
          <w:t>PO</w:t>
        </w:r>
        <w:r w:rsidR="007A3B88" w:rsidRPr="006C7380">
          <w:rPr>
            <w:rFonts w:ascii="Times New Roman" w:eastAsia="STHupo" w:hAnsi="Times New Roman" w:cs="Times New Roman"/>
            <w:noProof/>
            <w:vertAlign w:val="subscript"/>
          </w:rPr>
          <w:t>4</w:t>
        </w:r>
        <w:r w:rsidR="007A3B88" w:rsidRPr="006C7380">
          <w:rPr>
            <w:rFonts w:ascii="Times New Roman" w:eastAsia="STHupo" w:hAnsi="Times New Roman" w:cs="Times New Roman"/>
            <w:noProof/>
            <w:vertAlign w:val="superscript"/>
          </w:rPr>
          <w:t>3-</w:t>
        </w:r>
        <w:r w:rsidR="007A3B88">
          <w:rPr>
            <w:rFonts w:ascii="Times New Roman" w:eastAsia="STHupo" w:hAnsi="Times New Roman" w:cs="Times New Roman"/>
            <w:noProof/>
          </w:rPr>
          <w:t xml:space="preserve">) </w:t>
        </w:r>
      </w:ins>
      <w:del w:id="191" w:author="Zach Lessig" w:date="2019-07-29T09:35:00Z">
        <w:r w:rsidRPr="006C7380" w:rsidDel="007A3B88">
          <w:rPr>
            <w:rFonts w:ascii="Times New Roman" w:eastAsia="STHupo" w:hAnsi="Times New Roman" w:cs="Times New Roman"/>
            <w:noProof/>
          </w:rPr>
          <w:delText xml:space="preserve">), </w:delText>
        </w:r>
      </w:del>
      <w:r w:rsidRPr="006C7380">
        <w:rPr>
          <w:rFonts w:ascii="Times New Roman" w:eastAsia="STHupo" w:hAnsi="Times New Roman" w:cs="Times New Roman"/>
          <w:noProof/>
        </w:rPr>
        <w:t xml:space="preserve">using the molybdate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(Murphy and Riley 1962)</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according to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EPA-155-B Rev. 0 (2016)</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  The samples of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rPr>
        <w:t xml:space="preserve">, and SRP were all run on an AQ1 Discrete Analyzer (Seal Analytical).  The acidified DOC sample was measured using the infrared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{"citationID":"UAAQYKhd","properties":{"formattedCitation":"(Baird et al. 2017)","plainCitation":"(Baird et al. 2017)","dontUpdate":true,"noteIndex":0},"citationItems":[{"id":332,"uris":["http://zotero.org/users/local/WH62bQVK/items/RQFKCH9C"],"uri":["http://zotero.org/users/local/WH62bQVK/items/RQFKCH9C"],"itemData":{"id":332,"type":"book","title":"Standard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w:t>
      </w:r>
      <w:r w:rsidRPr="006C7380">
        <w:rPr>
          <w:rFonts w:ascii="Times New Roman" w:hAnsi="Times New Roman" w:cs="Times New Roman"/>
          <w:lang w:eastAsia="ja-JP"/>
        </w:rPr>
        <w:t>APHA</w:t>
      </w:r>
      <w:r w:rsidRPr="006C7380">
        <w:rPr>
          <w:rFonts w:ascii="Times New Roman" w:hAnsi="Times New Roman" w:cs="Times New Roman"/>
        </w:rPr>
        <w:t xml:space="preserve">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with a Shimadzu TOC-L (TOC-L Total Organic Carbon Analyzer, Shimadzu)</w:t>
      </w:r>
      <w:ins w:id="192" w:author="Zach Lessig" w:date="2019-07-29T09:33:00Z">
        <w:r w:rsidR="00391CEF">
          <w:rPr>
            <w:rFonts w:ascii="Times New Roman" w:eastAsia="STHupo" w:hAnsi="Times New Roman" w:cs="Times New Roman"/>
            <w:noProof/>
          </w:rPr>
          <w:t>.</w:t>
        </w:r>
      </w:ins>
    </w:p>
    <w:p w14:paraId="20826C00" w14:textId="5BE02826" w:rsidR="002D0F99" w:rsidRPr="006C7380" w:rsidRDefault="002D0F99" w:rsidP="002D0F99">
      <w:pPr>
        <w:spacing w:line="480" w:lineRule="auto"/>
        <w:rPr>
          <w:rFonts w:ascii="Times New Roman" w:eastAsia="STHupo" w:hAnsi="Times New Roman" w:cs="Times New Roman"/>
          <w:b/>
          <w:noProof/>
        </w:rPr>
      </w:pPr>
      <w:del w:id="193" w:author="Zach Lessig" w:date="2019-07-29T09:33:00Z">
        <w:r w:rsidRPr="006C7380" w:rsidDel="00391CEF">
          <w:rPr>
            <w:rFonts w:ascii="Times New Roman" w:eastAsia="STHupo" w:hAnsi="Times New Roman" w:cs="Times New Roman"/>
            <w:noProof/>
          </w:rPr>
          <w:delText xml:space="preserve"> </w:delText>
        </w:r>
      </w:del>
      <w:del w:id="194" w:author="Zach Lessig" w:date="2019-07-29T09:32:00Z">
        <w:r w:rsidRPr="006C7380" w:rsidDel="00391CEF">
          <w:rPr>
            <w:rFonts w:ascii="Times New Roman" w:eastAsia="STHupo" w:hAnsi="Times New Roman" w:cs="Times New Roman"/>
            <w:noProof/>
          </w:rPr>
          <w:delText xml:space="preserve">with techniques outlined in the administrators manual.  </w:delText>
        </w:r>
      </w:del>
    </w:p>
    <w:p w14:paraId="21DC2261" w14:textId="77777777" w:rsidR="005A7983" w:rsidRDefault="005A7983" w:rsidP="002D0F99">
      <w:pPr>
        <w:spacing w:line="480" w:lineRule="auto"/>
        <w:jc w:val="center"/>
        <w:outlineLvl w:val="0"/>
        <w:rPr>
          <w:rFonts w:ascii="Times New Roman" w:eastAsia="STHupo" w:hAnsi="Times New Roman" w:cs="Times New Roman"/>
          <w:u w:val="single"/>
        </w:rPr>
      </w:pPr>
    </w:p>
    <w:p w14:paraId="37E18F22" w14:textId="77777777" w:rsidR="005A7983" w:rsidRDefault="005A7983" w:rsidP="002D0F99">
      <w:pPr>
        <w:spacing w:line="480" w:lineRule="auto"/>
        <w:jc w:val="center"/>
        <w:outlineLvl w:val="0"/>
        <w:rPr>
          <w:rFonts w:ascii="Times New Roman" w:eastAsia="STHupo" w:hAnsi="Times New Roman" w:cs="Times New Roman"/>
          <w:u w:val="single"/>
        </w:rPr>
      </w:pPr>
    </w:p>
    <w:p w14:paraId="047F5EE1" w14:textId="77777777" w:rsidR="005A7983" w:rsidRDefault="005A7983" w:rsidP="002D0F99">
      <w:pPr>
        <w:spacing w:line="480" w:lineRule="auto"/>
        <w:jc w:val="center"/>
        <w:outlineLvl w:val="0"/>
        <w:rPr>
          <w:rFonts w:ascii="Times New Roman" w:eastAsia="STHupo" w:hAnsi="Times New Roman" w:cs="Times New Roman"/>
          <w:u w:val="single"/>
        </w:rPr>
      </w:pPr>
    </w:p>
    <w:p w14:paraId="4675FF5C" w14:textId="2906C9FB"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Fish Biomass Estimates</w:t>
      </w:r>
    </w:p>
    <w:p w14:paraId="37D25193" w14:textId="1E8320BB"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I conducted a population estimate of stream salmonids (Family Salmonidae) 25 m immediately upstream (35 m for Standup and 50 m for First 2017) of each site where water samples were taken and DO probes were deployed for metabolism estimates.</w:t>
      </w:r>
      <w:ins w:id="195" w:author="Zach Lessig" w:date="2019-07-29T09:48:00Z">
        <w:r w:rsidR="00B36F30">
          <w:rPr>
            <w:rFonts w:ascii="Times New Roman" w:eastAsia="STHupo" w:hAnsi="Times New Roman" w:cs="Times New Roman"/>
          </w:rPr>
          <w:t xml:space="preserve"> A 25 m length of stream appeared to contain a reasonable sample of the habitat types occurring in these small streams while allowing for the avoidance of large pools</w:t>
        </w:r>
      </w:ins>
      <w:ins w:id="196" w:author="Zach Lessig" w:date="2019-07-29T09:54:00Z">
        <w:r w:rsidR="00B36F30">
          <w:rPr>
            <w:rFonts w:ascii="Times New Roman" w:eastAsia="STHupo" w:hAnsi="Times New Roman" w:cs="Times New Roman"/>
          </w:rPr>
          <w:t xml:space="preserve">. </w:t>
        </w:r>
      </w:ins>
      <w:ins w:id="197" w:author="Zach Lessig" w:date="2019-07-29T09:48:00Z">
        <w:r w:rsidR="00B36F30">
          <w:rPr>
            <w:rFonts w:ascii="Times New Roman" w:eastAsia="STHupo" w:hAnsi="Times New Roman" w:cs="Times New Roman"/>
          </w:rPr>
          <w:t xml:space="preserve"> </w:t>
        </w:r>
      </w:ins>
      <w:del w:id="198" w:author="Zach Lessig" w:date="2019-07-29T09:48:00Z">
        <w:r w:rsidRPr="006C7380" w:rsidDel="00B36F30">
          <w:rPr>
            <w:rFonts w:ascii="Times New Roman" w:eastAsia="STHupo" w:hAnsi="Times New Roman" w:cs="Times New Roman"/>
          </w:rPr>
          <w:delText xml:space="preserve">  </w:delText>
        </w:r>
      </w:del>
      <w:r w:rsidRPr="006C7380">
        <w:rPr>
          <w:rFonts w:ascii="Times New Roman" w:eastAsia="STHupo" w:hAnsi="Times New Roman" w:cs="Times New Roman"/>
        </w:rPr>
        <w:t>The collected fish included native westslope cutthroat trout (</w:t>
      </w:r>
      <w:r w:rsidRPr="006C7380">
        <w:rPr>
          <w:rFonts w:ascii="Times New Roman" w:eastAsia="STHupo" w:hAnsi="Times New Roman" w:cs="Times New Roman"/>
          <w:i/>
        </w:rPr>
        <w:t>Oncorhynchus clarkii lewisi</w:t>
      </w:r>
      <w:r w:rsidRPr="006C7380">
        <w:rPr>
          <w:rFonts w:ascii="Times New Roman" w:eastAsia="STHupo" w:hAnsi="Times New Roman" w:cs="Times New Roman"/>
        </w:rPr>
        <w:t>) with some displaying signs of hybridization with the native Columbia Basin redband rainbow trout (</w:t>
      </w:r>
      <w:r w:rsidRPr="006C7380">
        <w:rPr>
          <w:rFonts w:ascii="Times New Roman" w:eastAsia="STHupo" w:hAnsi="Times New Roman" w:cs="Times New Roman"/>
          <w:i/>
        </w:rPr>
        <w:t>Oncorhynchus mykiss gairdneri</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00CC432A">
        <w:rPr>
          <w:rFonts w:ascii="Times New Roman" w:eastAsia="STHupo" w:hAnsi="Times New Roman" w:cs="Times New Roman"/>
        </w:rPr>
        <w:instrText xml:space="preserve"> ADDIN ZOTERO_ITEM CSL_CITATION {"citationID":"pm7s9679","properties":{"formattedCitation":"(Weigel et al. 2002)","plainCitation":"(Weigel et al. 2002)","dontUpdate":true,"noteIndex":0},"citationItems":[{"id":"ILcPBza3/DvzKvn1P","uris":["http://zotero.org/users/local/WH62bQVK/items/CDLGTB39"],"uri":["http://zotero.org/users/local/WH62bQVK/items/CDLGTB39"],"itemData":{"id":162,"type":"book","title":"A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Weigel et al. 2002)</w:t>
      </w:r>
      <w:r w:rsidRPr="006C7380">
        <w:rPr>
          <w:rFonts w:ascii="Times New Roman" w:eastAsia="STHupo" w:hAnsi="Times New Roman" w:cs="Times New Roman"/>
        </w:rPr>
        <w:fldChar w:fldCharType="end"/>
      </w:r>
      <w:r w:rsidRPr="006C7380">
        <w:rPr>
          <w:rFonts w:ascii="Times New Roman" w:eastAsia="STHupo" w:hAnsi="Times New Roman" w:cs="Times New Roman"/>
        </w:rPr>
        <w:t>.  A few non-native eastern brook trout (</w:t>
      </w:r>
      <w:r w:rsidRPr="006C7380">
        <w:rPr>
          <w:rFonts w:ascii="Times New Roman" w:eastAsia="STHupo" w:hAnsi="Times New Roman" w:cs="Times New Roman"/>
          <w:i/>
        </w:rPr>
        <w:t>Salvelinus fontinalis</w:t>
      </w:r>
      <w:r w:rsidRPr="006C7380">
        <w:rPr>
          <w:rFonts w:ascii="Times New Roman" w:eastAsia="STHupo" w:hAnsi="Times New Roman" w:cs="Times New Roman"/>
        </w:rPr>
        <w:t>) were collected in Jack Cr. 2018, and they were included in the population and biomass estimate.  Some young-of-the-year (YOY) salmonids and sculpin (</w:t>
      </w:r>
      <w:r w:rsidRPr="006C7380">
        <w:rPr>
          <w:rFonts w:ascii="Times New Roman" w:eastAsia="STHupo" w:hAnsi="Times New Roman" w:cs="Times New Roman"/>
          <w:i/>
        </w:rPr>
        <w:t>Cottus spp.</w:t>
      </w:r>
      <w:r w:rsidRPr="006C7380">
        <w:rPr>
          <w:rFonts w:ascii="Times New Roman" w:eastAsia="STHupo" w:hAnsi="Times New Roman" w:cs="Times New Roman"/>
        </w:rPr>
        <w:t>) were also encountered but not included in the estimates.</w:t>
      </w:r>
    </w:p>
    <w:p w14:paraId="1A90567C" w14:textId="64EE881E"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I used a backpack electrofisher (LR-20B Electrofisher, Smith Root)</w:t>
      </w:r>
      <w:del w:id="199" w:author="Zach Lessig" w:date="2019-07-29T09:47:00Z">
        <w:r w:rsidRPr="006C7380" w:rsidDel="00B36F30">
          <w:rPr>
            <w:rFonts w:ascii="Times New Roman" w:eastAsia="STHupo" w:hAnsi="Times New Roman" w:cs="Times New Roman"/>
          </w:rPr>
          <w:delText xml:space="preserve"> to collect fish from a 25 m length of stream</w:delText>
        </w:r>
      </w:del>
      <w:del w:id="200" w:author="Zach Lessig" w:date="2019-07-29T09:43:00Z">
        <w:r w:rsidRPr="006C7380" w:rsidDel="007A3B88">
          <w:rPr>
            <w:rFonts w:ascii="Times New Roman" w:eastAsia="STHupo" w:hAnsi="Times New Roman" w:cs="Times New Roman"/>
          </w:rPr>
          <w:delText xml:space="preserve"> (35 m for Standup and 50 m for </w:delText>
        </w:r>
      </w:del>
      <w:del w:id="201" w:author="Zach Lessig" w:date="2019-07-29T09:44:00Z">
        <w:r w:rsidRPr="006C7380" w:rsidDel="007A3B88">
          <w:rPr>
            <w:rFonts w:ascii="Times New Roman" w:eastAsia="STHupo" w:hAnsi="Times New Roman" w:cs="Times New Roman"/>
          </w:rPr>
          <w:delText>First 20</w:delText>
        </w:r>
      </w:del>
      <w:del w:id="202" w:author="Zach Lessig" w:date="2019-07-29T09:47:00Z">
        <w:r w:rsidRPr="006C7380" w:rsidDel="00B36F30">
          <w:rPr>
            <w:rFonts w:ascii="Times New Roman" w:eastAsia="STHupo" w:hAnsi="Times New Roman" w:cs="Times New Roman"/>
          </w:rPr>
          <w:delText>17), a</w:delText>
        </w:r>
      </w:del>
      <w:ins w:id="203" w:author="Zach Lessig" w:date="2019-07-29T09:47:00Z">
        <w:r w:rsidR="00B36F30">
          <w:rPr>
            <w:rFonts w:ascii="Times New Roman" w:eastAsia="STHupo" w:hAnsi="Times New Roman" w:cs="Times New Roman"/>
          </w:rPr>
          <w:t xml:space="preserve"> a</w:t>
        </w:r>
      </w:ins>
      <w:r w:rsidRPr="006C7380">
        <w:rPr>
          <w:rFonts w:ascii="Times New Roman" w:eastAsia="STHupo" w:hAnsi="Times New Roman" w:cs="Times New Roman"/>
        </w:rPr>
        <w:t xml:space="preserve">ssisted by a person who caught the salmonids 50 mm or more in length with a dip net and placed them in a 5 gallon bucket.  I used the two-pass depletion method to estimate population </w:t>
      </w:r>
      <w:r w:rsidRPr="006C7380">
        <w:rPr>
          <w:rFonts w:ascii="Times New Roman" w:hAnsi="Times New Roman" w:cs="Times New Roman"/>
          <w:lang w:eastAsia="ja-JP"/>
        </w:rPr>
        <w:t xml:space="preserve">size </w:t>
      </w:r>
      <w:r w:rsidRPr="006C7380">
        <w:rPr>
          <w:rFonts w:ascii="Times New Roman" w:eastAsia="STHupo" w:hAnsi="Times New Roman" w:cs="Times New Roman"/>
        </w:rPr>
        <w:t>and did not includ</w:t>
      </w:r>
      <w:ins w:id="204" w:author="Zach Lessig" w:date="2019-07-29T09:55:00Z">
        <w:r w:rsidR="00526E12">
          <w:rPr>
            <w:rFonts w:ascii="Times New Roman" w:eastAsia="STHupo" w:hAnsi="Times New Roman" w:cs="Times New Roman"/>
          </w:rPr>
          <w:t xml:space="preserve">e block nets </w:t>
        </w:r>
      </w:ins>
      <w:del w:id="205" w:author="Zach Lessig" w:date="2019-07-29T09:55:00Z">
        <w:r w:rsidRPr="006C7380" w:rsidDel="00526E12">
          <w:rPr>
            <w:rFonts w:ascii="Times New Roman" w:eastAsia="STHupo" w:hAnsi="Times New Roman" w:cs="Times New Roman"/>
          </w:rPr>
          <w:delText xml:space="preserve">e block-nets </w:delText>
        </w:r>
        <w:r w:rsidRPr="006C7380" w:rsidDel="00526E12">
          <w:rPr>
            <w:rFonts w:ascii="Times New Roman" w:eastAsia="STHupo" w:hAnsi="Times New Roman" w:cs="Times New Roman"/>
          </w:rPr>
          <w:fldChar w:fldCharType="begin"/>
        </w:r>
        <w:r w:rsidRPr="006C7380" w:rsidDel="00526E12">
          <w:rPr>
            <w:rFonts w:ascii="Times New Roman" w:eastAsia="STHupo" w:hAnsi="Times New Roman" w:cs="Times New Roman"/>
          </w:rPr>
          <w:del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delInstrText>
        </w:r>
        <w:r w:rsidRPr="006C7380" w:rsidDel="00526E12">
          <w:rPr>
            <w:rFonts w:ascii="Times New Roman" w:eastAsia="STHupo" w:hAnsi="Times New Roman" w:cs="Times New Roman"/>
          </w:rPr>
          <w:fldChar w:fldCharType="separate"/>
        </w:r>
        <w:r w:rsidRPr="006C7380" w:rsidDel="00526E12">
          <w:rPr>
            <w:rFonts w:ascii="Times New Roman" w:hAnsi="Times New Roman" w:cs="Times New Roman"/>
          </w:rPr>
          <w:delText>(Lockwood and Schneider 2000)</w:delText>
        </w:r>
        <w:r w:rsidRPr="006C7380" w:rsidDel="00526E12">
          <w:rPr>
            <w:rFonts w:ascii="Times New Roman" w:eastAsia="STHupo" w:hAnsi="Times New Roman" w:cs="Times New Roman"/>
          </w:rPr>
          <w:fldChar w:fldCharType="end"/>
        </w:r>
        <w:r w:rsidRPr="006C7380" w:rsidDel="00526E12">
          <w:rPr>
            <w:rFonts w:ascii="Times New Roman" w:eastAsia="STHupo" w:hAnsi="Times New Roman" w:cs="Times New Roman"/>
          </w:rPr>
          <w:delText xml:space="preserve">.  Block-nets </w:delText>
        </w:r>
      </w:del>
      <w:r w:rsidRPr="006C7380">
        <w:rPr>
          <w:rFonts w:ascii="Times New Roman" w:eastAsia="STHupo" w:hAnsi="Times New Roman" w:cs="Times New Roman"/>
        </w:rPr>
        <w:t xml:space="preserve">to prevent migration </w:t>
      </w:r>
      <w:del w:id="206" w:author="Zach Lessig" w:date="2019-07-29T09:56:00Z">
        <w:r w:rsidRPr="006C7380" w:rsidDel="00526E12">
          <w:rPr>
            <w:rFonts w:ascii="Times New Roman" w:eastAsia="STHupo" w:hAnsi="Times New Roman" w:cs="Times New Roman"/>
          </w:rPr>
          <w:delText xml:space="preserve">were not used </w:delText>
        </w:r>
      </w:del>
      <w:r w:rsidRPr="006C7380">
        <w:rPr>
          <w:rFonts w:ascii="Times New Roman" w:eastAsia="STHupo" w:hAnsi="Times New Roman" w:cs="Times New Roman"/>
        </w:rPr>
        <w:t xml:space="preserve">because these streams were relatively small and the time elapsed between the first and second pass was only a few minutes.  The assumptions are met for this estimate as long as migration is negligible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  To analyze my catch, I anesthetized the fish using</w:t>
      </w:r>
      <w:del w:id="207" w:author="Zach Lessig" w:date="2019-07-29T09:58:00Z">
        <w:r w:rsidRPr="006C7380" w:rsidDel="00526E12">
          <w:rPr>
            <w:rFonts w:ascii="Times New Roman" w:eastAsia="STHupo" w:hAnsi="Times New Roman" w:cs="Times New Roman"/>
          </w:rPr>
          <w:delText xml:space="preserve"> </w:delText>
        </w:r>
      </w:del>
      <w:ins w:id="208" w:author="Zach Lessig" w:date="2019-07-29T09:58:00Z">
        <w:r w:rsidR="00526E12">
          <w:rPr>
            <w:rFonts w:ascii="Times New Roman" w:eastAsia="STHupo" w:hAnsi="Times New Roman" w:cs="Times New Roman"/>
          </w:rPr>
          <w:t xml:space="preserve"> </w:t>
        </w:r>
      </w:ins>
      <w:ins w:id="209" w:author="Zach Lessig" w:date="2019-07-29T09:57:00Z">
        <w:r w:rsidR="00526E12">
          <w:rPr>
            <w:rFonts w:ascii="Times New Roman" w:eastAsia="STHupo" w:hAnsi="Times New Roman" w:cs="Times New Roman"/>
          </w:rPr>
          <w:t xml:space="preserve">dilute </w:t>
        </w:r>
      </w:ins>
      <w:del w:id="210" w:author="Zach Lessig" w:date="2019-07-29T09:57:00Z">
        <w:r w:rsidRPr="006C7380" w:rsidDel="00526E12">
          <w:rPr>
            <w:rFonts w:ascii="Times New Roman" w:eastAsia="STHupo" w:hAnsi="Times New Roman" w:cs="Times New Roman"/>
          </w:rPr>
          <w:delText>T</w:delText>
        </w:r>
      </w:del>
      <w:ins w:id="211" w:author="Zach Lessig" w:date="2019-07-29T09:57:00Z">
        <w:r w:rsidR="00526E12">
          <w:rPr>
            <w:rFonts w:ascii="Times New Roman" w:eastAsia="STHupo" w:hAnsi="Times New Roman" w:cs="Times New Roman"/>
          </w:rPr>
          <w:t>t</w:t>
        </w:r>
      </w:ins>
      <w:r w:rsidRPr="006C7380">
        <w:rPr>
          <w:rFonts w:ascii="Times New Roman" w:eastAsia="STHupo" w:hAnsi="Times New Roman" w:cs="Times New Roman"/>
        </w:rPr>
        <w:t xml:space="preserve">ricaine </w:t>
      </w:r>
      <w:ins w:id="212" w:author="Zach Lessig" w:date="2019-07-29T09:57:00Z">
        <w:r w:rsidR="00526E12">
          <w:rPr>
            <w:rFonts w:ascii="Times New Roman" w:eastAsia="STHupo" w:hAnsi="Times New Roman" w:cs="Times New Roman"/>
          </w:rPr>
          <w:t>m</w:t>
        </w:r>
      </w:ins>
      <w:del w:id="213" w:author="Zach Lessig" w:date="2019-07-29T09:57:00Z">
        <w:r w:rsidRPr="006C7380" w:rsidDel="00526E12">
          <w:rPr>
            <w:rFonts w:ascii="Times New Roman" w:eastAsia="STHupo" w:hAnsi="Times New Roman" w:cs="Times New Roman"/>
          </w:rPr>
          <w:delText>M</w:delText>
        </w:r>
      </w:del>
      <w:r w:rsidRPr="006C7380">
        <w:rPr>
          <w:rFonts w:ascii="Times New Roman" w:eastAsia="STHupo" w:hAnsi="Times New Roman" w:cs="Times New Roman"/>
        </w:rPr>
        <w:t xml:space="preserve">ethanesulfonate </w:t>
      </w:r>
      <w:ins w:id="214" w:author="Zach Lessig" w:date="2019-07-29T10:00:00Z">
        <w:r w:rsidR="00526E12">
          <w:rPr>
            <w:rFonts w:ascii="Times New Roman" w:eastAsia="STHupo" w:hAnsi="Times New Roman" w:cs="Times New Roman"/>
          </w:rPr>
          <w:t>after which they were</w:t>
        </w:r>
      </w:ins>
      <w:del w:id="215" w:author="Zach Lessig" w:date="2019-07-29T10:00:00Z">
        <w:r w:rsidRPr="006C7380" w:rsidDel="00526E12">
          <w:rPr>
            <w:rFonts w:ascii="Times New Roman" w:eastAsia="STHupo" w:hAnsi="Times New Roman" w:cs="Times New Roman"/>
          </w:rPr>
          <w:delText>to</w:delText>
        </w:r>
      </w:del>
      <w:r w:rsidRPr="006C7380">
        <w:rPr>
          <w:rFonts w:ascii="Times New Roman" w:eastAsia="STHupo" w:hAnsi="Times New Roman" w:cs="Times New Roman"/>
        </w:rPr>
        <w:t xml:space="preserve"> measure</w:t>
      </w:r>
      <w:ins w:id="216" w:author="Zach Lessig" w:date="2019-07-29T10:01:00Z">
        <w:r w:rsidR="00526E12">
          <w:rPr>
            <w:rFonts w:ascii="Times New Roman" w:eastAsia="STHupo" w:hAnsi="Times New Roman" w:cs="Times New Roman"/>
          </w:rPr>
          <w:t>d</w:t>
        </w:r>
      </w:ins>
      <w:r w:rsidRPr="006C7380">
        <w:rPr>
          <w:rFonts w:ascii="Times New Roman" w:eastAsia="STHupo" w:hAnsi="Times New Roman" w:cs="Times New Roman"/>
        </w:rPr>
        <w:t xml:space="preserve"> and weigh</w:t>
      </w:r>
      <w:ins w:id="217" w:author="Zach Lessig" w:date="2019-07-29T10:01:00Z">
        <w:r w:rsidR="00526E12">
          <w:rPr>
            <w:rFonts w:ascii="Times New Roman" w:eastAsia="STHupo" w:hAnsi="Times New Roman" w:cs="Times New Roman"/>
          </w:rPr>
          <w:t>ed.  I</w:t>
        </w:r>
      </w:ins>
      <w:del w:id="218" w:author="Zach Lessig" w:date="2019-07-29T10:01:00Z">
        <w:r w:rsidRPr="006C7380" w:rsidDel="00526E12">
          <w:rPr>
            <w:rFonts w:ascii="Times New Roman" w:eastAsia="STHupo" w:hAnsi="Times New Roman" w:cs="Times New Roman"/>
          </w:rPr>
          <w:delText xml:space="preserve"> them</w:delText>
        </w:r>
      </w:del>
      <w:del w:id="219" w:author="Zach Lessig" w:date="2019-07-29T10:00:00Z">
        <w:r w:rsidRPr="006C7380" w:rsidDel="00526E12">
          <w:rPr>
            <w:rFonts w:ascii="Times New Roman" w:eastAsia="STHupo" w:hAnsi="Times New Roman" w:cs="Times New Roman"/>
          </w:rPr>
          <w:delText xml:space="preserve"> according to Central Washington University Institutional Animal Care and Use Committee (IACUC protocol #A041710) </w:delText>
        </w:r>
      </w:del>
      <w:del w:id="220" w:author="Zach Lessig" w:date="2019-07-29T10:01:00Z">
        <w:r w:rsidRPr="006C7380" w:rsidDel="00526E12">
          <w:rPr>
            <w:rFonts w:ascii="Times New Roman" w:eastAsia="STHupo" w:hAnsi="Times New Roman" w:cs="Times New Roman"/>
          </w:rPr>
          <w:delText xml:space="preserve">and </w:delText>
        </w:r>
      </w:del>
      <w:ins w:id="221" w:author="Zach Lessig" w:date="2019-07-29T10:01:00Z">
        <w:r w:rsidR="00526E12">
          <w:rPr>
            <w:rFonts w:ascii="Times New Roman" w:eastAsia="STHupo" w:hAnsi="Times New Roman" w:cs="Times New Roman"/>
          </w:rPr>
          <w:t xml:space="preserve"> </w:t>
        </w:r>
      </w:ins>
      <w:r w:rsidRPr="006C7380">
        <w:rPr>
          <w:rFonts w:ascii="Times New Roman" w:eastAsia="STHupo" w:hAnsi="Times New Roman" w:cs="Times New Roman"/>
        </w:rPr>
        <w:t>calculated the fish population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_Ref11838978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ins w:id="222" w:author="Zach Lessig" w:date="2019-07-30T08:56:00Z">
        <w:r w:rsidR="008657EC" w:rsidRPr="006C7380">
          <w:rPr>
            <w:rFonts w:ascii="Times New Roman" w:hAnsi="Times New Roman" w:cs="Times New Roman"/>
          </w:rPr>
          <w:t xml:space="preserve">Equation </w:t>
        </w:r>
        <w:r w:rsidR="008657EC">
          <w:rPr>
            <w:rFonts w:ascii="Times New Roman" w:hAnsi="Times New Roman" w:cs="Times New Roman"/>
            <w:noProof/>
          </w:rPr>
          <w:t>1</w:t>
        </w:r>
      </w:ins>
      <w:del w:id="223" w:author="Zach Lessig" w:date="2019-07-30T08:49:00Z">
        <w:r w:rsidR="00BE6241" w:rsidRPr="006C7380" w:rsidDel="0091439E">
          <w:rPr>
            <w:rFonts w:ascii="Times New Roman" w:hAnsi="Times New Roman" w:cs="Times New Roman"/>
          </w:rPr>
          <w:delText xml:space="preserve">Equation </w:delText>
        </w:r>
        <w:r w:rsidR="00BE6241" w:rsidDel="0091439E">
          <w:rPr>
            <w:rFonts w:ascii="Times New Roman" w:hAnsi="Times New Roman" w:cs="Times New Roman"/>
            <w:noProof/>
          </w:rPr>
          <w:delText>1</w:delText>
        </w:r>
      </w:del>
      <w:r w:rsidRPr="006C7380">
        <w:rPr>
          <w:rFonts w:ascii="Times New Roman" w:eastAsia="STHupo" w:hAnsi="Times New Roman" w:cs="Times New Roman"/>
        </w:rPr>
        <w:fldChar w:fldCharType="end"/>
      </w:r>
      <w:r w:rsidRPr="006C7380">
        <w:rPr>
          <w:rFonts w:ascii="Times New Roman" w:eastAsia="STHupo" w:hAnsi="Times New Roman" w:cs="Times New Roman"/>
        </w:rPr>
        <w:t>) and standard error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_Ref11839203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ins w:id="224" w:author="Zach Lessig" w:date="2019-07-30T08:56:00Z">
        <w:r w:rsidR="008657EC" w:rsidRPr="006C7380">
          <w:rPr>
            <w:rFonts w:ascii="Times New Roman" w:hAnsi="Times New Roman" w:cs="Times New Roman"/>
          </w:rPr>
          <w:t xml:space="preserve">Equation </w:t>
        </w:r>
        <w:r w:rsidR="008657EC">
          <w:rPr>
            <w:rFonts w:ascii="Times New Roman" w:hAnsi="Times New Roman" w:cs="Times New Roman"/>
            <w:noProof/>
          </w:rPr>
          <w:t>2</w:t>
        </w:r>
      </w:ins>
      <w:del w:id="225" w:author="Zach Lessig" w:date="2019-07-30T08:50:00Z">
        <w:r w:rsidR="00BE6241" w:rsidRPr="006C7380" w:rsidDel="0091439E">
          <w:rPr>
            <w:rFonts w:ascii="Times New Roman" w:hAnsi="Times New Roman" w:cs="Times New Roman"/>
          </w:rPr>
          <w:delText xml:space="preserve">Equation </w:delText>
        </w:r>
        <w:r w:rsidR="00BE6241" w:rsidDel="0091439E">
          <w:rPr>
            <w:rFonts w:ascii="Times New Roman" w:hAnsi="Times New Roman" w:cs="Times New Roman"/>
            <w:noProof/>
          </w:rPr>
          <w:delText>2</w:delText>
        </w:r>
      </w:del>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according to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w:t>
      </w:r>
      <w:ins w:id="226" w:author="Zach Lessig" w:date="2019-07-29T10:00:00Z">
        <w:r w:rsidR="00526E12">
          <w:rPr>
            <w:rFonts w:ascii="Times New Roman" w:eastAsia="STHupo" w:hAnsi="Times New Roman" w:cs="Times New Roman"/>
          </w:rPr>
          <w:t xml:space="preserve"> </w:t>
        </w:r>
        <w:r w:rsidR="00526E12" w:rsidRPr="00526E12">
          <w:rPr>
            <w:rFonts w:ascii="Times New Roman" w:eastAsia="STHupo" w:hAnsi="Times New Roman" w:cs="Times New Roman"/>
          </w:rPr>
          <w:t xml:space="preserve"> </w:t>
        </w:r>
        <w:r w:rsidR="00526E12">
          <w:rPr>
            <w:rFonts w:ascii="Times New Roman" w:eastAsia="STHupo" w:hAnsi="Times New Roman" w:cs="Times New Roman"/>
          </w:rPr>
          <w:t>All procedures were approved</w:t>
        </w:r>
        <w:r w:rsidR="00526E12" w:rsidRPr="006C7380">
          <w:rPr>
            <w:rFonts w:ascii="Times New Roman" w:eastAsia="STHupo" w:hAnsi="Times New Roman" w:cs="Times New Roman"/>
          </w:rPr>
          <w:t xml:space="preserve"> according to Central Washington University Institutional Animal Care and Use Committee (IACUC protocol #A041710)</w:t>
        </w:r>
        <w:r w:rsidR="00526E12">
          <w:rPr>
            <w:rFonts w:ascii="Times New Roman" w:eastAsia="STHupo" w:hAnsi="Times New Roman" w:cs="Times New Roman"/>
          </w:rPr>
          <w:t>.</w:t>
        </w:r>
      </w:ins>
    </w:p>
    <w:p w14:paraId="2E52A3F9" w14:textId="77777777" w:rsidR="002D0F99" w:rsidRPr="006C7380" w:rsidRDefault="002D0F99" w:rsidP="002D0F99">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33694187" w14:textId="72A70982" w:rsidR="002D0F99" w:rsidRPr="006C7380" w:rsidRDefault="002D0F99" w:rsidP="002D0F99">
      <w:pPr>
        <w:pStyle w:val="Caption"/>
        <w:rPr>
          <w:rFonts w:ascii="Times New Roman" w:eastAsia="STHupo" w:hAnsi="Times New Roman" w:cs="Times New Roman"/>
          <w:b w:val="0"/>
          <w:color w:val="auto"/>
          <w:sz w:val="24"/>
          <w:szCs w:val="24"/>
        </w:rPr>
      </w:pPr>
      <w:bookmarkStart w:id="227" w:name="_Ref11838978"/>
      <w:r w:rsidRPr="006C7380">
        <w:rPr>
          <w:rFonts w:ascii="Times New Roman" w:hAnsi="Times New Roman" w:cs="Times New Roman"/>
          <w:color w:val="auto"/>
          <w:sz w:val="24"/>
          <w:szCs w:val="24"/>
        </w:rPr>
        <w:t xml:space="preserve">Equation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Equation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227"/>
      <w:r w:rsidRPr="006C7380">
        <w:rPr>
          <w:rFonts w:ascii="Times New Roman" w:eastAsia="STHupo" w:hAnsi="Times New Roman" w:cs="Times New Roman"/>
          <w:b w:val="0"/>
          <w:color w:val="auto"/>
          <w:sz w:val="24"/>
          <w:szCs w:val="24"/>
        </w:rPr>
        <w:t xml:space="preserve"> Where, C</w:t>
      </w:r>
      <w:r w:rsidRPr="006C7380">
        <w:rPr>
          <w:rFonts w:ascii="Times New Roman" w:eastAsia="STHupo" w:hAnsi="Times New Roman" w:cs="Times New Roman"/>
          <w:b w:val="0"/>
          <w:color w:val="auto"/>
          <w:sz w:val="24"/>
          <w:szCs w:val="24"/>
          <w:vertAlign w:val="subscript"/>
        </w:rPr>
        <w:t>1</w:t>
      </w:r>
      <w:r w:rsidRPr="006C7380">
        <w:rPr>
          <w:rFonts w:ascii="Times New Roman" w:eastAsia="STHupo" w:hAnsi="Times New Roman" w:cs="Times New Roman"/>
          <w:b w:val="0"/>
          <w:color w:val="auto"/>
          <w:sz w:val="24"/>
          <w:szCs w:val="24"/>
        </w:rPr>
        <w:t xml:space="preserve"> is the number of fish removed in the first pass, C</w:t>
      </w:r>
      <w:r w:rsidRPr="006C7380">
        <w:rPr>
          <w:rFonts w:ascii="Times New Roman" w:eastAsia="STHupo" w:hAnsi="Times New Roman" w:cs="Times New Roman"/>
          <w:b w:val="0"/>
          <w:color w:val="auto"/>
          <w:sz w:val="24"/>
          <w:szCs w:val="24"/>
          <w:vertAlign w:val="subscript"/>
        </w:rPr>
        <w:t>2</w:t>
      </w:r>
      <w:r w:rsidRPr="006C7380">
        <w:rPr>
          <w:rFonts w:ascii="Times New Roman" w:eastAsia="STHupo" w:hAnsi="Times New Roman" w:cs="Times New Roman"/>
          <w:b w:val="0"/>
          <w:color w:val="auto"/>
          <w:sz w:val="24"/>
          <w:szCs w:val="24"/>
        </w:rPr>
        <w:t xml:space="preserve"> is the number of fish removed in the second pass, and N is the population estimate in numbers of fish.</w:t>
      </w:r>
    </w:p>
    <w:p w14:paraId="6803A91D" w14:textId="77777777" w:rsidR="002D0F99" w:rsidRPr="006C7380" w:rsidRDefault="002D0F99" w:rsidP="002D0F99">
      <w:pPr>
        <w:spacing w:line="480" w:lineRule="auto"/>
        <w:rPr>
          <w:rFonts w:ascii="Times New Roman" w:eastAsia="STHupo" w:hAnsi="Times New Roman" w:cs="Times New Roman"/>
        </w:rPr>
      </w:pPr>
    </w:p>
    <w:p w14:paraId="6F7BABE7" w14:textId="77777777" w:rsidR="002D0F99" w:rsidRPr="006C7380" w:rsidRDefault="002D0F99" w:rsidP="002D0F99">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767EAC1C" w14:textId="15F5397C" w:rsidR="002D0F99" w:rsidRPr="006C7380" w:rsidRDefault="002D0F99" w:rsidP="002D0F99">
      <w:pPr>
        <w:pStyle w:val="Caption"/>
        <w:rPr>
          <w:rFonts w:ascii="Times New Roman" w:eastAsia="STHupo" w:hAnsi="Times New Roman" w:cs="Times New Roman"/>
          <w:b w:val="0"/>
          <w:color w:val="auto"/>
          <w:sz w:val="24"/>
          <w:szCs w:val="24"/>
        </w:rPr>
      </w:pPr>
      <w:bookmarkStart w:id="228" w:name="_Ref11839203"/>
      <w:r w:rsidRPr="006C7380">
        <w:rPr>
          <w:rFonts w:ascii="Times New Roman" w:hAnsi="Times New Roman" w:cs="Times New Roman"/>
          <w:color w:val="auto"/>
          <w:sz w:val="24"/>
          <w:szCs w:val="24"/>
        </w:rPr>
        <w:t xml:space="preserve">Equation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Equation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228"/>
      <w:r w:rsidRPr="006C7380">
        <w:rPr>
          <w:rFonts w:ascii="Times New Roman" w:eastAsia="STHupo" w:hAnsi="Times New Roman" w:cs="Times New Roman"/>
          <w:b w:val="0"/>
          <w:color w:val="auto"/>
          <w:sz w:val="24"/>
          <w:szCs w:val="24"/>
        </w:rPr>
        <w:t xml:space="preserve"> Where, C</w:t>
      </w:r>
      <w:r w:rsidRPr="006C7380">
        <w:rPr>
          <w:rFonts w:ascii="Times New Roman" w:eastAsia="STHupo" w:hAnsi="Times New Roman" w:cs="Times New Roman"/>
          <w:b w:val="0"/>
          <w:color w:val="auto"/>
          <w:sz w:val="24"/>
          <w:szCs w:val="24"/>
          <w:vertAlign w:val="subscript"/>
        </w:rPr>
        <w:t>1</w:t>
      </w:r>
      <w:r w:rsidRPr="006C7380">
        <w:rPr>
          <w:rFonts w:ascii="Times New Roman" w:eastAsia="STHupo" w:hAnsi="Times New Roman" w:cs="Times New Roman"/>
          <w:b w:val="0"/>
          <w:color w:val="auto"/>
          <w:sz w:val="24"/>
          <w:szCs w:val="24"/>
        </w:rPr>
        <w:t xml:space="preserve"> is the number of fish removed in the first pass, C</w:t>
      </w:r>
      <w:r w:rsidRPr="006C7380">
        <w:rPr>
          <w:rFonts w:ascii="Times New Roman" w:eastAsia="STHupo" w:hAnsi="Times New Roman" w:cs="Times New Roman"/>
          <w:b w:val="0"/>
          <w:color w:val="auto"/>
          <w:sz w:val="24"/>
          <w:szCs w:val="24"/>
          <w:vertAlign w:val="subscript"/>
        </w:rPr>
        <w:t>2</w:t>
      </w:r>
      <w:r w:rsidRPr="006C7380">
        <w:rPr>
          <w:rFonts w:ascii="Times New Roman" w:eastAsia="STHupo" w:hAnsi="Times New Roman" w:cs="Times New Roman"/>
          <w:b w:val="0"/>
          <w:color w:val="auto"/>
          <w:sz w:val="24"/>
          <w:szCs w:val="24"/>
        </w:rPr>
        <w:t xml:space="preserve"> is the number of fish removed in the second pass, and SE is the standard error of N from </w:t>
      </w:r>
      <w:r w:rsidRPr="006C7380">
        <w:rPr>
          <w:rFonts w:ascii="Times New Roman" w:eastAsia="STHupo" w:hAnsi="Times New Roman" w:cs="Times New Roman"/>
          <w:b w:val="0"/>
          <w:color w:val="auto"/>
          <w:sz w:val="24"/>
          <w:szCs w:val="24"/>
        </w:rPr>
        <w:fldChar w:fldCharType="begin"/>
      </w:r>
      <w:r w:rsidRPr="006C7380">
        <w:rPr>
          <w:rFonts w:ascii="Times New Roman" w:eastAsia="STHupo" w:hAnsi="Times New Roman" w:cs="Times New Roman"/>
          <w:b w:val="0"/>
          <w:color w:val="auto"/>
          <w:sz w:val="24"/>
          <w:szCs w:val="24"/>
        </w:rPr>
        <w:instrText xml:space="preserve"> REF _Ref11838978 \h  \* MERGEFORMAT </w:instrText>
      </w:r>
      <w:r w:rsidRPr="006C7380">
        <w:rPr>
          <w:rFonts w:ascii="Times New Roman" w:eastAsia="STHupo" w:hAnsi="Times New Roman" w:cs="Times New Roman"/>
          <w:b w:val="0"/>
          <w:color w:val="auto"/>
          <w:sz w:val="24"/>
          <w:szCs w:val="24"/>
        </w:rPr>
      </w:r>
      <w:r w:rsidRPr="006C7380">
        <w:rPr>
          <w:rFonts w:ascii="Times New Roman" w:eastAsia="STHupo" w:hAnsi="Times New Roman" w:cs="Times New Roman"/>
          <w:b w:val="0"/>
          <w:color w:val="auto"/>
          <w:sz w:val="24"/>
          <w:szCs w:val="24"/>
        </w:rPr>
        <w:fldChar w:fldCharType="separate"/>
      </w:r>
      <w:ins w:id="229" w:author="Zach Lessig" w:date="2019-07-30T08:56:00Z">
        <w:r w:rsidR="008657EC" w:rsidRPr="008657EC">
          <w:rPr>
            <w:rFonts w:ascii="Times New Roman" w:hAnsi="Times New Roman" w:cs="Times New Roman"/>
            <w:b w:val="0"/>
            <w:color w:val="auto"/>
            <w:sz w:val="24"/>
            <w:szCs w:val="24"/>
            <w:rPrChange w:id="230" w:author="Zach Lessig" w:date="2019-07-30T08:56:00Z">
              <w:rPr>
                <w:rFonts w:ascii="Times New Roman" w:hAnsi="Times New Roman" w:cs="Times New Roman"/>
                <w:color w:val="auto"/>
                <w:sz w:val="24"/>
                <w:szCs w:val="24"/>
              </w:rPr>
            </w:rPrChange>
          </w:rPr>
          <w:t xml:space="preserve">Equation </w:t>
        </w:r>
        <w:r w:rsidR="008657EC" w:rsidRPr="008657EC">
          <w:rPr>
            <w:rFonts w:ascii="Times New Roman" w:hAnsi="Times New Roman" w:cs="Times New Roman"/>
            <w:b w:val="0"/>
            <w:noProof/>
            <w:color w:val="auto"/>
            <w:sz w:val="24"/>
            <w:szCs w:val="24"/>
            <w:rPrChange w:id="231" w:author="Zach Lessig" w:date="2019-07-30T08:56:00Z">
              <w:rPr>
                <w:rFonts w:ascii="Times New Roman" w:hAnsi="Times New Roman" w:cs="Times New Roman"/>
                <w:noProof/>
                <w:color w:val="auto"/>
                <w:sz w:val="24"/>
                <w:szCs w:val="24"/>
              </w:rPr>
            </w:rPrChange>
          </w:rPr>
          <w:t>1</w:t>
        </w:r>
      </w:ins>
      <w:del w:id="232" w:author="Zach Lessig" w:date="2019-07-30T08:50:00Z">
        <w:r w:rsidR="00BE6241" w:rsidRPr="00BE6241" w:rsidDel="0091439E">
          <w:rPr>
            <w:rFonts w:ascii="Times New Roman" w:hAnsi="Times New Roman" w:cs="Times New Roman"/>
            <w:b w:val="0"/>
            <w:color w:val="auto"/>
            <w:sz w:val="24"/>
            <w:szCs w:val="24"/>
          </w:rPr>
          <w:delText xml:space="preserve">Equation </w:delText>
        </w:r>
        <w:r w:rsidR="00BE6241" w:rsidRPr="00BE6241" w:rsidDel="0091439E">
          <w:rPr>
            <w:rFonts w:ascii="Times New Roman" w:hAnsi="Times New Roman" w:cs="Times New Roman"/>
            <w:b w:val="0"/>
            <w:noProof/>
            <w:color w:val="auto"/>
            <w:sz w:val="24"/>
            <w:szCs w:val="24"/>
          </w:rPr>
          <w:delText>1</w:delText>
        </w:r>
      </w:del>
      <w:r w:rsidRPr="006C7380">
        <w:rPr>
          <w:rFonts w:ascii="Times New Roman" w:eastAsia="STHupo" w:hAnsi="Times New Roman" w:cs="Times New Roman"/>
          <w:b w:val="0"/>
          <w:color w:val="auto"/>
          <w:sz w:val="24"/>
          <w:szCs w:val="24"/>
        </w:rPr>
        <w:fldChar w:fldCharType="end"/>
      </w:r>
      <w:r w:rsidRPr="006C7380">
        <w:rPr>
          <w:rFonts w:ascii="Times New Roman" w:eastAsia="STHupo" w:hAnsi="Times New Roman" w:cs="Times New Roman"/>
          <w:b w:val="0"/>
          <w:color w:val="auto"/>
          <w:sz w:val="24"/>
          <w:szCs w:val="24"/>
        </w:rPr>
        <w:t>.</w:t>
      </w:r>
    </w:p>
    <w:p w14:paraId="6A472715" w14:textId="1B135E6B" w:rsidR="005A7983" w:rsidRDefault="002D0F99" w:rsidP="00766A47">
      <w:pPr>
        <w:spacing w:line="480" w:lineRule="auto"/>
        <w:rPr>
          <w:rFonts w:ascii="Times New Roman" w:eastAsia="STHupo" w:hAnsi="Times New Roman" w:cs="Times New Roman"/>
          <w:u w:val="single"/>
        </w:rPr>
      </w:pPr>
      <w:r w:rsidRPr="006C7380">
        <w:rPr>
          <w:rFonts w:ascii="Times New Roman" w:eastAsia="STHupo" w:hAnsi="Times New Roman" w:cs="Times New Roman"/>
        </w:rPr>
        <w:tab/>
        <w:t>This population estimate</w:t>
      </w:r>
      <w:ins w:id="233" w:author="Zach Lessig" w:date="2019-07-29T10:01:00Z">
        <w:r w:rsidR="00526E12">
          <w:rPr>
            <w:rFonts w:ascii="Times New Roman" w:eastAsia="STHupo" w:hAnsi="Times New Roman" w:cs="Times New Roman"/>
          </w:rPr>
          <w:t xml:space="preserve"> </w:t>
        </w:r>
      </w:ins>
      <w:del w:id="234" w:author="Zach Lessig" w:date="2019-07-29T10:01:00Z">
        <w:r w:rsidRPr="006C7380" w:rsidDel="00526E12">
          <w:rPr>
            <w:rFonts w:ascii="Times New Roman" w:eastAsia="STHupo" w:hAnsi="Times New Roman" w:cs="Times New Roman"/>
          </w:rPr>
          <w:delText xml:space="preserve"> (N from </w:delText>
        </w:r>
        <w:r w:rsidRPr="006C7380" w:rsidDel="00526E12">
          <w:rPr>
            <w:rFonts w:ascii="Times New Roman" w:eastAsia="STHupo" w:hAnsi="Times New Roman" w:cs="Times New Roman"/>
          </w:rPr>
          <w:fldChar w:fldCharType="begin"/>
        </w:r>
        <w:r w:rsidRPr="006C7380" w:rsidDel="00526E12">
          <w:rPr>
            <w:rFonts w:ascii="Times New Roman" w:eastAsia="STHupo" w:hAnsi="Times New Roman" w:cs="Times New Roman"/>
          </w:rPr>
          <w:delInstrText xml:space="preserve"> REF _Ref11838978 \h  \* MERGEFORMAT </w:delInstrText>
        </w:r>
        <w:r w:rsidRPr="006C7380" w:rsidDel="00526E12">
          <w:rPr>
            <w:rFonts w:ascii="Times New Roman" w:eastAsia="STHupo" w:hAnsi="Times New Roman" w:cs="Times New Roman"/>
          </w:rPr>
        </w:r>
        <w:r w:rsidRPr="006C7380" w:rsidDel="00526E12">
          <w:rPr>
            <w:rFonts w:ascii="Times New Roman" w:eastAsia="STHupo" w:hAnsi="Times New Roman" w:cs="Times New Roman"/>
          </w:rPr>
          <w:fldChar w:fldCharType="separate"/>
        </w:r>
        <w:r w:rsidR="00BE6241" w:rsidRPr="006C7380" w:rsidDel="00526E12">
          <w:rPr>
            <w:rFonts w:ascii="Times New Roman" w:hAnsi="Times New Roman" w:cs="Times New Roman"/>
          </w:rPr>
          <w:delText xml:space="preserve">Equation </w:delText>
        </w:r>
        <w:r w:rsidR="00BE6241" w:rsidDel="00526E12">
          <w:rPr>
            <w:rFonts w:ascii="Times New Roman" w:hAnsi="Times New Roman" w:cs="Times New Roman"/>
            <w:noProof/>
          </w:rPr>
          <w:delText>1</w:delText>
        </w:r>
        <w:r w:rsidRPr="006C7380" w:rsidDel="00526E12">
          <w:rPr>
            <w:rFonts w:ascii="Times New Roman" w:eastAsia="STHupo" w:hAnsi="Times New Roman" w:cs="Times New Roman"/>
          </w:rPr>
          <w:fldChar w:fldCharType="end"/>
        </w:r>
        <w:r w:rsidRPr="006C7380" w:rsidDel="00526E12">
          <w:rPr>
            <w:rFonts w:ascii="Times New Roman" w:eastAsia="STHupo" w:hAnsi="Times New Roman" w:cs="Times New Roman"/>
          </w:rPr>
          <w:delText xml:space="preserve">) </w:delText>
        </w:r>
      </w:del>
      <w:r w:rsidRPr="006C7380">
        <w:rPr>
          <w:rFonts w:ascii="Times New Roman" w:eastAsia="STHupo" w:hAnsi="Times New Roman" w:cs="Times New Roman"/>
        </w:rPr>
        <w:t xml:space="preserve">was then divided by the length of stream sampled to provide a measure of fish population in </w:t>
      </w:r>
      <w:ins w:id="235" w:author="Zach Lessig" w:date="2019-07-29T10:02:00Z">
        <w:r w:rsidR="00526E12">
          <w:rPr>
            <w:rFonts w:ascii="Times New Roman" w:eastAsia="STHupo" w:hAnsi="Times New Roman" w:cs="Times New Roman"/>
          </w:rPr>
          <w:t xml:space="preserve">number of </w:t>
        </w:r>
      </w:ins>
      <w:r w:rsidRPr="006C7380">
        <w:rPr>
          <w:rFonts w:ascii="Times New Roman" w:eastAsia="STHupo" w:hAnsi="Times New Roman" w:cs="Times New Roman"/>
        </w:rPr>
        <w:t>fish m</w:t>
      </w:r>
      <w:r w:rsidRPr="006C7380">
        <w:rPr>
          <w:rFonts w:ascii="Times New Roman" w:eastAsia="STHupo" w:hAnsi="Times New Roman" w:cs="Times New Roman"/>
          <w:vertAlign w:val="superscript"/>
        </w:rPr>
        <w:t>-1</w:t>
      </w:r>
      <w:r w:rsidRPr="006C7380">
        <w:rPr>
          <w:rFonts w:ascii="Times New Roman" w:eastAsia="STHupo" w:hAnsi="Times New Roman" w:cs="Times New Roman"/>
        </w:rPr>
        <w:t>.  I estimated fish biomass by multiplying the population estimate by the average mass of the fish (g) and then divided by the stream width (m)</w:t>
      </w:r>
      <w:r w:rsidRPr="006C7380">
        <w:rPr>
          <w:rFonts w:ascii="Times New Roman" w:hAnsi="Times New Roman" w:cs="Times New Roman"/>
          <w:lang w:eastAsia="ja-JP"/>
        </w:rPr>
        <w:t>, final unit of g m</w:t>
      </w:r>
      <w:r w:rsidRPr="006C7380">
        <w:rPr>
          <w:rFonts w:ascii="Times New Roman" w:hAnsi="Times New Roman" w:cs="Times New Roman"/>
          <w:vertAlign w:val="superscript"/>
          <w:lang w:eastAsia="ja-JP"/>
        </w:rPr>
        <w:t>-2</w:t>
      </w:r>
      <w:r w:rsidRPr="006C7380">
        <w:rPr>
          <w:rFonts w:ascii="Times New Roman" w:eastAsia="STHupo" w:hAnsi="Times New Roman" w:cs="Times New Roman"/>
        </w:rPr>
        <w:t>.  The error associated with fish biomass came from multiplying the standard error of the population estimate</w:t>
      </w:r>
      <w:del w:id="236" w:author="Zach Lessig" w:date="2019-07-29T10:03:00Z">
        <w:r w:rsidRPr="006C7380" w:rsidDel="00526E12">
          <w:rPr>
            <w:rFonts w:ascii="Times New Roman" w:eastAsia="STHupo" w:hAnsi="Times New Roman" w:cs="Times New Roman"/>
          </w:rPr>
          <w:delText xml:space="preserve"> (SE from </w:delText>
        </w:r>
        <w:r w:rsidRPr="006C7380" w:rsidDel="00526E12">
          <w:rPr>
            <w:rFonts w:ascii="Times New Roman" w:eastAsia="STHupo" w:hAnsi="Times New Roman" w:cs="Times New Roman"/>
          </w:rPr>
          <w:fldChar w:fldCharType="begin"/>
        </w:r>
        <w:r w:rsidRPr="006C7380" w:rsidDel="00526E12">
          <w:rPr>
            <w:rFonts w:ascii="Times New Roman" w:eastAsia="STHupo" w:hAnsi="Times New Roman" w:cs="Times New Roman"/>
          </w:rPr>
          <w:delInstrText xml:space="preserve"> REF _Ref11839203 \h  \* MERGEFORMAT </w:delInstrText>
        </w:r>
        <w:r w:rsidRPr="006C7380" w:rsidDel="00526E12">
          <w:rPr>
            <w:rFonts w:ascii="Times New Roman" w:eastAsia="STHupo" w:hAnsi="Times New Roman" w:cs="Times New Roman"/>
          </w:rPr>
        </w:r>
        <w:r w:rsidRPr="006C7380" w:rsidDel="00526E12">
          <w:rPr>
            <w:rFonts w:ascii="Times New Roman" w:eastAsia="STHupo" w:hAnsi="Times New Roman" w:cs="Times New Roman"/>
          </w:rPr>
          <w:fldChar w:fldCharType="separate"/>
        </w:r>
        <w:r w:rsidR="00BE6241" w:rsidRPr="006C7380" w:rsidDel="00526E12">
          <w:rPr>
            <w:rFonts w:ascii="Times New Roman" w:hAnsi="Times New Roman" w:cs="Times New Roman"/>
          </w:rPr>
          <w:delText xml:space="preserve">Equation </w:delText>
        </w:r>
        <w:r w:rsidR="00BE6241" w:rsidDel="00526E12">
          <w:rPr>
            <w:rFonts w:ascii="Times New Roman" w:hAnsi="Times New Roman" w:cs="Times New Roman"/>
            <w:noProof/>
          </w:rPr>
          <w:delText>2</w:delText>
        </w:r>
        <w:r w:rsidRPr="006C7380" w:rsidDel="00526E12">
          <w:rPr>
            <w:rFonts w:ascii="Times New Roman" w:eastAsia="STHupo" w:hAnsi="Times New Roman" w:cs="Times New Roman"/>
          </w:rPr>
          <w:fldChar w:fldCharType="end"/>
        </w:r>
        <w:r w:rsidRPr="006C7380" w:rsidDel="00526E12">
          <w:rPr>
            <w:rFonts w:ascii="Times New Roman" w:eastAsia="STHupo" w:hAnsi="Times New Roman" w:cs="Times New Roman"/>
          </w:rPr>
          <w:delText>)</w:delText>
        </w:r>
      </w:del>
      <w:r w:rsidRPr="006C7380">
        <w:rPr>
          <w:rFonts w:ascii="Times New Roman" w:eastAsia="STHupo" w:hAnsi="Times New Roman" w:cs="Times New Roman"/>
        </w:rPr>
        <w:t xml:space="preserve"> by the average mass of the fish.  The average fish mass came from the combination of the fish caught in both passes</w:t>
      </w:r>
      <w:del w:id="237" w:author="Zach Lessig" w:date="2019-07-29T10:03:00Z">
        <w:r w:rsidRPr="006C7380" w:rsidDel="00526E12">
          <w:rPr>
            <w:rFonts w:ascii="Times New Roman" w:eastAsia="STHupo" w:hAnsi="Times New Roman" w:cs="Times New Roman"/>
          </w:rPr>
          <w:delText xml:space="preserve"> (C</w:delText>
        </w:r>
        <w:r w:rsidRPr="006C7380" w:rsidDel="00526E12">
          <w:rPr>
            <w:rFonts w:ascii="Times New Roman" w:eastAsia="STHupo" w:hAnsi="Times New Roman" w:cs="Times New Roman"/>
            <w:vertAlign w:val="subscript"/>
          </w:rPr>
          <w:delText>1</w:delText>
        </w:r>
        <w:r w:rsidRPr="006C7380" w:rsidDel="00526E12">
          <w:rPr>
            <w:rFonts w:ascii="Times New Roman" w:eastAsia="STHupo" w:hAnsi="Times New Roman" w:cs="Times New Roman"/>
          </w:rPr>
          <w:delText xml:space="preserve"> + C</w:delText>
        </w:r>
        <w:r w:rsidRPr="006C7380" w:rsidDel="00526E12">
          <w:rPr>
            <w:rFonts w:ascii="Times New Roman" w:eastAsia="STHupo" w:hAnsi="Times New Roman" w:cs="Times New Roman"/>
            <w:vertAlign w:val="subscript"/>
          </w:rPr>
          <w:delText>2</w:delText>
        </w:r>
        <w:r w:rsidRPr="006C7380" w:rsidDel="00526E12">
          <w:rPr>
            <w:rFonts w:ascii="Times New Roman" w:eastAsia="STHupo" w:hAnsi="Times New Roman" w:cs="Times New Roman"/>
          </w:rPr>
          <w:delText xml:space="preserve"> from </w:delText>
        </w:r>
        <w:r w:rsidRPr="006C7380" w:rsidDel="00526E12">
          <w:rPr>
            <w:rFonts w:ascii="Times New Roman" w:eastAsia="STHupo" w:hAnsi="Times New Roman" w:cs="Times New Roman"/>
          </w:rPr>
          <w:fldChar w:fldCharType="begin"/>
        </w:r>
        <w:r w:rsidRPr="006C7380" w:rsidDel="00526E12">
          <w:rPr>
            <w:rFonts w:ascii="Times New Roman" w:eastAsia="STHupo" w:hAnsi="Times New Roman" w:cs="Times New Roman"/>
          </w:rPr>
          <w:delInstrText xml:space="preserve"> REF _Ref11838978 \h  \* MERGEFORMAT </w:delInstrText>
        </w:r>
        <w:r w:rsidRPr="006C7380" w:rsidDel="00526E12">
          <w:rPr>
            <w:rFonts w:ascii="Times New Roman" w:eastAsia="STHupo" w:hAnsi="Times New Roman" w:cs="Times New Roman"/>
          </w:rPr>
        </w:r>
        <w:r w:rsidRPr="006C7380" w:rsidDel="00526E12">
          <w:rPr>
            <w:rFonts w:ascii="Times New Roman" w:eastAsia="STHupo" w:hAnsi="Times New Roman" w:cs="Times New Roman"/>
          </w:rPr>
          <w:fldChar w:fldCharType="separate"/>
        </w:r>
        <w:r w:rsidR="00BE6241" w:rsidRPr="006C7380" w:rsidDel="00526E12">
          <w:rPr>
            <w:rFonts w:ascii="Times New Roman" w:hAnsi="Times New Roman" w:cs="Times New Roman"/>
          </w:rPr>
          <w:delText xml:space="preserve">Equation </w:delText>
        </w:r>
        <w:r w:rsidR="00BE6241" w:rsidDel="00526E12">
          <w:rPr>
            <w:rFonts w:ascii="Times New Roman" w:hAnsi="Times New Roman" w:cs="Times New Roman"/>
            <w:noProof/>
          </w:rPr>
          <w:delText>1</w:delText>
        </w:r>
        <w:r w:rsidRPr="006C7380" w:rsidDel="00526E12">
          <w:rPr>
            <w:rFonts w:ascii="Times New Roman" w:eastAsia="STHupo" w:hAnsi="Times New Roman" w:cs="Times New Roman"/>
          </w:rPr>
          <w:fldChar w:fldCharType="end"/>
        </w:r>
        <w:r w:rsidRPr="006C7380" w:rsidDel="00526E12">
          <w:rPr>
            <w:rFonts w:ascii="Times New Roman" w:eastAsia="STHupo" w:hAnsi="Times New Roman" w:cs="Times New Roman"/>
          </w:rPr>
          <w:delText>)</w:delText>
        </w:r>
      </w:del>
      <w:r w:rsidRPr="006C7380">
        <w:rPr>
          <w:rFonts w:ascii="Times New Roman" w:eastAsia="STHupo" w:hAnsi="Times New Roman" w:cs="Times New Roman"/>
        </w:rPr>
        <w:t xml:space="preserve">.  </w:t>
      </w:r>
    </w:p>
    <w:p w14:paraId="4AC6C9AF" w14:textId="77777777" w:rsidR="005A7983" w:rsidRDefault="005A7983" w:rsidP="002D0F99">
      <w:pPr>
        <w:spacing w:line="480" w:lineRule="auto"/>
        <w:jc w:val="center"/>
        <w:outlineLvl w:val="0"/>
        <w:rPr>
          <w:rFonts w:ascii="Times New Roman" w:eastAsia="STHupo" w:hAnsi="Times New Roman" w:cs="Times New Roman"/>
          <w:u w:val="single"/>
        </w:rPr>
      </w:pPr>
    </w:p>
    <w:p w14:paraId="5DA8081B" w14:textId="3F3E0EB3"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Stream Metabolism</w:t>
      </w:r>
    </w:p>
    <w:p w14:paraId="124BE720" w14:textId="77777777"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At each site and for each sampling period, I deployed a dissolved oxygen (DO) probe (miniDOT Submersible Water Logger, Precision Measurement Engineering) in the stream to measure DO (mg L</w:t>
      </w:r>
      <w:r w:rsidRPr="006C7380">
        <w:rPr>
          <w:rFonts w:ascii="Times New Roman" w:eastAsia="STHupo" w:hAnsi="Times New Roman" w:cs="Times New Roman"/>
          <w:vertAlign w:val="superscript"/>
        </w:rPr>
        <w:t>-1</w:t>
      </w:r>
      <w:r w:rsidRPr="006C7380">
        <w:rPr>
          <w:rFonts w:ascii="Times New Roman" w:eastAsia="STHupo" w:hAnsi="Times New Roman" w:cs="Times New Roman"/>
        </w:rPr>
        <w:t>) and temperature (°C).  I also deployed a photosynthetically active radiation (PAR) logger (Odyssey Photosynthetic Active Radiation Logger, Dataflow Systems) on the stream bank within 2 meters of the DO probe to measure PAR as pulses s</w:t>
      </w:r>
      <w:r w:rsidRPr="006C7380">
        <w:rPr>
          <w:rFonts w:ascii="Times New Roman" w:eastAsia="STHupo" w:hAnsi="Times New Roman" w:cs="Times New Roman"/>
          <w:vertAlign w:val="superscript"/>
        </w:rPr>
        <w:t>-1</w:t>
      </w:r>
      <w:r w:rsidRPr="006C7380">
        <w:rPr>
          <w:rFonts w:ascii="Times New Roman" w:eastAsia="STHupo" w:hAnsi="Times New Roman" w:cs="Times New Roman"/>
        </w:rPr>
        <w:t>, a proprietary measure that can be converted to PAR (µmol photons m</w:t>
      </w:r>
      <w:r w:rsidRPr="006C7380">
        <w:rPr>
          <w:rFonts w:ascii="Times New Roman" w:eastAsia="STHupo" w:hAnsi="Times New Roman" w:cs="Times New Roman"/>
          <w:vertAlign w:val="superscript"/>
        </w:rPr>
        <w:t>-2</w:t>
      </w:r>
      <w:r w:rsidRPr="006C7380">
        <w:rPr>
          <w:rFonts w:ascii="Times New Roman" w:eastAsia="STHupo" w:hAnsi="Times New Roman" w:cs="Times New Roman"/>
        </w:rPr>
        <w:t xml:space="preserve"> s</w:t>
      </w:r>
      <w:r w:rsidRPr="006C7380">
        <w:rPr>
          <w:rFonts w:ascii="Times New Roman" w:eastAsia="STHupo" w:hAnsi="Times New Roman" w:cs="Times New Roman"/>
          <w:vertAlign w:val="superscript"/>
        </w:rPr>
        <w:t>-1</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{"citationID":"MAuCYByy","properties":{"formattedCitation":"(Shaffer and Beaulieu 2012)","plainCitation":"(Shaffer and Beaulieu 2012)","dontUpdate":true,"noteIndex":0},"citationItems":[{"id":296,"uris":["http://zotero.org/users/local/WH62bQVK/items/V4E6FJHJ"],"uri":["http://zotero.org/users/local/WH62bQVK/items/V4E6FJHJ"],"itemData":{"id":296,"type":"article-journal","title":"Calibration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Shaffer and Beaulieu 2012)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These two instruments were synchronized to collect data every 10 minutes (first sampling period only) or every 5 minutes (second and third samplings) from 4:00 p.m. on day one to 9:00 a.m. on day three (41 h minimum deployment).  </w:t>
      </w:r>
    </w:p>
    <w:p w14:paraId="04EE7F02" w14:textId="1D84804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rPr>
        <w:tab/>
      </w:r>
      <w:ins w:id="238" w:author="Zach Lessig" w:date="2019-07-29T10:08:00Z">
        <w:r w:rsidR="00181F04">
          <w:rPr>
            <w:rFonts w:ascii="Times New Roman" w:eastAsia="STHupo" w:hAnsi="Times New Roman" w:cs="Times New Roman"/>
          </w:rPr>
          <w:t xml:space="preserve">Stream metabolism was </w:t>
        </w:r>
      </w:ins>
      <w:ins w:id="239" w:author="Zach Lessig" w:date="2019-07-29T10:10:00Z">
        <w:r w:rsidR="00181F04">
          <w:rPr>
            <w:rFonts w:ascii="Times New Roman" w:eastAsia="STHupo" w:hAnsi="Times New Roman" w:cs="Times New Roman"/>
          </w:rPr>
          <w:t xml:space="preserve">then </w:t>
        </w:r>
      </w:ins>
      <w:ins w:id="240" w:author="Zach Lessig" w:date="2019-07-29T10:08:00Z">
        <w:r w:rsidR="00181F04">
          <w:rPr>
            <w:rFonts w:ascii="Times New Roman" w:eastAsia="STHupo" w:hAnsi="Times New Roman" w:cs="Times New Roman"/>
          </w:rPr>
          <w:t>estimated with data from the</w:t>
        </w:r>
      </w:ins>
      <w:ins w:id="241" w:author="Zach Lessig" w:date="2019-07-29T10:10:00Z">
        <w:r w:rsidR="00181F04">
          <w:rPr>
            <w:rFonts w:ascii="Times New Roman" w:eastAsia="STHupo" w:hAnsi="Times New Roman" w:cs="Times New Roman"/>
          </w:rPr>
          <w:t>se</w:t>
        </w:r>
      </w:ins>
      <w:ins w:id="242" w:author="Zach Lessig" w:date="2019-07-29T10:08:00Z">
        <w:r w:rsidR="00181F04">
          <w:rPr>
            <w:rFonts w:ascii="Times New Roman" w:eastAsia="STHupo" w:hAnsi="Times New Roman" w:cs="Times New Roman"/>
          </w:rPr>
          <w:t xml:space="preserve"> instruments.  </w:t>
        </w:r>
      </w:ins>
      <w:r w:rsidRPr="006C7380">
        <w:rPr>
          <w:rFonts w:ascii="Times New Roman" w:eastAsia="STHupo" w:hAnsi="Times New Roman" w:cs="Times New Roman"/>
        </w:rPr>
        <w:t xml:space="preserve">I used the diel DO and PAR curves to estimate stream metabolism using the supplemental R script for the single station open-channel method with inverse modeling from Supplemental File 34.3 in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in the statistical program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noProof/>
        </w:rPr>
        <w:t>.  Additional data needed to complete the calculation included barometric pressure calculated from elevation using the same R script, stream depth obtained from flow measurements, and the air-water general gas exchange rate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 explained below).  </w:t>
      </w:r>
    </w:p>
    <w:p w14:paraId="4C8B3509" w14:textId="123EA6B3"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noProof/>
        </w:rPr>
        <w:tab/>
        <w:t>Included in the R script is the option to estimate metabolism (e.g. GPP and ER) and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directly from the oxygen, temperature and light data where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considered a free parameter</w:t>
      </w:r>
      <w:ins w:id="243" w:author="Zach Lessig" w:date="2019-07-29T10:11:00Z">
        <w:r w:rsidR="00181F04">
          <w:rPr>
            <w:rFonts w:ascii="Times New Roman" w:eastAsia="STHupo" w:hAnsi="Times New Roman" w:cs="Times New Roman"/>
            <w:noProof/>
          </w:rPr>
          <w:t xml:space="preserve"> (see below)</w:t>
        </w:r>
      </w:ins>
      <w:r w:rsidRPr="006C7380">
        <w:rPr>
          <w:rFonts w:ascii="Times New Roman" w:eastAsia="STHupo" w:hAnsi="Times New Roman" w:cs="Times New Roman"/>
          <w:noProof/>
        </w:rPr>
        <w:t xml:space="preserve">, a method that works well for low gradient streams with high GPP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{"citationID":"APCEIQ7n","properties":{"formattedCitation":"(Hall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Another option is to supply a</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 and use the model to estimate only GPP and ER.  It is recommended that in headwater streams this method is used where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measured using tracer gas additions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I did not have the tracer gas method available to me so I investigated alternative methods of estimating</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w:t>
      </w:r>
    </w:p>
    <w:p w14:paraId="07AD14E5" w14:textId="13E98D40" w:rsidR="001C5BA5" w:rsidRPr="00C670E4" w:rsidDel="009444D4" w:rsidRDefault="002D0F99" w:rsidP="00181F04">
      <w:pPr>
        <w:pStyle w:val="Caption"/>
        <w:ind w:firstLine="720"/>
        <w:rPr>
          <w:del w:id="244" w:author="Zach Lessig" w:date="2019-07-28T15:41:00Z"/>
          <w:rFonts w:ascii="Times New Roman" w:eastAsia="STHupo" w:hAnsi="Times New Roman" w:cs="Times New Roman"/>
          <w:b w:val="0"/>
          <w:color w:val="auto"/>
          <w:sz w:val="24"/>
          <w:szCs w:val="24"/>
        </w:rPr>
        <w:pPrChange w:id="245" w:author="Zach Lessig" w:date="2019-07-29T10:12:00Z">
          <w:pPr>
            <w:spacing w:line="480" w:lineRule="auto"/>
            <w:ind w:firstLine="720"/>
          </w:pPr>
        </w:pPrChange>
      </w:pPr>
      <w:r w:rsidRPr="006C7380">
        <w:rPr>
          <w:rFonts w:ascii="Times New Roman" w:hAnsi="Times New Roman" w:cs="Times New Roman"/>
          <w:noProof/>
          <w:lang w:eastAsia="ja-JP"/>
        </w:rPr>
        <w:t xml:space="preserve">The first </w:t>
      </w:r>
      <w:r w:rsidRPr="006C7380">
        <w:rPr>
          <w:rFonts w:ascii="Times New Roman" w:eastAsia="STHupo" w:hAnsi="Times New Roman" w:cs="Times New Roman"/>
          <w:noProof/>
        </w:rPr>
        <w:t xml:space="preserve">method I </w:t>
      </w:r>
      <w:r w:rsidRPr="006C7380">
        <w:rPr>
          <w:rFonts w:ascii="Times New Roman" w:hAnsi="Times New Roman" w:cs="Times New Roman"/>
          <w:noProof/>
          <w:lang w:eastAsia="ja-JP"/>
        </w:rPr>
        <w:t xml:space="preserve">used was to </w:t>
      </w:r>
      <w:r w:rsidRPr="006C7380">
        <w:rPr>
          <w:rFonts w:ascii="Times New Roman" w:eastAsia="STHupo" w:hAnsi="Times New Roman" w:cs="Times New Roman"/>
          <w:noProof/>
        </w:rPr>
        <w:t>estimate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as a free parameter</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For each modeled metabolism estimate (n=30), </w:t>
      </w:r>
      <w:r w:rsidRPr="006C7380">
        <w:rPr>
          <w:rFonts w:ascii="Times New Roman" w:eastAsia="STHupo" w:hAnsi="Times New Roman" w:cs="Times New Roman"/>
          <w:noProof/>
        </w:rPr>
        <w:t>I regress</w:t>
      </w:r>
      <w:r w:rsidRPr="006C7380">
        <w:rPr>
          <w:rFonts w:ascii="Times New Roman" w:hAnsi="Times New Roman" w:cs="Times New Roman"/>
          <w:noProof/>
          <w:lang w:eastAsia="ja-JP"/>
        </w:rPr>
        <w:t>ed</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measured </w:t>
      </w:r>
      <w:r w:rsidRPr="006C7380">
        <w:rPr>
          <w:rFonts w:ascii="Times New Roman" w:eastAsia="STHupo" w:hAnsi="Times New Roman" w:cs="Times New Roman"/>
          <w:noProof/>
        </w:rPr>
        <w:t xml:space="preserve">diel oxygen </w:t>
      </w:r>
      <w:ins w:id="246" w:author="Zach Lessig" w:date="2019-07-29T10:12:00Z">
        <w:r w:rsidR="00181F04">
          <w:rPr>
            <w:rFonts w:ascii="Times New Roman" w:eastAsia="STHupo" w:hAnsi="Times New Roman" w:cs="Times New Roman"/>
            <w:noProof/>
          </w:rPr>
          <w:t>concentration</w:t>
        </w:r>
      </w:ins>
      <w:del w:id="247" w:author="Zach Lessig" w:date="2019-07-29T10:12:00Z">
        <w:r w:rsidRPr="006C7380" w:rsidDel="00181F04">
          <w:rPr>
            <w:rFonts w:ascii="Times New Roman" w:eastAsia="STHupo" w:hAnsi="Times New Roman" w:cs="Times New Roman"/>
            <w:noProof/>
          </w:rPr>
          <w:delText>data</w:delText>
        </w:r>
      </w:del>
      <w:r w:rsidRPr="006C7380">
        <w:rPr>
          <w:rFonts w:ascii="Times New Roman" w:eastAsia="STHupo" w:hAnsi="Times New Roman" w:cs="Times New Roman"/>
          <w:noProof/>
        </w:rPr>
        <w:t xml:space="preserve"> vs modeled oxygen </w:t>
      </w:r>
      <w:ins w:id="248" w:author="Zach Lessig" w:date="2019-07-29T10:12:00Z">
        <w:r w:rsidR="00181F04">
          <w:rPr>
            <w:rFonts w:ascii="Times New Roman" w:eastAsia="STHupo" w:hAnsi="Times New Roman" w:cs="Times New Roman"/>
            <w:noProof/>
          </w:rPr>
          <w:t>concentration</w:t>
        </w:r>
      </w:ins>
      <w:del w:id="249" w:author="Zach Lessig" w:date="2019-07-29T10:12:00Z">
        <w:r w:rsidRPr="006C7380" w:rsidDel="00181F04">
          <w:rPr>
            <w:rFonts w:ascii="Times New Roman" w:eastAsia="STHupo" w:hAnsi="Times New Roman" w:cs="Times New Roman"/>
            <w:noProof/>
          </w:rPr>
          <w:delText>data</w:delText>
        </w:r>
      </w:del>
      <w:r w:rsidRPr="006C7380">
        <w:rPr>
          <w:rFonts w:ascii="Times New Roman" w:eastAsia="STHupo" w:hAnsi="Times New Roman" w:cs="Times New Roman"/>
          <w:noProof/>
        </w:rPr>
        <w:t xml:space="preserve"> to obtain an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 value for </w:t>
      </w:r>
      <w:r w:rsidRPr="00C670E4">
        <w:rPr>
          <w:rFonts w:ascii="Times New Roman" w:eastAsia="STHupo" w:hAnsi="Times New Roman" w:cs="Times New Roman"/>
          <w:b w:val="0"/>
          <w:noProof/>
        </w:rPr>
        <w:t xml:space="preserve">each </w:t>
      </w:r>
      <w:r w:rsidRPr="00235287">
        <w:rPr>
          <w:rFonts w:ascii="Times New Roman" w:hAnsi="Times New Roman" w:cs="Times New Roman"/>
          <w:b w:val="0"/>
          <w:noProof/>
          <w:lang w:eastAsia="ja-JP"/>
          <w:rPrChange w:id="250" w:author="Zach Lessig" w:date="2019-07-29T15:24:00Z">
            <w:rPr>
              <w:rFonts w:ascii="Times New Roman" w:hAnsi="Times New Roman" w:cs="Times New Roman"/>
              <w:b/>
              <w:noProof/>
              <w:lang w:eastAsia="ja-JP"/>
            </w:rPr>
          </w:rPrChange>
        </w:rPr>
        <w:t>estimate</w:t>
      </w:r>
      <w:ins w:id="251" w:author="Zach Lessig" w:date="2019-07-28T15:35:00Z">
        <w:r w:rsidR="008F7880" w:rsidRPr="00235287">
          <w:rPr>
            <w:rFonts w:ascii="Times New Roman" w:hAnsi="Times New Roman" w:cs="Times New Roman"/>
            <w:b w:val="0"/>
            <w:noProof/>
            <w:lang w:eastAsia="ja-JP"/>
            <w:rPrChange w:id="252" w:author="Zach Lessig" w:date="2019-07-29T15:24:00Z">
              <w:rPr>
                <w:rFonts w:ascii="Times New Roman" w:hAnsi="Times New Roman" w:cs="Times New Roman"/>
                <w:b/>
                <w:noProof/>
                <w:lang w:eastAsia="ja-JP"/>
              </w:rPr>
            </w:rPrChange>
          </w:rPr>
          <w:t xml:space="preserve"> (</w:t>
        </w:r>
        <w:r w:rsidR="008F7880" w:rsidRPr="00C670E4">
          <w:rPr>
            <w:rFonts w:ascii="Times New Roman" w:hAnsi="Times New Roman" w:cs="Times New Roman"/>
            <w:b w:val="0"/>
            <w:noProof/>
            <w:lang w:eastAsia="ja-JP"/>
          </w:rPr>
          <w:fldChar w:fldCharType="begin"/>
        </w:r>
        <w:r w:rsidR="008F7880" w:rsidRPr="00C670E4">
          <w:rPr>
            <w:rFonts w:ascii="Times New Roman" w:hAnsi="Times New Roman" w:cs="Times New Roman"/>
            <w:b w:val="0"/>
            <w:noProof/>
            <w:lang w:eastAsia="ja-JP"/>
          </w:rPr>
          <w:instrText xml:space="preserve"> REF _Ref15220571 \h </w:instrText>
        </w:r>
        <w:r w:rsidR="008F7880" w:rsidRPr="00C670E4">
          <w:rPr>
            <w:rFonts w:ascii="Times New Roman" w:hAnsi="Times New Roman" w:cs="Times New Roman"/>
            <w:b w:val="0"/>
            <w:noProof/>
            <w:lang w:eastAsia="ja-JP"/>
          </w:rPr>
        </w:r>
      </w:ins>
      <w:r w:rsidR="008F7880" w:rsidRPr="008F7880">
        <w:rPr>
          <w:rFonts w:ascii="Times New Roman" w:hAnsi="Times New Roman" w:cs="Times New Roman"/>
          <w:b w:val="0"/>
          <w:noProof/>
          <w:lang w:eastAsia="ja-JP"/>
          <w:rPrChange w:id="253" w:author="Zach Lessig" w:date="2019-07-28T15:36:00Z">
            <w:rPr>
              <w:rFonts w:ascii="Times New Roman" w:hAnsi="Times New Roman" w:cs="Times New Roman"/>
              <w:b/>
              <w:noProof/>
              <w:lang w:eastAsia="ja-JP"/>
            </w:rPr>
          </w:rPrChange>
        </w:rPr>
        <w:instrText xml:space="preserve"> \* MERGEFORMAT </w:instrText>
      </w:r>
      <w:r w:rsidR="008F7880" w:rsidRPr="00C670E4">
        <w:rPr>
          <w:rFonts w:ascii="Times New Roman" w:hAnsi="Times New Roman" w:cs="Times New Roman"/>
          <w:b w:val="0"/>
          <w:noProof/>
          <w:lang w:eastAsia="ja-JP"/>
        </w:rPr>
        <w:fldChar w:fldCharType="separate"/>
      </w:r>
      <w:ins w:id="254" w:author="Zach Lessig" w:date="2019-07-30T08:56:00Z">
        <w:r w:rsidR="008657EC" w:rsidRPr="00B64A5F">
          <w:rPr>
            <w:rFonts w:ascii="Times New Roman" w:hAnsi="Times New Roman" w:cs="Times New Roman"/>
            <w:color w:val="auto"/>
            <w:sz w:val="24"/>
            <w:szCs w:val="24"/>
          </w:rPr>
          <w:t xml:space="preserve">Figure </w:t>
        </w:r>
        <w:r w:rsidR="008657EC">
          <w:rPr>
            <w:rFonts w:ascii="Times New Roman" w:hAnsi="Times New Roman" w:cs="Times New Roman"/>
            <w:noProof/>
            <w:color w:val="auto"/>
            <w:sz w:val="24"/>
            <w:szCs w:val="24"/>
          </w:rPr>
          <w:t>2</w:t>
        </w:r>
      </w:ins>
      <w:ins w:id="255" w:author="Zach Lessig" w:date="2019-07-28T15:35:00Z">
        <w:r w:rsidR="008F7880" w:rsidRPr="00C670E4">
          <w:rPr>
            <w:rFonts w:ascii="Times New Roman" w:hAnsi="Times New Roman" w:cs="Times New Roman"/>
            <w:b w:val="0"/>
            <w:noProof/>
            <w:lang w:eastAsia="ja-JP"/>
          </w:rPr>
          <w:fldChar w:fldCharType="end"/>
        </w:r>
      </w:ins>
      <w:ins w:id="256" w:author="Zach Lessig" w:date="2019-07-28T15:36:00Z">
        <w:r w:rsidR="008F7880" w:rsidRPr="00C670E4">
          <w:rPr>
            <w:rFonts w:ascii="Times New Roman" w:hAnsi="Times New Roman" w:cs="Times New Roman"/>
            <w:b w:val="0"/>
            <w:noProof/>
            <w:lang w:eastAsia="ja-JP"/>
          </w:rPr>
          <w:t>)</w:t>
        </w:r>
      </w:ins>
      <w:r w:rsidRPr="00C670E4">
        <w:rPr>
          <w:rFonts w:ascii="Times New Roman" w:eastAsia="STHupo" w:hAnsi="Times New Roman" w:cs="Times New Roman"/>
          <w:b w:val="0"/>
          <w:noProof/>
        </w:rPr>
        <w:t xml:space="preserve">.  </w:t>
      </w:r>
      <w:r w:rsidRPr="00C670E4">
        <w:rPr>
          <w:rFonts w:ascii="Times New Roman" w:hAnsi="Times New Roman" w:cs="Times New Roman"/>
          <w:b w:val="0"/>
          <w:noProof/>
          <w:lang w:eastAsia="ja-JP"/>
        </w:rPr>
        <w:t>After</w:t>
      </w:r>
      <w:r w:rsidRPr="006C7380">
        <w:rPr>
          <w:rFonts w:ascii="Times New Roman" w:hAnsi="Times New Roman" w:cs="Times New Roman"/>
          <w:noProof/>
          <w:lang w:eastAsia="ja-JP"/>
        </w:rPr>
        <w:t xml:space="preserve"> modelling all metabolism estimates, </w:t>
      </w:r>
      <w:r w:rsidRPr="006C7380">
        <w:rPr>
          <w:rFonts w:ascii="Times New Roman" w:eastAsia="STHupo" w:hAnsi="Times New Roman" w:cs="Times New Roman"/>
          <w:noProof/>
        </w:rPr>
        <w:t>I selected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‘s from the subset of the regression models that had four characteristics: a positive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and GPP, a negative ER, and an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&gt;0.95.  Model </w:t>
      </w:r>
      <w:r w:rsidRPr="006C7380">
        <w:rPr>
          <w:rFonts w:ascii="Times New Roman" w:eastAsia="STHupo" w:hAnsi="Times New Roman" w:cs="Times New Roman"/>
        </w:rPr>
        <w:t>output is erroneous if the GPP is negative or if the ER is positive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w:t>
      </w:r>
      <w:r w:rsidRPr="006C7380">
        <w:rPr>
          <w:rFonts w:ascii="Times New Roman" w:eastAsia="STHupo" w:hAnsi="Times New Roman" w:cs="Times New Roman"/>
        </w:rPr>
        <w:t xml:space="preserve"> and </w:t>
      </w:r>
      <w:r w:rsidRPr="006C7380">
        <w:rPr>
          <w:rFonts w:ascii="Times New Roman" w:eastAsia="STHupo" w:hAnsi="Times New Roman" w:cs="Times New Roman"/>
          <w:noProof/>
        </w:rPr>
        <w:t>a negative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can not be trusted</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Demars et al. 2015)</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w:t>
      </w:r>
    </w:p>
    <w:p w14:paraId="137E74C9" w14:textId="60FBB4B7" w:rsidR="002D0F99" w:rsidRDefault="002D0F99" w:rsidP="00C670E4">
      <w:pPr>
        <w:spacing w:line="480" w:lineRule="auto"/>
        <w:ind w:firstLine="720"/>
        <w:rPr>
          <w:ins w:id="257" w:author="Zach Lessig" w:date="2019-07-28T15:40:00Z"/>
          <w:rFonts w:ascii="Times New Roman" w:eastAsia="STHupo" w:hAnsi="Times New Roman" w:cs="Times New Roman"/>
        </w:rPr>
      </w:pPr>
      <w:r w:rsidRPr="009444D4">
        <w:rPr>
          <w:rFonts w:ascii="Times New Roman" w:eastAsia="STHupo" w:hAnsi="Times New Roman" w:cs="Times New Roman"/>
        </w:rPr>
        <w:t>Using this subset of models, I explored relationships between</w:t>
      </w:r>
      <w:r w:rsidRPr="009444D4">
        <w:rPr>
          <w:rFonts w:ascii="Times New Roman" w:hAnsi="Times New Roman" w:cs="Times New Roman"/>
        </w:rPr>
        <w:t xml:space="preserve"> K</w:t>
      </w:r>
      <w:r w:rsidRPr="009444D4">
        <w:rPr>
          <w:rFonts w:ascii="Times New Roman" w:hAnsi="Times New Roman" w:cs="Times New Roman"/>
          <w:vertAlign w:val="subscript"/>
        </w:rPr>
        <w:t>600</w:t>
      </w:r>
      <w:r w:rsidRPr="00C670E4">
        <w:rPr>
          <w:rFonts w:ascii="Times New Roman" w:eastAsia="STHupo" w:hAnsi="Times New Roman" w:cs="Times New Roman"/>
        </w:rPr>
        <w:t xml:space="preserve"> and </w:t>
      </w:r>
      <w:r w:rsidRPr="00C670E4">
        <w:rPr>
          <w:rFonts w:ascii="Times New Roman" w:hAnsi="Times New Roman" w:cs="Times New Roman"/>
          <w:lang w:eastAsia="ja-JP"/>
        </w:rPr>
        <w:t xml:space="preserve">the </w:t>
      </w:r>
      <w:r w:rsidRPr="00C670E4">
        <w:rPr>
          <w:rFonts w:ascii="Times New Roman" w:eastAsia="STHupo" w:hAnsi="Times New Roman" w:cs="Times New Roman"/>
        </w:rPr>
        <w:t>data I collected that should be related to</w:t>
      </w:r>
      <w:r w:rsidRPr="00C670E4">
        <w:rPr>
          <w:rFonts w:ascii="Times New Roman" w:hAnsi="Times New Roman" w:cs="Times New Roman"/>
        </w:rPr>
        <w:t xml:space="preserve"> K</w:t>
      </w:r>
      <w:r w:rsidRPr="00C670E4">
        <w:rPr>
          <w:rFonts w:ascii="Times New Roman" w:hAnsi="Times New Roman" w:cs="Times New Roman"/>
          <w:vertAlign w:val="subscript"/>
        </w:rPr>
        <w:t>600</w:t>
      </w:r>
      <w:r w:rsidRPr="00C670E4">
        <w:rPr>
          <w:rFonts w:ascii="Times New Roman" w:eastAsia="STHupo" w:hAnsi="Times New Roman" w:cs="Times New Roman"/>
        </w:rPr>
        <w:t xml:space="preserve"> (</w:t>
      </w:r>
      <w:r w:rsidRPr="00C670E4">
        <w:rPr>
          <w:rFonts w:ascii="Times New Roman" w:hAnsi="Times New Roman" w:cs="Times New Roman"/>
          <w:lang w:eastAsia="ja-JP"/>
        </w:rPr>
        <w:t xml:space="preserve">i.e., </w:t>
      </w:r>
      <w:r w:rsidRPr="00C670E4">
        <w:rPr>
          <w:rFonts w:ascii="Times New Roman" w:eastAsia="STHupo" w:hAnsi="Times New Roman" w:cs="Times New Roman"/>
        </w:rPr>
        <w:t>discharge, velocity, depth and slope), and found that mean stream velocity had the strongest relationship</w:t>
      </w:r>
      <w:r w:rsidRPr="006C7380">
        <w:rPr>
          <w:rFonts w:ascii="Times New Roman" w:eastAsia="STHupo" w:hAnsi="Times New Roman" w:cs="Times New Roman"/>
        </w:rPr>
        <w:t>.  I then used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vs</w:t>
      </w:r>
      <w:ins w:id="258" w:author="Zach Lessig" w:date="2019-07-29T10:14:00Z">
        <w:r w:rsidR="00181F04">
          <w:rPr>
            <w:rFonts w:ascii="Times New Roman" w:eastAsia="STHupo" w:hAnsi="Times New Roman" w:cs="Times New Roman"/>
          </w:rPr>
          <w:t>.</w:t>
        </w:r>
      </w:ins>
      <w:r w:rsidRPr="006C7380">
        <w:rPr>
          <w:rFonts w:ascii="Times New Roman" w:eastAsia="STHupo" w:hAnsi="Times New Roman" w:cs="Times New Roman"/>
        </w:rPr>
        <w:t xml:space="preserve"> stream velocity to derive an equation to estimate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for the models rejected due to erroneous values of GPP, ER, or</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_Ref11840177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ins w:id="259" w:author="Zach Lessig" w:date="2019-07-30T08:56:00Z">
        <w:r w:rsidR="008657EC" w:rsidRPr="008657EC">
          <w:rPr>
            <w:rFonts w:ascii="Times New Roman" w:hAnsi="Times New Roman" w:cs="Times New Roman"/>
            <w:rPrChange w:id="260" w:author="Zach Lessig" w:date="2019-07-30T08:56:00Z">
              <w:rPr>
                <w:rFonts w:ascii="Times New Roman" w:hAnsi="Times New Roman" w:cs="Times New Roman"/>
                <w:b/>
              </w:rPr>
            </w:rPrChange>
          </w:rPr>
          <w:t xml:space="preserve">Equation </w:t>
        </w:r>
        <w:r w:rsidR="008657EC" w:rsidRPr="008657EC">
          <w:rPr>
            <w:rFonts w:ascii="Times New Roman" w:hAnsi="Times New Roman" w:cs="Times New Roman"/>
            <w:noProof/>
            <w:rPrChange w:id="261" w:author="Zach Lessig" w:date="2019-07-30T08:56:00Z">
              <w:rPr>
                <w:rFonts w:ascii="Times New Roman" w:hAnsi="Times New Roman" w:cs="Times New Roman"/>
                <w:b/>
                <w:noProof/>
              </w:rPr>
            </w:rPrChange>
          </w:rPr>
          <w:t>3</w:t>
        </w:r>
      </w:ins>
      <w:del w:id="262" w:author="Zach Lessig" w:date="2019-07-30T08:50:00Z">
        <w:r w:rsidR="00BE6241" w:rsidRPr="00BE6241" w:rsidDel="0091439E">
          <w:rPr>
            <w:rFonts w:ascii="Times New Roman" w:hAnsi="Times New Roman" w:cs="Times New Roman"/>
          </w:rPr>
          <w:delText xml:space="preserve">Equation </w:delText>
        </w:r>
        <w:r w:rsidR="00BE6241" w:rsidRPr="00BE6241" w:rsidDel="0091439E">
          <w:rPr>
            <w:rFonts w:ascii="Times New Roman" w:hAnsi="Times New Roman" w:cs="Times New Roman"/>
            <w:noProof/>
          </w:rPr>
          <w:delText>3</w:delText>
        </w:r>
      </w:del>
      <w:r w:rsidRPr="006C7380">
        <w:rPr>
          <w:rFonts w:ascii="Times New Roman" w:eastAsia="STHupo" w:hAnsi="Times New Roman" w:cs="Times New Roman"/>
        </w:rPr>
        <w:fldChar w:fldCharType="end"/>
      </w:r>
      <w:r w:rsidRPr="006C7380">
        <w:rPr>
          <w:rFonts w:ascii="Times New Roman" w:eastAsia="STHupo" w:hAnsi="Times New Roman" w:cs="Times New Roman"/>
        </w:rPr>
        <w:t>)</w:t>
      </w:r>
      <w:ins w:id="263" w:author="Zach Lessig" w:date="2019-07-28T15:40:00Z">
        <w:r w:rsidR="008F7880">
          <w:rPr>
            <w:rFonts w:ascii="Times New Roman" w:eastAsia="STHupo" w:hAnsi="Times New Roman" w:cs="Times New Roman"/>
          </w:rPr>
          <w:t>.</w:t>
        </w:r>
      </w:ins>
    </w:p>
    <w:p w14:paraId="47735D26" w14:textId="77777777" w:rsidR="009444D4" w:rsidRPr="00B64A5F" w:rsidRDefault="009444D4" w:rsidP="00C670E4">
      <w:pPr>
        <w:keepNext/>
        <w:spacing w:line="480" w:lineRule="auto"/>
        <w:ind w:firstLine="720"/>
        <w:jc w:val="center"/>
        <w:rPr>
          <w:ins w:id="264" w:author="Zach Lessig" w:date="2019-07-28T15:41:00Z"/>
          <w:rFonts w:ascii="Times New Roman" w:hAnsi="Times New Roman" w:cs="Times New Roman"/>
        </w:rPr>
      </w:pPr>
      <w:ins w:id="265" w:author="Zach Lessig" w:date="2019-07-28T15:41:00Z">
        <w:r w:rsidRPr="00B64A5F">
          <w:rPr>
            <w:rFonts w:ascii="Times New Roman" w:eastAsia="STHupo" w:hAnsi="Times New Roman" w:cs="Times New Roman"/>
            <w:noProof/>
          </w:rPr>
          <w:drawing>
            <wp:inline distT="0" distB="0" distL="0" distR="0" wp14:anchorId="5C870FAB" wp14:editId="4470FE6B">
              <wp:extent cx="2971800" cy="2971800"/>
              <wp:effectExtent l="0" t="0" r="0" b="0"/>
              <wp:docPr id="1" name="Picture 1" descr="N:\Thesis\Rplot.oxy.mo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oxy.mod.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ins>
    </w:p>
    <w:p w14:paraId="2075DEDB" w14:textId="580BE387" w:rsidR="008F7880" w:rsidRDefault="009444D4" w:rsidP="00235287">
      <w:pPr>
        <w:pStyle w:val="Caption"/>
        <w:rPr>
          <w:ins w:id="266" w:author="Zach Lessig" w:date="2019-07-29T15:25:00Z"/>
          <w:rFonts w:ascii="Times New Roman" w:hAnsi="Times New Roman" w:cs="Times New Roman"/>
          <w:b w:val="0"/>
          <w:color w:val="auto"/>
          <w:sz w:val="24"/>
          <w:szCs w:val="24"/>
        </w:rPr>
        <w:pPrChange w:id="267" w:author="Zach Lessig" w:date="2019-07-29T15:25:00Z">
          <w:pPr>
            <w:spacing w:line="480" w:lineRule="auto"/>
            <w:ind w:firstLine="720"/>
          </w:pPr>
        </w:pPrChange>
      </w:pPr>
      <w:bookmarkStart w:id="268" w:name="_Ref15220571"/>
      <w:ins w:id="269" w:author="Zach Lessig" w:date="2019-07-28T15:41:00Z">
        <w:r w:rsidRPr="00B64A5F">
          <w:rPr>
            <w:rFonts w:ascii="Times New Roman" w:hAnsi="Times New Roman" w:cs="Times New Roman"/>
            <w:color w:val="auto"/>
            <w:sz w:val="24"/>
            <w:szCs w:val="24"/>
          </w:rPr>
          <w:t xml:space="preserve">Figure </w:t>
        </w:r>
        <w:r w:rsidRPr="00B64A5F">
          <w:rPr>
            <w:rFonts w:ascii="Times New Roman" w:hAnsi="Times New Roman" w:cs="Times New Roman"/>
            <w:color w:val="auto"/>
            <w:sz w:val="24"/>
            <w:szCs w:val="24"/>
          </w:rPr>
          <w:fldChar w:fldCharType="begin"/>
        </w:r>
        <w:r w:rsidRPr="00B64A5F">
          <w:rPr>
            <w:rFonts w:ascii="Times New Roman" w:hAnsi="Times New Roman" w:cs="Times New Roman"/>
            <w:color w:val="auto"/>
            <w:sz w:val="24"/>
            <w:szCs w:val="24"/>
          </w:rPr>
          <w:instrText xml:space="preserve"> SEQ Figure \* ARABIC </w:instrText>
        </w:r>
        <w:r w:rsidRPr="00B64A5F">
          <w:rPr>
            <w:rFonts w:ascii="Times New Roman" w:hAnsi="Times New Roman" w:cs="Times New Roman"/>
            <w:color w:val="auto"/>
            <w:sz w:val="24"/>
            <w:szCs w:val="24"/>
          </w:rPr>
          <w:fldChar w:fldCharType="separate"/>
        </w:r>
      </w:ins>
      <w:ins w:id="270" w:author="Zach Lessig" w:date="2019-07-30T08:56:00Z">
        <w:r w:rsidR="008657EC">
          <w:rPr>
            <w:rFonts w:ascii="Times New Roman" w:hAnsi="Times New Roman" w:cs="Times New Roman"/>
            <w:noProof/>
            <w:color w:val="auto"/>
            <w:sz w:val="24"/>
            <w:szCs w:val="24"/>
          </w:rPr>
          <w:t>2</w:t>
        </w:r>
      </w:ins>
      <w:ins w:id="271" w:author="Zach Lessig" w:date="2019-07-28T15:41:00Z">
        <w:r w:rsidRPr="00B64A5F">
          <w:rPr>
            <w:rFonts w:ascii="Times New Roman" w:hAnsi="Times New Roman" w:cs="Times New Roman"/>
            <w:color w:val="auto"/>
            <w:sz w:val="24"/>
            <w:szCs w:val="24"/>
          </w:rPr>
          <w:fldChar w:fldCharType="end"/>
        </w:r>
        <w:bookmarkEnd w:id="268"/>
        <w:r w:rsidRPr="00B64A5F">
          <w:rPr>
            <w:rFonts w:ascii="Times New Roman" w:hAnsi="Times New Roman" w:cs="Times New Roman"/>
            <w:b w:val="0"/>
            <w:color w:val="auto"/>
            <w:sz w:val="24"/>
            <w:szCs w:val="24"/>
          </w:rPr>
          <w:t xml:space="preserve"> </w:t>
        </w:r>
      </w:ins>
      <w:ins w:id="272" w:author="Zach Lessig" w:date="2019-07-29T15:19:00Z">
        <w:r w:rsidR="00235287">
          <w:rPr>
            <w:rFonts w:ascii="Times New Roman" w:hAnsi="Times New Roman" w:cs="Times New Roman"/>
            <w:b w:val="0"/>
            <w:color w:val="auto"/>
            <w:sz w:val="24"/>
            <w:szCs w:val="24"/>
          </w:rPr>
          <w:t>Example of observed</w:t>
        </w:r>
      </w:ins>
      <w:ins w:id="273" w:author="Zach Lessig" w:date="2019-07-29T15:21:00Z">
        <w:r w:rsidR="00235287">
          <w:rPr>
            <w:rFonts w:ascii="Times New Roman" w:hAnsi="Times New Roman" w:cs="Times New Roman"/>
            <w:b w:val="0"/>
            <w:color w:val="auto"/>
            <w:sz w:val="24"/>
            <w:szCs w:val="24"/>
          </w:rPr>
          <w:t xml:space="preserve"> (gray dots)</w:t>
        </w:r>
      </w:ins>
      <w:ins w:id="274" w:author="Zach Lessig" w:date="2019-07-29T15:19:00Z">
        <w:r w:rsidR="00235287">
          <w:rPr>
            <w:rFonts w:ascii="Times New Roman" w:hAnsi="Times New Roman" w:cs="Times New Roman"/>
            <w:b w:val="0"/>
            <w:color w:val="auto"/>
            <w:sz w:val="24"/>
            <w:szCs w:val="24"/>
          </w:rPr>
          <w:t xml:space="preserve"> vs. modeled </w:t>
        </w:r>
      </w:ins>
      <w:ins w:id="275" w:author="Zach Lessig" w:date="2019-07-29T15:21:00Z">
        <w:r w:rsidR="00235287">
          <w:rPr>
            <w:rFonts w:ascii="Times New Roman" w:hAnsi="Times New Roman" w:cs="Times New Roman"/>
            <w:b w:val="0"/>
            <w:color w:val="auto"/>
            <w:sz w:val="24"/>
            <w:szCs w:val="24"/>
          </w:rPr>
          <w:t xml:space="preserve">(black dots) </w:t>
        </w:r>
      </w:ins>
      <w:ins w:id="276" w:author="Zach Lessig" w:date="2019-07-29T15:19:00Z">
        <w:r w:rsidR="00235287">
          <w:rPr>
            <w:rFonts w:ascii="Times New Roman" w:hAnsi="Times New Roman" w:cs="Times New Roman"/>
            <w:b w:val="0"/>
            <w:color w:val="auto"/>
            <w:sz w:val="24"/>
            <w:szCs w:val="24"/>
          </w:rPr>
          <w:t xml:space="preserve">dissolved oxygen concentrations </w:t>
        </w:r>
      </w:ins>
      <w:ins w:id="277" w:author="Zach Lessig" w:date="2019-07-29T15:21:00Z">
        <w:r w:rsidR="00235287" w:rsidRPr="00B64A5F">
          <w:rPr>
            <w:rFonts w:ascii="Times New Roman" w:hAnsi="Times New Roman" w:cs="Times New Roman"/>
            <w:b w:val="0"/>
            <w:color w:val="auto"/>
            <w:sz w:val="24"/>
            <w:szCs w:val="24"/>
          </w:rPr>
          <w:t>(O</w:t>
        </w:r>
        <w:r w:rsidR="00235287" w:rsidRPr="00792118">
          <w:rPr>
            <w:rFonts w:ascii="Times New Roman" w:hAnsi="Times New Roman" w:cs="Times New Roman"/>
            <w:b w:val="0"/>
            <w:color w:val="auto"/>
            <w:sz w:val="24"/>
            <w:szCs w:val="24"/>
            <w:vertAlign w:val="subscript"/>
          </w:rPr>
          <w:t>2</w:t>
        </w:r>
        <w:r w:rsidR="00235287">
          <w:rPr>
            <w:rFonts w:ascii="Times New Roman" w:hAnsi="Times New Roman" w:cs="Times New Roman"/>
            <w:b w:val="0"/>
            <w:color w:val="auto"/>
            <w:sz w:val="24"/>
            <w:szCs w:val="24"/>
          </w:rPr>
          <w:t>; m</w:t>
        </w:r>
        <w:r w:rsidR="00235287" w:rsidRPr="00B64A5F">
          <w:rPr>
            <w:rFonts w:ascii="Times New Roman" w:hAnsi="Times New Roman" w:cs="Times New Roman"/>
            <w:b w:val="0"/>
            <w:color w:val="auto"/>
            <w:sz w:val="24"/>
            <w:szCs w:val="24"/>
          </w:rPr>
          <w:t>g</w:t>
        </w:r>
        <w:r w:rsidR="00235287">
          <w:rPr>
            <w:rFonts w:ascii="Times New Roman" w:hAnsi="Times New Roman" w:cs="Times New Roman"/>
            <w:b w:val="0"/>
            <w:color w:val="auto"/>
            <w:sz w:val="24"/>
            <w:szCs w:val="24"/>
          </w:rPr>
          <w:t xml:space="preserve"> </w:t>
        </w:r>
        <w:r w:rsidR="00235287" w:rsidRPr="00B64A5F">
          <w:rPr>
            <w:rFonts w:ascii="Times New Roman" w:hAnsi="Times New Roman" w:cs="Times New Roman"/>
            <w:b w:val="0"/>
            <w:color w:val="auto"/>
            <w:sz w:val="24"/>
            <w:szCs w:val="24"/>
          </w:rPr>
          <w:t>L</w:t>
        </w:r>
        <w:r w:rsidR="00235287" w:rsidRPr="006C5379">
          <w:rPr>
            <w:rFonts w:ascii="Times New Roman" w:hAnsi="Times New Roman" w:cs="Times New Roman"/>
            <w:b w:val="0"/>
            <w:color w:val="auto"/>
            <w:sz w:val="24"/>
            <w:szCs w:val="24"/>
            <w:vertAlign w:val="superscript"/>
          </w:rPr>
          <w:t>-1</w:t>
        </w:r>
        <w:r w:rsidR="00235287" w:rsidRPr="00B64A5F">
          <w:rPr>
            <w:rFonts w:ascii="Times New Roman" w:hAnsi="Times New Roman" w:cs="Times New Roman"/>
            <w:b w:val="0"/>
            <w:color w:val="auto"/>
            <w:sz w:val="24"/>
            <w:szCs w:val="24"/>
          </w:rPr>
          <w:t xml:space="preserve">) </w:t>
        </w:r>
      </w:ins>
      <w:ins w:id="278" w:author="Zach Lessig" w:date="2019-07-29T15:19:00Z">
        <w:r w:rsidR="00235287">
          <w:rPr>
            <w:rFonts w:ascii="Times New Roman" w:hAnsi="Times New Roman" w:cs="Times New Roman"/>
            <w:b w:val="0"/>
            <w:color w:val="auto"/>
            <w:sz w:val="24"/>
            <w:szCs w:val="24"/>
          </w:rPr>
          <w:t xml:space="preserve">for </w:t>
        </w:r>
      </w:ins>
      <w:ins w:id="279" w:author="Zach Lessig" w:date="2019-07-28T15:41:00Z">
        <w:r w:rsidRPr="00B64A5F">
          <w:rPr>
            <w:rFonts w:ascii="Times New Roman" w:hAnsi="Times New Roman" w:cs="Times New Roman"/>
            <w:b w:val="0"/>
            <w:color w:val="auto"/>
            <w:sz w:val="24"/>
            <w:szCs w:val="24"/>
          </w:rPr>
          <w:t>a single day</w:t>
        </w:r>
        <w:r w:rsidR="00235287">
          <w:rPr>
            <w:rFonts w:ascii="Times New Roman" w:hAnsi="Times New Roman" w:cs="Times New Roman"/>
            <w:b w:val="0"/>
            <w:color w:val="auto"/>
            <w:sz w:val="24"/>
            <w:szCs w:val="24"/>
          </w:rPr>
          <w:t xml:space="preserve"> </w:t>
        </w:r>
        <w:r w:rsidRPr="00B64A5F">
          <w:rPr>
            <w:rFonts w:ascii="Times New Roman" w:hAnsi="Times New Roman" w:cs="Times New Roman"/>
            <w:b w:val="0"/>
            <w:color w:val="auto"/>
            <w:sz w:val="24"/>
            <w:szCs w:val="24"/>
          </w:rPr>
          <w:t>from the inverse modeling.  This example is from Swauk Cr. 2018.</w:t>
        </w:r>
      </w:ins>
    </w:p>
    <w:p w14:paraId="7EB16C93" w14:textId="77777777" w:rsidR="00235287" w:rsidRPr="00235287" w:rsidRDefault="00235287" w:rsidP="00235287">
      <w:pPr>
        <w:rPr>
          <w:rPrChange w:id="280" w:author="Zach Lessig" w:date="2019-07-29T15:25:00Z">
            <w:rPr>
              <w:rFonts w:ascii="Times New Roman" w:eastAsia="STHupo" w:hAnsi="Times New Roman" w:cs="Times New Roman"/>
            </w:rPr>
          </w:rPrChange>
        </w:rPr>
        <w:pPrChange w:id="281" w:author="Zach Lessig" w:date="2019-07-29T15:25:00Z">
          <w:pPr>
            <w:spacing w:line="480" w:lineRule="auto"/>
            <w:ind w:firstLine="720"/>
          </w:pPr>
        </w:pPrChange>
      </w:pPr>
    </w:p>
    <w:p w14:paraId="755306AD" w14:textId="77777777" w:rsidR="002D0F99" w:rsidRPr="006C7380" w:rsidRDefault="001C5BA5" w:rsidP="002D0F99">
      <w:pPr>
        <w:keepNext/>
        <w:spacing w:line="480" w:lineRule="auto"/>
        <w:jc w:val="center"/>
        <w:rPr>
          <w:rFonts w:ascii="Times New Roman" w:hAnsi="Times New Roman" w:cs="Times New Roman"/>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0D341BE1" w14:textId="063EC00D" w:rsidR="002D0F99" w:rsidRPr="006C7380" w:rsidRDefault="002D0F99" w:rsidP="002D0F99">
      <w:pPr>
        <w:rPr>
          <w:rFonts w:ascii="Times New Roman" w:eastAsia="STHupo" w:hAnsi="Times New Roman" w:cs="Times New Roman"/>
          <w:noProof/>
        </w:rPr>
      </w:pPr>
      <w:bookmarkStart w:id="282" w:name="_Ref11840177"/>
      <w:r w:rsidRPr="006C7380">
        <w:rPr>
          <w:rFonts w:ascii="Times New Roman" w:hAnsi="Times New Roman" w:cs="Times New Roman"/>
          <w:b/>
        </w:rPr>
        <w:t xml:space="preserve">Equation </w:t>
      </w:r>
      <w:r w:rsidRPr="006C7380">
        <w:rPr>
          <w:rFonts w:ascii="Times New Roman" w:hAnsi="Times New Roman" w:cs="Times New Roman"/>
          <w:b/>
        </w:rPr>
        <w:fldChar w:fldCharType="begin"/>
      </w:r>
      <w:r w:rsidRPr="006C7380">
        <w:rPr>
          <w:rFonts w:ascii="Times New Roman" w:hAnsi="Times New Roman" w:cs="Times New Roman"/>
          <w:b/>
        </w:rPr>
        <w:instrText xml:space="preserve"> SEQ Equation \* ARABIC </w:instrText>
      </w:r>
      <w:r w:rsidRPr="006C7380">
        <w:rPr>
          <w:rFonts w:ascii="Times New Roman" w:hAnsi="Times New Roman" w:cs="Times New Roman"/>
          <w:b/>
        </w:rPr>
        <w:fldChar w:fldCharType="separate"/>
      </w:r>
      <w:r w:rsidR="008657EC">
        <w:rPr>
          <w:rFonts w:ascii="Times New Roman" w:hAnsi="Times New Roman" w:cs="Times New Roman"/>
          <w:b/>
          <w:noProof/>
        </w:rPr>
        <w:t>3</w:t>
      </w:r>
      <w:r w:rsidRPr="006C7380">
        <w:rPr>
          <w:rFonts w:ascii="Times New Roman" w:hAnsi="Times New Roman" w:cs="Times New Roman"/>
          <w:b/>
        </w:rPr>
        <w:fldChar w:fldCharType="end"/>
      </w:r>
      <w:bookmarkEnd w:id="282"/>
      <w:r w:rsidRPr="006C7380">
        <w:rPr>
          <w:rFonts w:ascii="Times New Roman" w:hAnsi="Times New Roman" w:cs="Times New Roman"/>
          <w:noProof/>
          <w:lang w:eastAsia="ja-JP"/>
        </w:rPr>
        <w:t xml:space="preserve"> w</w:t>
      </w:r>
      <w:r w:rsidRPr="006C7380">
        <w:rPr>
          <w:rFonts w:ascii="Times New Roman" w:eastAsia="STHupo" w:hAnsi="Times New Roman" w:cs="Times New Roman"/>
          <w:noProof/>
        </w:rPr>
        <w:t>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the general gas exchange rate in units of d</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xml:space="preserve"> and velocity is the average stream velocity in m s</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This was derived from a sample size (n) of 14, with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=0.27, and p=0.07.</w:t>
      </w:r>
    </w:p>
    <w:p w14:paraId="231E3220" w14:textId="77777777" w:rsidR="002D0F99" w:rsidRPr="006C7380" w:rsidRDefault="002D0F99" w:rsidP="002D0F99">
      <w:pPr>
        <w:pStyle w:val="Caption"/>
        <w:spacing w:line="480" w:lineRule="auto"/>
        <w:rPr>
          <w:rFonts w:ascii="Times New Roman" w:eastAsia="STHupo" w:hAnsi="Times New Roman" w:cs="Times New Roman"/>
          <w:noProof/>
          <w:sz w:val="24"/>
          <w:szCs w:val="24"/>
        </w:rPr>
      </w:pPr>
    </w:p>
    <w:p w14:paraId="5875AF9E"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rPr>
        <w:t xml:space="preserve">The rejected metabolism models were re-run with these derived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and metabolism was estimated again.  The metabolism estimates from all of these models were then kept if they had +GPP and –ER, resulting in 21 of 30 possible models retained.</w:t>
      </w:r>
    </w:p>
    <w:p w14:paraId="35DF30DE" w14:textId="548B5762" w:rsidR="002D0F99" w:rsidRDefault="002D0F99" w:rsidP="002D0F99">
      <w:pPr>
        <w:spacing w:line="480" w:lineRule="auto"/>
        <w:ind w:firstLine="720"/>
        <w:rPr>
          <w:ins w:id="283" w:author="Zach Lessig" w:date="2019-07-29T15:25:00Z"/>
          <w:rFonts w:ascii="Times New Roman" w:eastAsia="STHupo" w:hAnsi="Times New Roman" w:cs="Times New Roman"/>
        </w:rPr>
      </w:pPr>
      <w:r w:rsidRPr="006C7380">
        <w:rPr>
          <w:rFonts w:ascii="Times New Roman" w:eastAsia="STHupo" w:hAnsi="Times New Roman" w:cs="Times New Roman"/>
          <w:noProof/>
        </w:rPr>
        <w:t xml:space="preserve">The </w:t>
      </w:r>
      <w:r w:rsidRPr="006C7380">
        <w:rPr>
          <w:rFonts w:ascii="Times New Roman" w:hAnsi="Times New Roman" w:cs="Times New Roman"/>
          <w:noProof/>
          <w:lang w:eastAsia="ja-JP"/>
        </w:rPr>
        <w:t>second</w:t>
      </w:r>
      <w:r w:rsidRPr="006C7380">
        <w:rPr>
          <w:rFonts w:ascii="Times New Roman" w:eastAsia="STHupo" w:hAnsi="Times New Roman" w:cs="Times New Roman"/>
          <w:noProof/>
        </w:rPr>
        <w:t xml:space="preserve"> method </w:t>
      </w:r>
      <w:r w:rsidRPr="006C7380">
        <w:rPr>
          <w:rFonts w:ascii="Times New Roman" w:hAnsi="Times New Roman" w:cs="Times New Roman"/>
          <w:noProof/>
          <w:lang w:eastAsia="ja-JP"/>
        </w:rPr>
        <w:t xml:space="preserve">of </w:t>
      </w:r>
      <w:r w:rsidRPr="006C7380">
        <w:rPr>
          <w:rFonts w:ascii="Times New Roman" w:eastAsia="STHupo" w:hAnsi="Times New Roman" w:cs="Times New Roman"/>
          <w:noProof/>
        </w:rPr>
        <w:t>estimating</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 investigated was to derive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from relationships found in literature data.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suggest there is a strong relationship between stream slope and gas exchange as determined by argon gas injections to the stream.  I used their data to derive an equation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REF _Ref11840871 \h  \* MERGEFORMAT </w:instrText>
      </w:r>
      <w:r w:rsidRPr="006C7380">
        <w:rPr>
          <w:rFonts w:ascii="Times New Roman" w:eastAsia="STHupo" w:hAnsi="Times New Roman" w:cs="Times New Roman"/>
          <w:noProof/>
        </w:rPr>
      </w:r>
      <w:r w:rsidRPr="006C7380">
        <w:rPr>
          <w:rFonts w:ascii="Times New Roman" w:eastAsia="STHupo" w:hAnsi="Times New Roman" w:cs="Times New Roman"/>
          <w:noProof/>
        </w:rPr>
        <w:fldChar w:fldCharType="separate"/>
      </w:r>
      <w:ins w:id="284" w:author="Zach Lessig" w:date="2019-07-30T08:56:00Z">
        <w:r w:rsidR="008657EC" w:rsidRPr="008657EC">
          <w:rPr>
            <w:rFonts w:ascii="Times New Roman" w:hAnsi="Times New Roman" w:cs="Times New Roman"/>
            <w:rPrChange w:id="285" w:author="Zach Lessig" w:date="2019-07-30T08:56:00Z">
              <w:rPr>
                <w:rFonts w:ascii="Times New Roman" w:hAnsi="Times New Roman" w:cs="Times New Roman"/>
                <w:b/>
              </w:rPr>
            </w:rPrChange>
          </w:rPr>
          <w:t xml:space="preserve">Equation </w:t>
        </w:r>
        <w:r w:rsidR="008657EC" w:rsidRPr="008657EC">
          <w:rPr>
            <w:rFonts w:ascii="Times New Roman" w:hAnsi="Times New Roman" w:cs="Times New Roman"/>
            <w:noProof/>
            <w:rPrChange w:id="286" w:author="Zach Lessig" w:date="2019-07-30T08:56:00Z">
              <w:rPr>
                <w:rFonts w:ascii="Times New Roman" w:hAnsi="Times New Roman" w:cs="Times New Roman"/>
                <w:b/>
                <w:noProof/>
              </w:rPr>
            </w:rPrChange>
          </w:rPr>
          <w:t>4</w:t>
        </w:r>
      </w:ins>
      <w:del w:id="287" w:author="Zach Lessig" w:date="2019-07-30T08:50:00Z">
        <w:r w:rsidR="00BE6241" w:rsidRPr="00BE6241" w:rsidDel="0091439E">
          <w:rPr>
            <w:rFonts w:ascii="Times New Roman" w:hAnsi="Times New Roman" w:cs="Times New Roman"/>
          </w:rPr>
          <w:delText xml:space="preserve">Equation </w:delText>
        </w:r>
        <w:r w:rsidR="00BE6241" w:rsidRPr="00BE6241" w:rsidDel="0091439E">
          <w:rPr>
            <w:rFonts w:ascii="Times New Roman" w:hAnsi="Times New Roman" w:cs="Times New Roman"/>
            <w:noProof/>
          </w:rPr>
          <w:delText>4</w:delText>
        </w:r>
      </w:del>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which was used to </w:t>
      </w:r>
      <w:ins w:id="288" w:author="Zach Lessig" w:date="2019-07-29T10:15:00Z">
        <w:r w:rsidR="001E1114">
          <w:rPr>
            <w:rFonts w:ascii="Times New Roman" w:eastAsia="STHupo" w:hAnsi="Times New Roman" w:cs="Times New Roman"/>
            <w:noProof/>
          </w:rPr>
          <w:t>calculate</w:t>
        </w:r>
      </w:ins>
      <w:del w:id="289" w:author="Zach Lessig" w:date="2019-07-29T10:15:00Z">
        <w:r w:rsidRPr="006C7380" w:rsidDel="001E1114">
          <w:rPr>
            <w:rFonts w:ascii="Times New Roman" w:eastAsia="STHupo" w:hAnsi="Times New Roman" w:cs="Times New Roman"/>
            <w:noProof/>
          </w:rPr>
          <w:delText>derive</w:delText>
        </w:r>
      </w:del>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for all of the models</w:t>
      </w:r>
      <w:ins w:id="290" w:author="Zach Lessig" w:date="2019-07-29T10:15:00Z">
        <w:r w:rsidR="001E1114">
          <w:rPr>
            <w:rFonts w:ascii="Times New Roman" w:eastAsia="STHupo" w:hAnsi="Times New Roman" w:cs="Times New Roman"/>
            <w:noProof/>
          </w:rPr>
          <w:t>,</w:t>
        </w:r>
      </w:ins>
      <w:del w:id="291" w:author="Zach Lessig" w:date="2019-07-29T10:16:00Z">
        <w:r w:rsidRPr="006C7380" w:rsidDel="001E1114">
          <w:rPr>
            <w:rFonts w:ascii="Times New Roman" w:eastAsia="STHupo" w:hAnsi="Times New Roman" w:cs="Times New Roman"/>
            <w:noProof/>
          </w:rPr>
          <w:delText xml:space="preserve"> which</w:delText>
        </w:r>
      </w:del>
      <w:ins w:id="292" w:author="Zach Lessig" w:date="2019-07-29T10:15:00Z">
        <w:r w:rsidR="001E1114">
          <w:rPr>
            <w:rFonts w:ascii="Times New Roman" w:eastAsia="STHupo" w:hAnsi="Times New Roman" w:cs="Times New Roman"/>
            <w:noProof/>
          </w:rPr>
          <w:t xml:space="preserve"> ultimately </w:t>
        </w:r>
      </w:ins>
      <w:del w:id="293" w:author="Zach Lessig" w:date="2019-07-29T10:15:00Z">
        <w:r w:rsidRPr="006C7380" w:rsidDel="001E1114">
          <w:rPr>
            <w:rFonts w:ascii="Times New Roman" w:eastAsia="STHupo" w:hAnsi="Times New Roman" w:cs="Times New Roman"/>
            <w:noProof/>
          </w:rPr>
          <w:delText xml:space="preserve"> ultimately </w:delText>
        </w:r>
      </w:del>
      <w:r w:rsidRPr="006C7380">
        <w:rPr>
          <w:rFonts w:ascii="Times New Roman" w:eastAsia="STHupo" w:hAnsi="Times New Roman" w:cs="Times New Roman"/>
          <w:noProof/>
        </w:rPr>
        <w:t>produc</w:t>
      </w:r>
      <w:ins w:id="294" w:author="Zach Lessig" w:date="2019-07-29T10:16:00Z">
        <w:r w:rsidR="001E1114">
          <w:rPr>
            <w:rFonts w:ascii="Times New Roman" w:eastAsia="STHupo" w:hAnsi="Times New Roman" w:cs="Times New Roman"/>
            <w:noProof/>
          </w:rPr>
          <w:t>ing</w:t>
        </w:r>
      </w:ins>
      <w:del w:id="295" w:author="Zach Lessig" w:date="2019-07-29T10:16:00Z">
        <w:r w:rsidRPr="006C7380" w:rsidDel="001E1114">
          <w:rPr>
            <w:rFonts w:ascii="Times New Roman" w:eastAsia="STHupo" w:hAnsi="Times New Roman" w:cs="Times New Roman"/>
            <w:noProof/>
          </w:rPr>
          <w:delText>ed</w:delText>
        </w:r>
      </w:del>
      <w:r w:rsidRPr="006C7380">
        <w:rPr>
          <w:rFonts w:ascii="Times New Roman" w:eastAsia="STHupo" w:hAnsi="Times New Roman" w:cs="Times New Roman"/>
          <w:noProof/>
        </w:rPr>
        <w:t xml:space="preserve"> </w:t>
      </w:r>
      <w:r w:rsidRPr="006C7380">
        <w:rPr>
          <w:rFonts w:ascii="Times New Roman" w:eastAsia="STHupo" w:hAnsi="Times New Roman" w:cs="Times New Roman"/>
        </w:rPr>
        <w:t>26 retained models with positive GPP and negative ER out of 30 possible.</w:t>
      </w:r>
    </w:p>
    <w:p w14:paraId="57EFBD7D" w14:textId="77777777" w:rsidR="00235287" w:rsidRPr="006C7380" w:rsidRDefault="00235287" w:rsidP="002D0F99">
      <w:pPr>
        <w:spacing w:line="480" w:lineRule="auto"/>
        <w:ind w:firstLine="720"/>
        <w:rPr>
          <w:rFonts w:ascii="Times New Roman" w:eastAsia="STHupo" w:hAnsi="Times New Roman" w:cs="Times New Roman"/>
        </w:rPr>
      </w:pPr>
    </w:p>
    <w:p w14:paraId="4E6280C6" w14:textId="77777777" w:rsidR="002D0F99" w:rsidRPr="006C7380" w:rsidRDefault="002D0F99" w:rsidP="002D0F99">
      <w:pPr>
        <w:keepNext/>
        <w:spacing w:line="480" w:lineRule="auto"/>
        <w:jc w:val="center"/>
        <w:rPr>
          <w:rFonts w:ascii="Times New Roman" w:hAnsi="Times New Roman" w:cs="Times New Roman"/>
        </w:rP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m:rPr>
                  <m:sty m:val="p"/>
                </m:rP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33F31AC0" w14:textId="005FB78A" w:rsidR="002D0F99" w:rsidRPr="006C7380" w:rsidRDefault="002D0F99" w:rsidP="002D0F99">
      <w:pPr>
        <w:rPr>
          <w:rFonts w:ascii="Times New Roman" w:eastAsia="STHupo" w:hAnsi="Times New Roman" w:cs="Times New Roman"/>
          <w:noProof/>
        </w:rPr>
      </w:pPr>
      <w:bookmarkStart w:id="296" w:name="_Ref11840871"/>
      <w:r w:rsidRPr="006C7380">
        <w:rPr>
          <w:rFonts w:ascii="Times New Roman" w:hAnsi="Times New Roman" w:cs="Times New Roman"/>
          <w:b/>
        </w:rPr>
        <w:t xml:space="preserve">Equation </w:t>
      </w:r>
      <w:r w:rsidRPr="006C7380">
        <w:rPr>
          <w:rFonts w:ascii="Times New Roman" w:hAnsi="Times New Roman" w:cs="Times New Roman"/>
          <w:b/>
        </w:rPr>
        <w:fldChar w:fldCharType="begin"/>
      </w:r>
      <w:r w:rsidRPr="006C7380">
        <w:rPr>
          <w:rFonts w:ascii="Times New Roman" w:hAnsi="Times New Roman" w:cs="Times New Roman"/>
          <w:b/>
        </w:rPr>
        <w:instrText xml:space="preserve"> SEQ Equation \* ARABIC </w:instrText>
      </w:r>
      <w:r w:rsidRPr="006C7380">
        <w:rPr>
          <w:rFonts w:ascii="Times New Roman" w:hAnsi="Times New Roman" w:cs="Times New Roman"/>
          <w:b/>
        </w:rPr>
        <w:fldChar w:fldCharType="separate"/>
      </w:r>
      <w:r w:rsidR="008657EC">
        <w:rPr>
          <w:rFonts w:ascii="Times New Roman" w:hAnsi="Times New Roman" w:cs="Times New Roman"/>
          <w:b/>
          <w:noProof/>
        </w:rPr>
        <w:t>4</w:t>
      </w:r>
      <w:r w:rsidRPr="006C7380">
        <w:rPr>
          <w:rFonts w:ascii="Times New Roman" w:hAnsi="Times New Roman" w:cs="Times New Roman"/>
          <w:b/>
        </w:rPr>
        <w:fldChar w:fldCharType="end"/>
      </w:r>
      <w:bookmarkEnd w:id="296"/>
      <w:r w:rsidRPr="006C7380">
        <w:rPr>
          <w:rFonts w:ascii="Times New Roman" w:hAnsi="Times New Roman" w:cs="Times New Roman"/>
          <w:noProof/>
          <w:lang w:eastAsia="ja-JP"/>
        </w:rPr>
        <w:t xml:space="preserve"> w</w:t>
      </w:r>
      <w:r w:rsidRPr="006C7380">
        <w:rPr>
          <w:rFonts w:ascii="Times New Roman" w:eastAsia="STHupo" w:hAnsi="Times New Roman" w:cs="Times New Roman"/>
          <w:noProof/>
        </w:rPr>
        <w:t>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the general gas exchange rate in units of d</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xml:space="preserve"> and slope is the stream slope in %. This was derived from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{"citationID":"6XI3FmPG","properties":{"formattedCitation":"(Hall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from a sample size (n) of 8, with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=0.68, and p=0.01.</w:t>
      </w:r>
    </w:p>
    <w:p w14:paraId="10560408" w14:textId="77777777" w:rsidR="002D0F99" w:rsidRPr="006C7380" w:rsidRDefault="002D0F99" w:rsidP="002D0F99">
      <w:pPr>
        <w:pStyle w:val="Caption"/>
        <w:spacing w:line="480" w:lineRule="auto"/>
        <w:rPr>
          <w:rFonts w:ascii="Times New Roman" w:eastAsia="STHupo" w:hAnsi="Times New Roman" w:cs="Times New Roman"/>
          <w:noProof/>
          <w:sz w:val="24"/>
          <w:szCs w:val="24"/>
        </w:rPr>
      </w:pPr>
    </w:p>
    <w:p w14:paraId="4EE556EF" w14:textId="3DC3A124" w:rsidR="002D0F99" w:rsidRPr="006C7380" w:rsidRDefault="002D0F99" w:rsidP="002D0F99">
      <w:pPr>
        <w:spacing w:line="480" w:lineRule="auto"/>
        <w:ind w:firstLine="720"/>
        <w:rPr>
          <w:rFonts w:ascii="Times New Roman" w:eastAsia="STHupo" w:hAnsi="Times New Roman" w:cs="Times New Roman"/>
          <w:noProof/>
        </w:rPr>
      </w:pPr>
      <w:r w:rsidRPr="006C7380">
        <w:rPr>
          <w:rFonts w:ascii="Times New Roman" w:eastAsia="STHupo" w:hAnsi="Times New Roman" w:cs="Times New Roman"/>
        </w:rPr>
        <w:t>I chose to continue analysis with the model output produced by</w:t>
      </w:r>
      <w:del w:id="297" w:author="Zach Lessig" w:date="2019-07-29T10:20:00Z">
        <w:r w:rsidRPr="006C7380" w:rsidDel="001E1114">
          <w:rPr>
            <w:rFonts w:ascii="Times New Roman" w:eastAsia="STHupo" w:hAnsi="Times New Roman" w:cs="Times New Roman"/>
          </w:rPr>
          <w:delText xml:space="preserve"> the literature-derived</w:delText>
        </w:r>
      </w:del>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w:t>
      </w:r>
      <w:r w:rsidRPr="00C670E4">
        <w:rPr>
          <w:rFonts w:ascii="Times New Roman" w:eastAsia="STHupo" w:hAnsi="Times New Roman" w:cs="Times New Roman"/>
        </w:rPr>
        <w:t xml:space="preserve">values </w:t>
      </w:r>
      <w:ins w:id="298" w:author="Zach Lessig" w:date="2019-07-29T10:21:00Z">
        <w:r w:rsidR="001E1114">
          <w:rPr>
            <w:rFonts w:ascii="Times New Roman" w:eastAsia="STHupo" w:hAnsi="Times New Roman" w:cs="Times New Roman"/>
          </w:rPr>
          <w:t xml:space="preserve">from </w:t>
        </w:r>
      </w:ins>
      <w:ins w:id="299" w:author="Zach Lessig" w:date="2019-07-29T10:19:00Z">
        <w:r w:rsidR="001E1114" w:rsidRPr="00C670E4">
          <w:rPr>
            <w:rFonts w:ascii="Times New Roman" w:eastAsia="STHupo" w:hAnsi="Times New Roman" w:cs="Times New Roman"/>
          </w:rPr>
          <w:fldChar w:fldCharType="begin"/>
        </w:r>
        <w:r w:rsidR="001E1114" w:rsidRPr="00C670E4">
          <w:rPr>
            <w:rFonts w:ascii="Times New Roman" w:eastAsia="STHupo" w:hAnsi="Times New Roman" w:cs="Times New Roman"/>
          </w:rPr>
          <w:instrText xml:space="preserve"> REF _Ref11840871 \h </w:instrText>
        </w:r>
        <w:r w:rsidR="001E1114" w:rsidRPr="00C670E4">
          <w:rPr>
            <w:rFonts w:ascii="Times New Roman" w:eastAsia="STHupo" w:hAnsi="Times New Roman" w:cs="Times New Roman"/>
          </w:rPr>
        </w:r>
      </w:ins>
      <w:r w:rsidR="001E1114" w:rsidRPr="001E1114">
        <w:rPr>
          <w:rFonts w:ascii="Times New Roman" w:eastAsia="STHupo" w:hAnsi="Times New Roman" w:cs="Times New Roman"/>
          <w:rPrChange w:id="300" w:author="Zach Lessig" w:date="2019-07-29T10:19:00Z">
            <w:rPr>
              <w:rFonts w:ascii="Times New Roman" w:eastAsia="STHupo" w:hAnsi="Times New Roman" w:cs="Times New Roman"/>
              <w:b/>
            </w:rPr>
          </w:rPrChange>
        </w:rPr>
        <w:instrText xml:space="preserve"> \* MERGEFORMAT </w:instrText>
      </w:r>
      <w:r w:rsidR="001E1114" w:rsidRPr="00C670E4">
        <w:rPr>
          <w:rFonts w:ascii="Times New Roman" w:eastAsia="STHupo" w:hAnsi="Times New Roman" w:cs="Times New Roman"/>
        </w:rPr>
        <w:fldChar w:fldCharType="separate"/>
      </w:r>
      <w:ins w:id="301" w:author="Zach Lessig" w:date="2019-07-30T08:56:00Z">
        <w:r w:rsidR="008657EC" w:rsidRPr="008657EC">
          <w:rPr>
            <w:rFonts w:ascii="Times New Roman" w:hAnsi="Times New Roman" w:cs="Times New Roman"/>
            <w:rPrChange w:id="302" w:author="Zach Lessig" w:date="2019-07-30T08:56:00Z">
              <w:rPr>
                <w:rFonts w:ascii="Times New Roman" w:hAnsi="Times New Roman" w:cs="Times New Roman"/>
                <w:b/>
              </w:rPr>
            </w:rPrChange>
          </w:rPr>
          <w:t xml:space="preserve">Equation </w:t>
        </w:r>
        <w:r w:rsidR="008657EC" w:rsidRPr="008657EC">
          <w:rPr>
            <w:rFonts w:ascii="Times New Roman" w:hAnsi="Times New Roman" w:cs="Times New Roman"/>
            <w:noProof/>
            <w:rPrChange w:id="303" w:author="Zach Lessig" w:date="2019-07-30T08:56:00Z">
              <w:rPr>
                <w:rFonts w:ascii="Times New Roman" w:hAnsi="Times New Roman" w:cs="Times New Roman"/>
                <w:b/>
                <w:noProof/>
              </w:rPr>
            </w:rPrChange>
          </w:rPr>
          <w:t>4</w:t>
        </w:r>
      </w:ins>
      <w:ins w:id="304" w:author="Zach Lessig" w:date="2019-07-29T10:19:00Z">
        <w:r w:rsidR="001E1114" w:rsidRPr="00C670E4">
          <w:rPr>
            <w:rFonts w:ascii="Times New Roman" w:eastAsia="STHupo" w:hAnsi="Times New Roman" w:cs="Times New Roman"/>
          </w:rPr>
          <w:fldChar w:fldCharType="end"/>
        </w:r>
      </w:ins>
      <w:ins w:id="305" w:author="Zach Lessig" w:date="2019-07-29T10:21:00Z">
        <w:r w:rsidR="001E1114">
          <w:rPr>
            <w:rFonts w:ascii="Times New Roman" w:eastAsia="STHupo" w:hAnsi="Times New Roman" w:cs="Times New Roman"/>
          </w:rPr>
          <w:t>.</w:t>
        </w:r>
      </w:ins>
      <w:ins w:id="306" w:author="Zach Lessig" w:date="2019-07-29T10:19:00Z">
        <w:r w:rsidR="001E1114" w:rsidRPr="00C670E4">
          <w:rPr>
            <w:rFonts w:ascii="Times New Roman" w:eastAsia="STHupo" w:hAnsi="Times New Roman" w:cs="Times New Roman"/>
          </w:rPr>
          <w:t xml:space="preserve"> </w:t>
        </w:r>
      </w:ins>
      <w:ins w:id="307" w:author="Zach Lessig" w:date="2019-07-29T10:21:00Z">
        <w:r w:rsidR="001E1114">
          <w:rPr>
            <w:rFonts w:ascii="Times New Roman" w:eastAsia="STHupo" w:hAnsi="Times New Roman" w:cs="Times New Roman"/>
          </w:rPr>
          <w:t xml:space="preserve">This is </w:t>
        </w:r>
      </w:ins>
      <w:del w:id="308" w:author="Zach Lessig" w:date="2019-07-29T10:21:00Z">
        <w:r w:rsidRPr="00C670E4" w:rsidDel="001E1114">
          <w:rPr>
            <w:rFonts w:ascii="Times New Roman" w:eastAsia="STHupo" w:hAnsi="Times New Roman" w:cs="Times New Roman"/>
          </w:rPr>
          <w:delText>b</w:delText>
        </w:r>
      </w:del>
      <w:ins w:id="309" w:author="Zach Lessig" w:date="2019-07-29T10:21:00Z">
        <w:r w:rsidR="001E1114">
          <w:rPr>
            <w:rFonts w:ascii="Times New Roman" w:eastAsia="STHupo" w:hAnsi="Times New Roman" w:cs="Times New Roman"/>
          </w:rPr>
          <w:t>b</w:t>
        </w:r>
      </w:ins>
      <w:r w:rsidRPr="00C670E4">
        <w:rPr>
          <w:rFonts w:ascii="Times New Roman" w:eastAsia="STHupo" w:hAnsi="Times New Roman" w:cs="Times New Roman"/>
        </w:rPr>
        <w:t>ecause</w:t>
      </w:r>
      <w:r w:rsidRPr="006C7380">
        <w:rPr>
          <w:rFonts w:ascii="Times New Roman" w:eastAsia="STHupo" w:hAnsi="Times New Roman" w:cs="Times New Roman"/>
        </w:rPr>
        <w:t xml:space="preserve"> inverse modeling that estimates</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as a free parameter is intended for streams that generally have a low</w:t>
      </w:r>
      <w:del w:id="310" w:author="Zach Lessig" w:date="2019-07-29T10:22:00Z">
        <w:r w:rsidRPr="006C7380" w:rsidDel="001E1114">
          <w:rPr>
            <w:rFonts w:ascii="Times New Roman" w:eastAsia="STHupo" w:hAnsi="Times New Roman" w:cs="Times New Roman"/>
          </w:rPr>
          <w:delText>er</w:delText>
        </w:r>
      </w:del>
      <w:r w:rsidRPr="006C7380">
        <w:rPr>
          <w:rFonts w:ascii="Times New Roman" w:eastAsia="STHupo" w:hAnsi="Times New Roman" w:cs="Times New Roman"/>
        </w:rPr>
        <w:t xml:space="preserve"> gradient</w:t>
      </w:r>
      <w:ins w:id="311" w:author="Zach Lessig" w:date="2019-07-29T10:22:00Z">
        <w:r w:rsidR="001E1114">
          <w:rPr>
            <w:rFonts w:ascii="Times New Roman" w:eastAsia="STHupo" w:hAnsi="Times New Roman" w:cs="Times New Roman"/>
          </w:rPr>
          <w:t xml:space="preserve"> and high GPP</w:t>
        </w:r>
      </w:ins>
      <w:del w:id="312" w:author="Zach Lessig" w:date="2019-07-29T10:22:00Z">
        <w:r w:rsidRPr="006C7380" w:rsidDel="001E1114">
          <w:rPr>
            <w:rFonts w:ascii="Times New Roman" w:eastAsia="STHupo" w:hAnsi="Times New Roman" w:cs="Times New Roman"/>
          </w:rPr>
          <w:delText>,</w:delText>
        </w:r>
      </w:del>
      <w:ins w:id="313" w:author="Zach Lessig" w:date="2019-07-29T10:22:00Z">
        <w:r w:rsidR="001E1114">
          <w:rPr>
            <w:rFonts w:ascii="Times New Roman" w:eastAsia="STHupo" w:hAnsi="Times New Roman" w:cs="Times New Roman"/>
          </w:rPr>
          <w:t>.</w:t>
        </w:r>
      </w:ins>
      <w:del w:id="314" w:author="Zach Lessig" w:date="2019-07-29T10:23:00Z">
        <w:r w:rsidRPr="006C7380" w:rsidDel="001E1114">
          <w:rPr>
            <w:rFonts w:ascii="Times New Roman" w:eastAsia="STHupo" w:hAnsi="Times New Roman" w:cs="Times New Roman"/>
          </w:rPr>
          <w:delText xml:space="preserve"> and </w:delText>
        </w:r>
        <w:r w:rsidRPr="006C7380" w:rsidDel="001E1114">
          <w:rPr>
            <w:rFonts w:ascii="Times New Roman" w:eastAsia="STHupo" w:hAnsi="Times New Roman" w:cs="Times New Roman"/>
            <w:noProof/>
          </w:rPr>
          <w:delText>high gradient, low order streams</w:delText>
        </w:r>
        <w:r w:rsidRPr="006C7380" w:rsidDel="001E1114">
          <w:rPr>
            <w:rFonts w:ascii="Times New Roman" w:eastAsia="STHupo" w:hAnsi="Times New Roman" w:cs="Times New Roman"/>
          </w:rPr>
          <w:delText xml:space="preserve"> </w:delText>
        </w:r>
        <w:r w:rsidRPr="006C7380" w:rsidDel="001E1114">
          <w:rPr>
            <w:rFonts w:ascii="Times New Roman" w:hAnsi="Times New Roman" w:cs="Times New Roman"/>
            <w:lang w:eastAsia="ja-JP"/>
          </w:rPr>
          <w:delText>such as</w:delText>
        </w:r>
      </w:del>
      <w:ins w:id="315" w:author="Zach Lessig" w:date="2019-07-29T10:23:00Z">
        <w:r w:rsidR="001E1114">
          <w:rPr>
            <w:rFonts w:ascii="Times New Roman" w:hAnsi="Times New Roman" w:cs="Times New Roman"/>
            <w:lang w:eastAsia="ja-JP"/>
          </w:rPr>
          <w:t xml:space="preserve">  Streams such as</w:t>
        </w:r>
      </w:ins>
      <w:r w:rsidRPr="006C7380">
        <w:rPr>
          <w:rFonts w:ascii="Times New Roman" w:hAnsi="Times New Roman" w:cs="Times New Roman"/>
          <w:lang w:eastAsia="ja-JP"/>
        </w:rPr>
        <w:t xml:space="preserve"> those I studied </w:t>
      </w:r>
      <w:ins w:id="316" w:author="Zach Lessig" w:date="2019-07-29T10:23:00Z">
        <w:r w:rsidR="001E1114">
          <w:rPr>
            <w:rFonts w:ascii="Times New Roman" w:hAnsi="Times New Roman" w:cs="Times New Roman"/>
            <w:lang w:eastAsia="ja-JP"/>
          </w:rPr>
          <w:t>are opposite of this and tend to have low GPP and</w:t>
        </w:r>
        <w:r w:rsidR="00023E3A">
          <w:rPr>
            <w:rFonts w:ascii="Times New Roman" w:hAnsi="Times New Roman" w:cs="Times New Roman"/>
            <w:lang w:eastAsia="ja-JP"/>
          </w:rPr>
          <w:t xml:space="preserve"> a high gradient.  This high gradient causes them to </w:t>
        </w:r>
      </w:ins>
      <w:r w:rsidRPr="006C7380">
        <w:rPr>
          <w:rFonts w:ascii="Times New Roman" w:eastAsia="STHupo" w:hAnsi="Times New Roman" w:cs="Times New Roman"/>
        </w:rPr>
        <w:t xml:space="preserve">have </w:t>
      </w:r>
      <w:r w:rsidRPr="006C7380">
        <w:rPr>
          <w:rFonts w:ascii="Times New Roman" w:eastAsia="STHupo" w:hAnsi="Times New Roman" w:cs="Times New Roman"/>
          <w:noProof/>
        </w:rPr>
        <w:t>unexpectedly high</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when measured directly </w:t>
      </w:r>
      <w:ins w:id="317" w:author="Zach Lessig" w:date="2019-07-29T10:26:00Z">
        <w:r w:rsidR="00023E3A">
          <w:rPr>
            <w:rFonts w:ascii="Times New Roman" w:eastAsia="STHupo" w:hAnsi="Times New Roman" w:cs="Times New Roman"/>
            <w:noProof/>
          </w:rPr>
          <w:t xml:space="preserve">and models based on lower gradient streams may not apply </w:t>
        </w:r>
      </w:ins>
      <w:r w:rsidRPr="006C7380">
        <w:rPr>
          <w:rFonts w:ascii="Times New Roman" w:eastAsia="STHupo" w:hAnsi="Times New Roman" w:cs="Times New Roman"/>
          <w:noProof/>
        </w:rPr>
        <w:t>(</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rPr>
        <w:fldChar w:fldCharType="end"/>
      </w:r>
      <w:r w:rsidRPr="006C7380">
        <w:rPr>
          <w:rFonts w:ascii="Times New Roman" w:eastAsia="STHupo" w:hAnsi="Times New Roman" w:cs="Times New Roman"/>
          <w:noProof/>
        </w:rPr>
        <w:t xml:space="preserve">.  Although this technique used an equation based on a relationship with a lower sample size (n=8 </w:t>
      </w:r>
      <w:ins w:id="318" w:author="Zach Lessig" w:date="2019-07-29T10:27:00Z">
        <w:r w:rsidR="00023E3A" w:rsidRPr="00C670E4">
          <w:rPr>
            <w:rFonts w:ascii="Times New Roman" w:eastAsia="STHupo" w:hAnsi="Times New Roman" w:cs="Times New Roman"/>
            <w:noProof/>
          </w:rPr>
          <w:t xml:space="preserve">from </w:t>
        </w:r>
      </w:ins>
      <w:ins w:id="319" w:author="Zach Lessig" w:date="2019-07-29T10:28:00Z">
        <w:r w:rsidR="00023E3A" w:rsidRPr="00C670E4">
          <w:rPr>
            <w:rFonts w:ascii="Times New Roman" w:eastAsia="STHupo" w:hAnsi="Times New Roman" w:cs="Times New Roman"/>
            <w:noProof/>
          </w:rPr>
          <w:fldChar w:fldCharType="begin"/>
        </w:r>
        <w:r w:rsidR="00023E3A" w:rsidRPr="00C670E4">
          <w:rPr>
            <w:rFonts w:ascii="Times New Roman" w:eastAsia="STHupo" w:hAnsi="Times New Roman" w:cs="Times New Roman"/>
            <w:noProof/>
          </w:rPr>
          <w:instrText xml:space="preserve"> REF _Ref11840871 \h </w:instrText>
        </w:r>
        <w:r w:rsidR="00023E3A" w:rsidRPr="00C670E4">
          <w:rPr>
            <w:rFonts w:ascii="Times New Roman" w:eastAsia="STHupo" w:hAnsi="Times New Roman" w:cs="Times New Roman"/>
            <w:noProof/>
          </w:rPr>
        </w:r>
      </w:ins>
      <w:r w:rsidR="00023E3A" w:rsidRPr="00023E3A">
        <w:rPr>
          <w:rFonts w:ascii="Times New Roman" w:eastAsia="STHupo" w:hAnsi="Times New Roman" w:cs="Times New Roman"/>
          <w:noProof/>
          <w:rPrChange w:id="320" w:author="Zach Lessig" w:date="2019-07-29T10:28:00Z">
            <w:rPr>
              <w:rFonts w:ascii="Times New Roman" w:eastAsia="STHupo" w:hAnsi="Times New Roman" w:cs="Times New Roman"/>
              <w:b/>
              <w:noProof/>
            </w:rPr>
          </w:rPrChange>
        </w:rPr>
        <w:instrText xml:space="preserve"> \* MERGEFORMAT </w:instrText>
      </w:r>
      <w:r w:rsidR="00023E3A" w:rsidRPr="00C670E4">
        <w:rPr>
          <w:rFonts w:ascii="Times New Roman" w:eastAsia="STHupo" w:hAnsi="Times New Roman" w:cs="Times New Roman"/>
          <w:noProof/>
        </w:rPr>
        <w:fldChar w:fldCharType="separate"/>
      </w:r>
      <w:ins w:id="321" w:author="Zach Lessig" w:date="2019-07-30T08:56:00Z">
        <w:r w:rsidR="008657EC" w:rsidRPr="008657EC">
          <w:rPr>
            <w:rFonts w:ascii="Times New Roman" w:hAnsi="Times New Roman" w:cs="Times New Roman"/>
            <w:rPrChange w:id="322" w:author="Zach Lessig" w:date="2019-07-30T08:56:00Z">
              <w:rPr>
                <w:rFonts w:ascii="Times New Roman" w:hAnsi="Times New Roman" w:cs="Times New Roman"/>
                <w:b/>
              </w:rPr>
            </w:rPrChange>
          </w:rPr>
          <w:t xml:space="preserve">Equation </w:t>
        </w:r>
        <w:r w:rsidR="008657EC" w:rsidRPr="008657EC">
          <w:rPr>
            <w:rFonts w:ascii="Times New Roman" w:hAnsi="Times New Roman" w:cs="Times New Roman"/>
            <w:noProof/>
            <w:rPrChange w:id="323" w:author="Zach Lessig" w:date="2019-07-30T08:56:00Z">
              <w:rPr>
                <w:rFonts w:ascii="Times New Roman" w:hAnsi="Times New Roman" w:cs="Times New Roman"/>
                <w:b/>
                <w:noProof/>
              </w:rPr>
            </w:rPrChange>
          </w:rPr>
          <w:t>4</w:t>
        </w:r>
      </w:ins>
      <w:ins w:id="324" w:author="Zach Lessig" w:date="2019-07-29T10:28:00Z">
        <w:r w:rsidR="00023E3A" w:rsidRPr="00C670E4">
          <w:rPr>
            <w:rFonts w:ascii="Times New Roman" w:eastAsia="STHupo" w:hAnsi="Times New Roman" w:cs="Times New Roman"/>
            <w:noProof/>
          </w:rPr>
          <w:fldChar w:fldCharType="end"/>
        </w:r>
      </w:ins>
      <w:ins w:id="325" w:author="Zach Lessig" w:date="2019-07-29T10:27:00Z">
        <w:r w:rsidR="00023E3A" w:rsidRPr="00C670E4">
          <w:rPr>
            <w:rFonts w:ascii="Times New Roman" w:eastAsia="STHupo" w:hAnsi="Times New Roman" w:cs="Times New Roman"/>
            <w:noProof/>
          </w:rPr>
          <w:t xml:space="preserve"> </w:t>
        </w:r>
      </w:ins>
      <w:r w:rsidRPr="00C670E4">
        <w:rPr>
          <w:rFonts w:ascii="Times New Roman" w:eastAsia="STHupo" w:hAnsi="Times New Roman" w:cs="Times New Roman"/>
          <w:noProof/>
        </w:rPr>
        <w:t>vs</w:t>
      </w:r>
      <w:ins w:id="326" w:author="Zach Lessig" w:date="2019-07-29T10:28:00Z">
        <w:r w:rsidR="00023E3A" w:rsidRPr="00C670E4">
          <w:rPr>
            <w:rFonts w:ascii="Times New Roman" w:eastAsia="STHupo" w:hAnsi="Times New Roman" w:cs="Times New Roman"/>
            <w:noProof/>
          </w:rPr>
          <w:t>.</w:t>
        </w:r>
      </w:ins>
      <w:r w:rsidRPr="00C670E4">
        <w:rPr>
          <w:rFonts w:ascii="Times New Roman" w:eastAsia="STHupo" w:hAnsi="Times New Roman" w:cs="Times New Roman"/>
          <w:noProof/>
        </w:rPr>
        <w:t xml:space="preserve"> n=14</w:t>
      </w:r>
      <w:ins w:id="327" w:author="Zach Lessig" w:date="2019-07-29T10:28:00Z">
        <w:r w:rsidR="00023E3A" w:rsidRPr="00C670E4">
          <w:rPr>
            <w:rFonts w:ascii="Times New Roman" w:eastAsia="STHupo" w:hAnsi="Times New Roman" w:cs="Times New Roman"/>
            <w:noProof/>
          </w:rPr>
          <w:t xml:space="preserve"> from </w:t>
        </w:r>
        <w:r w:rsidR="00023E3A" w:rsidRPr="00C670E4">
          <w:rPr>
            <w:rFonts w:ascii="Times New Roman" w:eastAsia="STHupo" w:hAnsi="Times New Roman" w:cs="Times New Roman"/>
            <w:noProof/>
          </w:rPr>
          <w:fldChar w:fldCharType="begin"/>
        </w:r>
        <w:r w:rsidR="00023E3A" w:rsidRPr="00C670E4">
          <w:rPr>
            <w:rFonts w:ascii="Times New Roman" w:eastAsia="STHupo" w:hAnsi="Times New Roman" w:cs="Times New Roman"/>
            <w:noProof/>
          </w:rPr>
          <w:instrText xml:space="preserve"> REF _Ref11840177 \h </w:instrText>
        </w:r>
        <w:r w:rsidR="00023E3A" w:rsidRPr="00C670E4">
          <w:rPr>
            <w:rFonts w:ascii="Times New Roman" w:eastAsia="STHupo" w:hAnsi="Times New Roman" w:cs="Times New Roman"/>
            <w:noProof/>
          </w:rPr>
        </w:r>
      </w:ins>
      <w:r w:rsidR="00023E3A" w:rsidRPr="00023E3A">
        <w:rPr>
          <w:rFonts w:ascii="Times New Roman" w:eastAsia="STHupo" w:hAnsi="Times New Roman" w:cs="Times New Roman"/>
          <w:noProof/>
          <w:rPrChange w:id="328" w:author="Zach Lessig" w:date="2019-07-29T10:28:00Z">
            <w:rPr>
              <w:rFonts w:ascii="Times New Roman" w:eastAsia="STHupo" w:hAnsi="Times New Roman" w:cs="Times New Roman"/>
              <w:b/>
              <w:noProof/>
            </w:rPr>
          </w:rPrChange>
        </w:rPr>
        <w:instrText xml:space="preserve"> \* MERGEFORMAT </w:instrText>
      </w:r>
      <w:r w:rsidR="00023E3A" w:rsidRPr="00C670E4">
        <w:rPr>
          <w:rFonts w:ascii="Times New Roman" w:eastAsia="STHupo" w:hAnsi="Times New Roman" w:cs="Times New Roman"/>
          <w:noProof/>
        </w:rPr>
        <w:fldChar w:fldCharType="separate"/>
      </w:r>
      <w:ins w:id="329" w:author="Zach Lessig" w:date="2019-07-30T08:56:00Z">
        <w:r w:rsidR="008657EC" w:rsidRPr="008657EC">
          <w:rPr>
            <w:rFonts w:ascii="Times New Roman" w:hAnsi="Times New Roman" w:cs="Times New Roman"/>
            <w:rPrChange w:id="330" w:author="Zach Lessig" w:date="2019-07-30T08:56:00Z">
              <w:rPr>
                <w:rFonts w:ascii="Times New Roman" w:hAnsi="Times New Roman" w:cs="Times New Roman"/>
                <w:b/>
              </w:rPr>
            </w:rPrChange>
          </w:rPr>
          <w:t xml:space="preserve">Equation </w:t>
        </w:r>
        <w:r w:rsidR="008657EC" w:rsidRPr="008657EC">
          <w:rPr>
            <w:rFonts w:ascii="Times New Roman" w:hAnsi="Times New Roman" w:cs="Times New Roman"/>
            <w:noProof/>
            <w:rPrChange w:id="331" w:author="Zach Lessig" w:date="2019-07-30T08:56:00Z">
              <w:rPr>
                <w:rFonts w:ascii="Times New Roman" w:hAnsi="Times New Roman" w:cs="Times New Roman"/>
                <w:b/>
                <w:noProof/>
              </w:rPr>
            </w:rPrChange>
          </w:rPr>
          <w:t>3</w:t>
        </w:r>
      </w:ins>
      <w:ins w:id="332" w:author="Zach Lessig" w:date="2019-07-29T10:28:00Z">
        <w:r w:rsidR="00023E3A" w:rsidRPr="00C670E4">
          <w:rPr>
            <w:rFonts w:ascii="Times New Roman" w:eastAsia="STHupo" w:hAnsi="Times New Roman" w:cs="Times New Roman"/>
            <w:noProof/>
          </w:rPr>
          <w:fldChar w:fldCharType="end"/>
        </w:r>
      </w:ins>
      <w:r w:rsidRPr="00C670E4">
        <w:rPr>
          <w:rFonts w:ascii="Times New Roman" w:eastAsia="STHupo" w:hAnsi="Times New Roman" w:cs="Times New Roman"/>
          <w:noProof/>
        </w:rPr>
        <w:t>), it</w:t>
      </w:r>
      <w:r w:rsidRPr="006C7380">
        <w:rPr>
          <w:rFonts w:ascii="Times New Roman" w:eastAsia="STHupo" w:hAnsi="Times New Roman" w:cs="Times New Roman"/>
          <w:noProof/>
        </w:rPr>
        <w:t xml:space="preserve"> had a larger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 and  smaller p-value </w:t>
      </w:r>
      <w:del w:id="333" w:author="Zach Lessig" w:date="2019-07-29T10:29:00Z">
        <w:r w:rsidRPr="006C7380" w:rsidDel="00023E3A">
          <w:rPr>
            <w:rFonts w:ascii="Times New Roman" w:eastAsia="STHupo" w:hAnsi="Times New Roman" w:cs="Times New Roman"/>
            <w:noProof/>
          </w:rPr>
          <w:delText xml:space="preserve">compared to the equation I derived from my own data, </w:delText>
        </w:r>
      </w:del>
      <w:r w:rsidRPr="006C7380">
        <w:rPr>
          <w:rFonts w:ascii="Times New Roman" w:eastAsia="STHupo" w:hAnsi="Times New Roman" w:cs="Times New Roman"/>
          <w:noProof/>
        </w:rPr>
        <w:t>and it produced 5 more usable model output values (26 vs 21).</w:t>
      </w:r>
    </w:p>
    <w:p w14:paraId="2E2242AB" w14:textId="77777777" w:rsidR="00766A47" w:rsidRDefault="00766A47" w:rsidP="002D0F99">
      <w:pPr>
        <w:spacing w:line="480" w:lineRule="auto"/>
        <w:jc w:val="center"/>
        <w:rPr>
          <w:rFonts w:ascii="Times New Roman" w:eastAsia="STHupo" w:hAnsi="Times New Roman" w:cs="Times New Roman"/>
          <w:u w:val="single"/>
        </w:rPr>
      </w:pPr>
    </w:p>
    <w:p w14:paraId="4F44F939" w14:textId="40A8FDED" w:rsidR="002D0F99" w:rsidRPr="006C7380" w:rsidDel="003F190E" w:rsidRDefault="002D0F99" w:rsidP="002D0F99">
      <w:pPr>
        <w:spacing w:line="480" w:lineRule="auto"/>
        <w:jc w:val="center"/>
        <w:rPr>
          <w:del w:id="334" w:author="Zach Lessig" w:date="2019-07-30T09:08:00Z"/>
          <w:rFonts w:ascii="Times New Roman" w:eastAsia="STHupo" w:hAnsi="Times New Roman" w:cs="Times New Roman"/>
          <w:u w:val="single"/>
        </w:rPr>
      </w:pPr>
      <w:r w:rsidRPr="006C7380">
        <w:rPr>
          <w:rFonts w:ascii="Times New Roman" w:eastAsia="STHupo" w:hAnsi="Times New Roman" w:cs="Times New Roman"/>
          <w:u w:val="single"/>
        </w:rPr>
        <w:t>Statistical Analysis</w:t>
      </w:r>
    </w:p>
    <w:p w14:paraId="2419D6DA" w14:textId="77777777" w:rsidR="002D0F99" w:rsidRPr="006C7380" w:rsidRDefault="002D0F99" w:rsidP="00C670E4">
      <w:pPr>
        <w:spacing w:line="480" w:lineRule="auto"/>
        <w:jc w:val="center"/>
        <w:rPr>
          <w:rFonts w:ascii="Times New Roman" w:eastAsia="STHupo" w:hAnsi="Times New Roman" w:cs="Times New Roman"/>
        </w:rPr>
      </w:pPr>
      <w:del w:id="335" w:author="Zach Lessig" w:date="2019-07-30T09:08:00Z">
        <w:r w:rsidRPr="006C7380" w:rsidDel="003F190E">
          <w:rPr>
            <w:rFonts w:ascii="Times New Roman" w:eastAsia="STHupo" w:hAnsi="Times New Roman" w:cs="Times New Roman"/>
          </w:rPr>
          <w:delText>Seasonal Variables</w:delText>
        </w:r>
      </w:del>
    </w:p>
    <w:p w14:paraId="0E542631" w14:textId="5031DCAF" w:rsidR="002D0F99" w:rsidDel="003F190E" w:rsidRDefault="002D0F99" w:rsidP="003F190E">
      <w:pPr>
        <w:spacing w:line="480" w:lineRule="auto"/>
        <w:rPr>
          <w:del w:id="336" w:author="Zach Lessig" w:date="2019-07-29T15:26:00Z"/>
          <w:rFonts w:ascii="Times New Roman" w:eastAsia="STHupo" w:hAnsi="Times New Roman" w:cs="Times New Roman"/>
        </w:rPr>
        <w:pPrChange w:id="337" w:author="Zach Lessig" w:date="2019-07-30T09:08:00Z">
          <w:pPr>
            <w:spacing w:line="480" w:lineRule="auto"/>
            <w:ind w:firstLine="720"/>
          </w:pPr>
        </w:pPrChange>
      </w:pPr>
      <w:r w:rsidRPr="006C7380">
        <w:rPr>
          <w:rFonts w:ascii="Times New Roman" w:eastAsia="STHupo" w:hAnsi="Times New Roman" w:cs="Times New Roman"/>
        </w:rPr>
        <w:tab/>
        <w:t xml:space="preserve">The seasonal variables including GPP, ER, trout biomass, stream discharge, canopy openness, PAR, DIN, SRP, and DOC were analyzed with a repeated measures analysis of variance (rmANOVA) using the command ‘aov’ in the statistical program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rPr>
        <w:t>.  A Tukey Honest Significant Difference (Tukey HSD) post</w:t>
      </w:r>
      <w:ins w:id="338" w:author="Zach Lessig" w:date="2019-07-29T10:30:00Z">
        <w:r w:rsidR="00023E3A">
          <w:rPr>
            <w:rFonts w:ascii="Times New Roman" w:eastAsia="STHupo" w:hAnsi="Times New Roman" w:cs="Times New Roman"/>
          </w:rPr>
          <w:t>-</w:t>
        </w:r>
      </w:ins>
      <w:del w:id="339" w:author="Zach Lessig" w:date="2019-07-29T10:30:00Z">
        <w:r w:rsidRPr="006C7380" w:rsidDel="00023E3A">
          <w:rPr>
            <w:rFonts w:ascii="Times New Roman" w:eastAsia="STHupo" w:hAnsi="Times New Roman" w:cs="Times New Roman"/>
          </w:rPr>
          <w:delText xml:space="preserve"> </w:delText>
        </w:r>
      </w:del>
      <w:r w:rsidRPr="006C7380">
        <w:rPr>
          <w:rFonts w:ascii="Times New Roman" w:eastAsia="STHupo" w:hAnsi="Times New Roman" w:cs="Times New Roman"/>
        </w:rPr>
        <w:t xml:space="preserve">hoc test was conducted on each of these to identify </w:t>
      </w:r>
      <w:del w:id="340" w:author="Zach Lessig" w:date="2019-07-29T10:31:00Z">
        <w:r w:rsidRPr="006C7380" w:rsidDel="00023E3A">
          <w:rPr>
            <w:rFonts w:ascii="Times New Roman" w:eastAsia="STHupo" w:hAnsi="Times New Roman" w:cs="Times New Roman"/>
          </w:rPr>
          <w:delText>which mean was significantly different</w:delText>
        </w:r>
      </w:del>
      <w:ins w:id="341" w:author="Zach Lessig" w:date="2019-07-29T10:31:00Z">
        <w:r w:rsidR="00023E3A">
          <w:rPr>
            <w:rFonts w:ascii="Times New Roman" w:eastAsia="STHupo" w:hAnsi="Times New Roman" w:cs="Times New Roman"/>
          </w:rPr>
          <w:t>differences between means</w:t>
        </w:r>
      </w:ins>
      <w:r w:rsidRPr="006C7380">
        <w:rPr>
          <w:rFonts w:ascii="Times New Roman" w:eastAsia="STHupo" w:hAnsi="Times New Roman" w:cs="Times New Roman"/>
        </w:rPr>
        <w:t xml:space="preserve"> using the R package agricolae Version 1.3.1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(Mendiburu 2019)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and the command ‘HSD.test’.</w:t>
      </w:r>
    </w:p>
    <w:p w14:paraId="23EC179E" w14:textId="77777777" w:rsidR="003F190E" w:rsidRDefault="003F190E" w:rsidP="000A6C3D">
      <w:pPr>
        <w:spacing w:line="480" w:lineRule="auto"/>
        <w:rPr>
          <w:ins w:id="342" w:author="Zach Lessig" w:date="2019-07-30T09:08:00Z"/>
          <w:rFonts w:ascii="Times New Roman" w:eastAsia="STHupo" w:hAnsi="Times New Roman" w:cs="Times New Roman"/>
        </w:rPr>
        <w:pPrChange w:id="343" w:author="Zach Lessig" w:date="2019-07-29T15:26:00Z">
          <w:pPr>
            <w:spacing w:line="480" w:lineRule="auto"/>
            <w:jc w:val="center"/>
          </w:pPr>
        </w:pPrChange>
      </w:pPr>
    </w:p>
    <w:p w14:paraId="48C060D5" w14:textId="2858D78E" w:rsidR="00766A47" w:rsidDel="000A6C3D" w:rsidRDefault="003F190E" w:rsidP="002D0F99">
      <w:pPr>
        <w:spacing w:line="480" w:lineRule="auto"/>
        <w:jc w:val="center"/>
        <w:rPr>
          <w:del w:id="344" w:author="Zach Lessig" w:date="2019-07-29T15:26:00Z"/>
          <w:rFonts w:ascii="Times New Roman" w:eastAsia="STHupo" w:hAnsi="Times New Roman" w:cs="Times New Roman"/>
        </w:rPr>
      </w:pPr>
      <w:ins w:id="345" w:author="Zach Lessig" w:date="2019-07-30T09:08:00Z">
        <w:r>
          <w:rPr>
            <w:rFonts w:ascii="Times New Roman" w:eastAsia="STHupo" w:hAnsi="Times New Roman" w:cs="Times New Roman"/>
          </w:rPr>
          <w:tab/>
        </w:r>
      </w:ins>
    </w:p>
    <w:p w14:paraId="6347070A" w14:textId="77777777" w:rsidR="00766A47" w:rsidDel="003F190E" w:rsidRDefault="00766A47" w:rsidP="000A6C3D">
      <w:pPr>
        <w:spacing w:line="480" w:lineRule="auto"/>
        <w:rPr>
          <w:del w:id="346" w:author="Zach Lessig" w:date="2019-07-30T09:08:00Z"/>
          <w:rFonts w:ascii="Times New Roman" w:eastAsia="STHupo" w:hAnsi="Times New Roman" w:cs="Times New Roman"/>
        </w:rPr>
        <w:pPrChange w:id="347" w:author="Zach Lessig" w:date="2019-07-29T15:26:00Z">
          <w:pPr>
            <w:spacing w:line="480" w:lineRule="auto"/>
            <w:jc w:val="center"/>
          </w:pPr>
        </w:pPrChange>
      </w:pPr>
    </w:p>
    <w:p w14:paraId="4D49D3BB" w14:textId="5502B0D7" w:rsidR="002D0F99" w:rsidRPr="006C7380" w:rsidDel="003F190E" w:rsidRDefault="002D0F99" w:rsidP="003F190E">
      <w:pPr>
        <w:spacing w:line="480" w:lineRule="auto"/>
        <w:rPr>
          <w:del w:id="348" w:author="Zach Lessig" w:date="2019-07-30T09:08:00Z"/>
          <w:rFonts w:ascii="Times New Roman" w:eastAsia="STHupo" w:hAnsi="Times New Roman" w:cs="Times New Roman"/>
        </w:rPr>
        <w:pPrChange w:id="349" w:author="Zach Lessig" w:date="2019-07-30T09:08:00Z">
          <w:pPr>
            <w:spacing w:line="480" w:lineRule="auto"/>
            <w:jc w:val="center"/>
          </w:pPr>
        </w:pPrChange>
      </w:pPr>
      <w:del w:id="350" w:author="Zach Lessig" w:date="2019-07-30T09:08:00Z">
        <w:r w:rsidRPr="006C7380" w:rsidDel="003F190E">
          <w:rPr>
            <w:rFonts w:ascii="Times New Roman" w:eastAsia="STHupo" w:hAnsi="Times New Roman" w:cs="Times New Roman"/>
          </w:rPr>
          <w:delText>Model Selection Process</w:delText>
        </w:r>
      </w:del>
    </w:p>
    <w:p w14:paraId="244C9409" w14:textId="2135BDA6" w:rsidR="002D0F99" w:rsidRPr="006C7380" w:rsidRDefault="00023E3A" w:rsidP="003F190E">
      <w:pPr>
        <w:spacing w:line="480" w:lineRule="auto"/>
        <w:rPr>
          <w:rFonts w:ascii="Times New Roman" w:eastAsia="STHupo" w:hAnsi="Times New Roman" w:cs="Times New Roman"/>
        </w:rPr>
        <w:pPrChange w:id="351" w:author="Zach Lessig" w:date="2019-07-30T09:08:00Z">
          <w:pPr>
            <w:spacing w:line="480" w:lineRule="auto"/>
            <w:ind w:firstLine="720"/>
          </w:pPr>
        </w:pPrChange>
      </w:pPr>
      <w:ins w:id="352" w:author="Zach Lessig" w:date="2019-07-29T10:33:00Z">
        <w:r>
          <w:rPr>
            <w:rFonts w:ascii="Times New Roman" w:eastAsia="STHupo" w:hAnsi="Times New Roman" w:cs="Times New Roman"/>
          </w:rPr>
          <w:t xml:space="preserve">I </w:t>
        </w:r>
        <w:r w:rsidRPr="006C7380">
          <w:rPr>
            <w:rFonts w:ascii="Times New Roman" w:eastAsia="STHupo" w:hAnsi="Times New Roman" w:cs="Times New Roman"/>
          </w:rPr>
          <w:t>develop</w:t>
        </w:r>
      </w:ins>
      <w:ins w:id="353" w:author="Zach Lessig" w:date="2019-07-29T10:34:00Z">
        <w:r>
          <w:rPr>
            <w:rFonts w:ascii="Times New Roman" w:eastAsia="STHupo" w:hAnsi="Times New Roman" w:cs="Times New Roman"/>
          </w:rPr>
          <w:t>ed</w:t>
        </w:r>
      </w:ins>
      <w:ins w:id="354" w:author="Zach Lessig" w:date="2019-07-29T10:33:00Z">
        <w:r w:rsidRPr="006C7380">
          <w:rPr>
            <w:rFonts w:ascii="Times New Roman" w:eastAsia="STHupo" w:hAnsi="Times New Roman" w:cs="Times New Roman"/>
          </w:rPr>
          <w:t xml:space="preserve"> a generalized linear model for each of the response variables (GPP, ER, and trout biomass) using the predictor variables (site, hydrologic, and nutrient data) I measured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_Ref536624930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ins>
      <w:ins w:id="355" w:author="Zach Lessig" w:date="2019-07-30T08:56:00Z">
        <w:r w:rsidR="008657EC" w:rsidRPr="006C7380">
          <w:rPr>
            <w:rFonts w:ascii="Times New Roman" w:hAnsi="Times New Roman" w:cs="Times New Roman"/>
          </w:rPr>
          <w:t xml:space="preserve">Table </w:t>
        </w:r>
        <w:r w:rsidR="008657EC">
          <w:rPr>
            <w:rFonts w:ascii="Times New Roman" w:hAnsi="Times New Roman" w:cs="Times New Roman"/>
            <w:noProof/>
          </w:rPr>
          <w:t>2</w:t>
        </w:r>
      </w:ins>
      <w:ins w:id="356" w:author="Zach Lessig" w:date="2019-07-29T10:33:00Z">
        <w:r w:rsidRPr="006C7380">
          <w:rPr>
            <w:rFonts w:ascii="Times New Roman" w:eastAsia="STHupo" w:hAnsi="Times New Roman" w:cs="Times New Roman"/>
          </w:rPr>
          <w:fldChar w:fldCharType="end"/>
        </w:r>
        <w:r w:rsidRPr="006C7380">
          <w:rPr>
            <w:rFonts w:ascii="Times New Roman" w:eastAsia="STHupo" w:hAnsi="Times New Roman" w:cs="Times New Roman"/>
          </w:rPr>
          <w:t>).</w:t>
        </w:r>
      </w:ins>
      <w:ins w:id="357" w:author="Zach Lessig" w:date="2019-07-29T10:34:00Z">
        <w:r>
          <w:rPr>
            <w:rFonts w:ascii="Times New Roman" w:eastAsia="STHupo" w:hAnsi="Times New Roman" w:cs="Times New Roman"/>
          </w:rPr>
          <w:t xml:space="preserve"> </w:t>
        </w:r>
      </w:ins>
      <w:r w:rsidR="002D0F99" w:rsidRPr="006C7380">
        <w:rPr>
          <w:rFonts w:ascii="Times New Roman" w:eastAsia="STHupo" w:hAnsi="Times New Roman" w:cs="Times New Roman"/>
        </w:rPr>
        <w:t xml:space="preserve">I used R Version 3.5.2 </w:t>
      </w:r>
      <w:r w:rsidR="002D0F99" w:rsidRPr="006C7380">
        <w:rPr>
          <w:rFonts w:ascii="Times New Roman" w:eastAsia="STHupo" w:hAnsi="Times New Roman" w:cs="Times New Roman"/>
        </w:rPr>
        <w:fldChar w:fldCharType="begin"/>
      </w:r>
      <w:r w:rsidR="002D0F99" w:rsidRPr="006C7380">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2D0F99" w:rsidRPr="006C7380">
        <w:rPr>
          <w:rFonts w:ascii="Times New Roman" w:eastAsia="STHupo" w:hAnsi="Times New Roman" w:cs="Times New Roman"/>
        </w:rPr>
        <w:fldChar w:fldCharType="separate"/>
      </w:r>
      <w:r w:rsidR="002D0F99" w:rsidRPr="006C7380">
        <w:rPr>
          <w:rFonts w:ascii="Times New Roman" w:hAnsi="Times New Roman" w:cs="Times New Roman"/>
        </w:rPr>
        <w:t>(R Core Team 2013)</w:t>
      </w:r>
      <w:r w:rsidR="002D0F99" w:rsidRPr="006C7380">
        <w:rPr>
          <w:rFonts w:ascii="Times New Roman" w:eastAsia="STHupo" w:hAnsi="Times New Roman" w:cs="Times New Roman"/>
        </w:rPr>
        <w:fldChar w:fldCharType="end"/>
      </w:r>
      <w:r w:rsidR="002D0F99" w:rsidRPr="006C7380">
        <w:rPr>
          <w:rFonts w:ascii="Times New Roman" w:eastAsia="STHupo" w:hAnsi="Times New Roman" w:cs="Times New Roman"/>
        </w:rPr>
        <w:t xml:space="preserve"> and the ‘lme4’ package </w:t>
      </w:r>
      <w:r w:rsidR="002D0F99" w:rsidRPr="006C7380">
        <w:rPr>
          <w:rFonts w:ascii="Times New Roman" w:eastAsia="STHupo" w:hAnsi="Times New Roman" w:cs="Times New Roman"/>
        </w:rPr>
        <w:fldChar w:fldCharType="begin"/>
      </w:r>
      <w:r w:rsidR="002D0F99" w:rsidRPr="006C7380">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2D0F99" w:rsidRPr="006C7380">
        <w:rPr>
          <w:rFonts w:ascii="Times New Roman" w:eastAsia="STHupo" w:hAnsi="Times New Roman" w:cs="Times New Roman"/>
        </w:rPr>
        <w:fldChar w:fldCharType="separate"/>
      </w:r>
      <w:r w:rsidR="002D0F99" w:rsidRPr="006C7380">
        <w:rPr>
          <w:rFonts w:ascii="Times New Roman" w:hAnsi="Times New Roman" w:cs="Times New Roman"/>
        </w:rPr>
        <w:t>(Bates et al. 2015)</w:t>
      </w:r>
      <w:r w:rsidR="002D0F99" w:rsidRPr="006C7380">
        <w:rPr>
          <w:rFonts w:ascii="Times New Roman" w:eastAsia="STHupo" w:hAnsi="Times New Roman" w:cs="Times New Roman"/>
        </w:rPr>
        <w:fldChar w:fldCharType="end"/>
      </w:r>
      <w:ins w:id="358" w:author="Zach Lessig" w:date="2019-07-29T10:34:00Z">
        <w:r>
          <w:rPr>
            <w:rFonts w:ascii="Times New Roman" w:eastAsia="STHupo" w:hAnsi="Times New Roman" w:cs="Times New Roman"/>
          </w:rPr>
          <w:t>.</w:t>
        </w:r>
      </w:ins>
      <w:del w:id="359" w:author="Zach Lessig" w:date="2019-07-29T10:34:00Z">
        <w:r w:rsidR="002D0F99" w:rsidRPr="006C7380" w:rsidDel="00023E3A">
          <w:rPr>
            <w:rFonts w:ascii="Times New Roman" w:eastAsia="STHupo" w:hAnsi="Times New Roman" w:cs="Times New Roman"/>
          </w:rPr>
          <w:delText xml:space="preserve"> to </w:delText>
        </w:r>
      </w:del>
      <w:del w:id="360" w:author="Zach Lessig" w:date="2019-07-29T10:33:00Z">
        <w:r w:rsidR="002D0F99" w:rsidRPr="006C7380" w:rsidDel="00023E3A">
          <w:rPr>
            <w:rFonts w:ascii="Times New Roman" w:eastAsia="STHupo" w:hAnsi="Times New Roman" w:cs="Times New Roman"/>
          </w:rPr>
          <w:delText>develop a generalized linear model for each of the response variables (GPP, ER, and trout biomass) using the predictor variables (site, hydrologic, and nutrient data) I measured (</w:delText>
        </w:r>
        <w:r w:rsidR="002D0F99" w:rsidRPr="006C7380" w:rsidDel="00023E3A">
          <w:rPr>
            <w:rFonts w:ascii="Times New Roman" w:eastAsia="STHupo" w:hAnsi="Times New Roman" w:cs="Times New Roman"/>
          </w:rPr>
          <w:fldChar w:fldCharType="begin"/>
        </w:r>
        <w:r w:rsidR="002D0F99" w:rsidRPr="006C7380" w:rsidDel="00023E3A">
          <w:rPr>
            <w:rFonts w:ascii="Times New Roman" w:eastAsia="STHupo" w:hAnsi="Times New Roman" w:cs="Times New Roman"/>
          </w:rPr>
          <w:delInstrText xml:space="preserve"> REF _Ref536624930 \h  \* MERGEFORMAT </w:delInstrText>
        </w:r>
        <w:r w:rsidR="002D0F99" w:rsidRPr="006C7380" w:rsidDel="00023E3A">
          <w:rPr>
            <w:rFonts w:ascii="Times New Roman" w:eastAsia="STHupo" w:hAnsi="Times New Roman" w:cs="Times New Roman"/>
          </w:rPr>
        </w:r>
        <w:r w:rsidR="002D0F99" w:rsidRPr="006C7380" w:rsidDel="00023E3A">
          <w:rPr>
            <w:rFonts w:ascii="Times New Roman" w:eastAsia="STHupo" w:hAnsi="Times New Roman" w:cs="Times New Roman"/>
          </w:rPr>
          <w:fldChar w:fldCharType="separate"/>
        </w:r>
        <w:r w:rsidR="00BE6241" w:rsidRPr="006C7380" w:rsidDel="00023E3A">
          <w:rPr>
            <w:rFonts w:ascii="Times New Roman" w:hAnsi="Times New Roman" w:cs="Times New Roman"/>
          </w:rPr>
          <w:delText xml:space="preserve">Table </w:delText>
        </w:r>
        <w:r w:rsidR="00BE6241" w:rsidDel="00023E3A">
          <w:rPr>
            <w:rFonts w:ascii="Times New Roman" w:hAnsi="Times New Roman" w:cs="Times New Roman"/>
            <w:noProof/>
          </w:rPr>
          <w:delText>2</w:delText>
        </w:r>
        <w:r w:rsidR="002D0F99" w:rsidRPr="006C7380" w:rsidDel="00023E3A">
          <w:rPr>
            <w:rFonts w:ascii="Times New Roman" w:eastAsia="STHupo" w:hAnsi="Times New Roman" w:cs="Times New Roman"/>
          </w:rPr>
          <w:fldChar w:fldCharType="end"/>
        </w:r>
        <w:r w:rsidR="002D0F99" w:rsidRPr="006C7380" w:rsidDel="00023E3A">
          <w:rPr>
            <w:rFonts w:ascii="Times New Roman" w:eastAsia="STHupo" w:hAnsi="Times New Roman" w:cs="Times New Roman"/>
          </w:rPr>
          <w:delText>).</w:delText>
        </w:r>
      </w:del>
    </w:p>
    <w:p w14:paraId="28D7F4B6" w14:textId="529C8005" w:rsidR="002D0F99" w:rsidRPr="006C7380" w:rsidRDefault="002D0F99" w:rsidP="002D0F99">
      <w:pPr>
        <w:pStyle w:val="Caption"/>
        <w:keepNext/>
        <w:rPr>
          <w:rFonts w:ascii="Times New Roman" w:hAnsi="Times New Roman" w:cs="Times New Roman"/>
          <w:sz w:val="24"/>
          <w:szCs w:val="24"/>
        </w:rPr>
      </w:pPr>
      <w:bookmarkStart w:id="361" w:name="_Ref536624930"/>
      <w:bookmarkStart w:id="362" w:name="_Ref536703850"/>
      <w:r w:rsidRPr="006C7380">
        <w:rPr>
          <w:rFonts w:ascii="Times New Roman" w:hAnsi="Times New Roman" w:cs="Times New Roman"/>
          <w:color w:val="auto"/>
          <w:sz w:val="24"/>
          <w:szCs w:val="24"/>
        </w:rPr>
        <w:t xml:space="preserve">Table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Table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361"/>
      <w:r w:rsidRPr="006C7380">
        <w:rPr>
          <w:rFonts w:ascii="Times New Roman" w:hAnsi="Times New Roman" w:cs="Times New Roman"/>
          <w:b w:val="0"/>
          <w:color w:val="auto"/>
          <w:sz w:val="24"/>
          <w:szCs w:val="24"/>
        </w:rPr>
        <w:t xml:space="preserve"> Response and predictor variables shown as random or fixed effects</w:t>
      </w:r>
      <w:bookmarkEnd w:id="362"/>
    </w:p>
    <w:p w14:paraId="7FD3C2FB" w14:textId="6D1B1016" w:rsidR="002D0F99" w:rsidRPr="006C7380" w:rsidRDefault="002D0F99" w:rsidP="002D0F99">
      <w:pPr>
        <w:jc w:val="center"/>
        <w:rPr>
          <w:rFonts w:ascii="Times New Roman" w:eastAsia="STHupo" w:hAnsi="Times New Roman" w:cs="Times New Roman"/>
        </w:rPr>
      </w:pPr>
      <w:del w:id="363" w:author="Zach Lessig" w:date="2019-07-29T14:30:00Z">
        <w:r w:rsidRPr="006C7380" w:rsidDel="007E415C">
          <w:rPr>
            <w:rFonts w:ascii="Times New Roman" w:hAnsi="Times New Roman" w:cs="Times New Roman"/>
            <w:noProof/>
          </w:rPr>
          <w:drawing>
            <wp:inline distT="0" distB="0" distL="0" distR="0" wp14:anchorId="76CEAA87" wp14:editId="157AE72A">
              <wp:extent cx="3552825" cy="29813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del>
      <w:ins w:id="364" w:author="Zach Lessig" w:date="2019-07-29T14:30:00Z">
        <w:r w:rsidR="007E415C" w:rsidRPr="007E415C">
          <w:rPr>
            <w:noProof/>
          </w:rPr>
          <w:t xml:space="preserve"> </w:t>
        </w:r>
        <w:r w:rsidR="007E415C">
          <w:rPr>
            <w:noProof/>
          </w:rPr>
          <w:drawing>
            <wp:inline distT="0" distB="0" distL="0" distR="0" wp14:anchorId="7CA82609" wp14:editId="59C81D5B">
              <wp:extent cx="3552825" cy="2981325"/>
              <wp:effectExtent l="0" t="0" r="9525" b="9525"/>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ins>
    </w:p>
    <w:p w14:paraId="79EC015B" w14:textId="77777777" w:rsidR="002D0F99" w:rsidRPr="006C7380" w:rsidRDefault="002D0F99" w:rsidP="002D0F99">
      <w:pPr>
        <w:jc w:val="center"/>
        <w:rPr>
          <w:rFonts w:ascii="Times New Roman" w:eastAsia="STHupo" w:hAnsi="Times New Roman" w:cs="Times New Roman"/>
        </w:rPr>
      </w:pPr>
    </w:p>
    <w:p w14:paraId="3870BF76" w14:textId="77777777" w:rsidR="003F190E" w:rsidRDefault="002D0F99" w:rsidP="002D0F99">
      <w:pPr>
        <w:spacing w:line="480" w:lineRule="auto"/>
        <w:rPr>
          <w:ins w:id="365" w:author="Zach Lessig" w:date="2019-07-30T09:09:00Z"/>
          <w:rFonts w:ascii="Times New Roman" w:eastAsia="STHupo" w:hAnsi="Times New Roman" w:cs="Times New Roman"/>
        </w:rPr>
      </w:pPr>
      <w:r w:rsidRPr="006C7380">
        <w:rPr>
          <w:rFonts w:ascii="Times New Roman" w:eastAsia="STHupo" w:hAnsi="Times New Roman" w:cs="Times New Roman"/>
        </w:rPr>
        <w:tab/>
      </w:r>
    </w:p>
    <w:p w14:paraId="6DFCE8BB" w14:textId="7B098CF0" w:rsidR="002D0F99" w:rsidRPr="006C7380" w:rsidRDefault="002D0F99" w:rsidP="002D0F99">
      <w:pPr>
        <w:spacing w:line="480" w:lineRule="auto"/>
        <w:rPr>
          <w:rFonts w:ascii="Times New Roman" w:eastAsia="STHupo" w:hAnsi="Times New Roman" w:cs="Times New Roman"/>
          <w:u w:val="single"/>
        </w:rPr>
      </w:pPr>
      <w:r w:rsidRPr="006C7380">
        <w:rPr>
          <w:rFonts w:ascii="Times New Roman" w:eastAsia="STHupo" w:hAnsi="Times New Roman" w:cs="Times New Roman"/>
        </w:rPr>
        <w:t xml:space="preserve">Prior to model selection, I used a pairwise scatterplot of all the response and predictor variables to assess collinearity and to reduce predictor variables.  When variables shared a collinearity value of 0.6 or greater, I kept the variable that had the best relationship with the response and removed the other variable from further analysis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(Zuur et al. 2009)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w:t>
      </w:r>
      <w:ins w:id="366" w:author="Zach Lessig" w:date="2019-07-29T14:35:00Z">
        <w:r w:rsidR="005C4729">
          <w:rPr>
            <w:rFonts w:ascii="Times New Roman" w:eastAsia="STHupo" w:hAnsi="Times New Roman" w:cs="Times New Roman"/>
          </w:rPr>
          <w:t xml:space="preserve">The variables that were dropped were different based on which response model I was selecting.  </w:t>
        </w:r>
      </w:ins>
      <w:r w:rsidRPr="006C7380">
        <w:rPr>
          <w:rFonts w:ascii="Times New Roman" w:eastAsia="STHupo" w:hAnsi="Times New Roman" w:cs="Times New Roman"/>
        </w:rPr>
        <w:t xml:space="preserve">I then chose a general linear model (GLM) with several predictors and no interactions and used the “drop1” and “step” functions in R to return AIC values associated with each predictor variable.  Variables that performed poorly were removed, other unused variables were added, and the process was repeated.  After working through the list of variables, a small subset remained with which I constructed several different GLMs for each response variable and its remaining predictors.  I used R’s “anova” function to compare these GLMs with each another to evaluate the </w:t>
      </w:r>
      <w:ins w:id="367" w:author="Zach Lessig" w:date="2019-07-29T10:40:00Z">
        <w:r w:rsidR="0028744B">
          <w:rPr>
            <w:rFonts w:ascii="Times New Roman" w:eastAsia="STHupo" w:hAnsi="Times New Roman" w:cs="Times New Roman"/>
          </w:rPr>
          <w:t>best</w:t>
        </w:r>
      </w:ins>
      <w:del w:id="368" w:author="Zach Lessig" w:date="2019-07-29T10:40:00Z">
        <w:r w:rsidRPr="006C7380" w:rsidDel="0028744B">
          <w:rPr>
            <w:rFonts w:ascii="Times New Roman" w:eastAsia="STHupo" w:hAnsi="Times New Roman" w:cs="Times New Roman"/>
          </w:rPr>
          <w:delText>most</w:delText>
        </w:r>
      </w:del>
      <w:r w:rsidRPr="006C7380">
        <w:rPr>
          <w:rFonts w:ascii="Times New Roman" w:eastAsia="STHupo" w:hAnsi="Times New Roman" w:cs="Times New Roman"/>
        </w:rPr>
        <w:t xml:space="preserve"> explanatory model from among the possible models (model with the lowest p-value).  From the best of these models, I then constructed a Q-Q plot, a residual plot, and performed an Anderson-Darling test for normality on the residuals (p≤0.05, α=0.05).  If these results showed evidence of heteroscedasticity or non-normal residuals I moved to a generalized linear model (GZLM).  A different GZLM was constructed with the variables in question for each of the random effects listed in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_Ref536624930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ins w:id="369" w:author="Zach Lessig" w:date="2019-07-30T08:56:00Z">
        <w:r w:rsidR="008657EC" w:rsidRPr="00C670E4">
          <w:rPr>
            <w:rFonts w:ascii="Times New Roman" w:hAnsi="Times New Roman" w:cs="Times New Roman"/>
            <w:bCs/>
          </w:rPr>
          <w:t xml:space="preserve">Table </w:t>
        </w:r>
        <w:r w:rsidR="008657EC" w:rsidRPr="00C670E4">
          <w:rPr>
            <w:rFonts w:ascii="Times New Roman" w:hAnsi="Times New Roman" w:cs="Times New Roman"/>
            <w:bCs/>
            <w:noProof/>
          </w:rPr>
          <w:t>2</w:t>
        </w:r>
      </w:ins>
      <w:del w:id="370" w:author="Zach Lessig" w:date="2019-07-30T08:50:00Z">
        <w:r w:rsidR="00BE6241" w:rsidRPr="00BE6241" w:rsidDel="0091439E">
          <w:rPr>
            <w:rFonts w:ascii="Times New Roman" w:hAnsi="Times New Roman" w:cs="Times New Roman"/>
            <w:bCs/>
          </w:rPr>
          <w:delText xml:space="preserve">Table </w:delText>
        </w:r>
        <w:r w:rsidR="00BE6241" w:rsidRPr="00BE6241" w:rsidDel="0091439E">
          <w:rPr>
            <w:rFonts w:ascii="Times New Roman" w:hAnsi="Times New Roman" w:cs="Times New Roman"/>
            <w:bCs/>
            <w:noProof/>
          </w:rPr>
          <w:delText>2</w:delText>
        </w:r>
      </w:del>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These were then analyzed with residual plots and the ‘anova’ function and based on the weight of evidence, the best of these was used in a GZLM that allowed </w:t>
      </w:r>
      <w:del w:id="371" w:author="Zach Lessig" w:date="2019-07-29T10:46:00Z">
        <w:r w:rsidRPr="006C7380" w:rsidDel="00BC6FFE">
          <w:rPr>
            <w:rFonts w:ascii="Times New Roman" w:eastAsia="STHupo" w:hAnsi="Times New Roman" w:cs="Times New Roman"/>
          </w:rPr>
          <w:delText>for alternate</w:delText>
        </w:r>
      </w:del>
      <w:ins w:id="372" w:author="Zach Lessig" w:date="2019-07-29T10:46:00Z">
        <w:r w:rsidR="00BC6FFE">
          <w:rPr>
            <w:rFonts w:ascii="Times New Roman" w:eastAsia="STHupo" w:hAnsi="Times New Roman" w:cs="Times New Roman"/>
          </w:rPr>
          <w:t>the response variable to have an alternate</w:t>
        </w:r>
      </w:ins>
      <w:r w:rsidRPr="006C7380">
        <w:rPr>
          <w:rFonts w:ascii="Times New Roman" w:eastAsia="STHupo" w:hAnsi="Times New Roman" w:cs="Times New Roman"/>
        </w:rPr>
        <w:t xml:space="preserve"> variance structure</w:t>
      </w:r>
      <w:ins w:id="373" w:author="Zach Lessig" w:date="2019-07-29T10:47:00Z">
        <w:r w:rsidR="00BC6FFE">
          <w:rPr>
            <w:rFonts w:ascii="Times New Roman" w:eastAsia="STHupo" w:hAnsi="Times New Roman" w:cs="Times New Roman"/>
          </w:rPr>
          <w:t xml:space="preserve"> based on </w:t>
        </w:r>
      </w:ins>
      <w:ins w:id="374" w:author="Zach Lessig" w:date="2019-07-29T10:48:00Z">
        <w:r w:rsidR="00BC6FFE">
          <w:rPr>
            <w:rFonts w:ascii="Times New Roman" w:eastAsia="STHupo" w:hAnsi="Times New Roman" w:cs="Times New Roman"/>
          </w:rPr>
          <w:t xml:space="preserve">the magnitude of </w:t>
        </w:r>
      </w:ins>
      <w:ins w:id="375" w:author="Zach Lessig" w:date="2019-07-29T10:47:00Z">
        <w:r w:rsidR="00BC6FFE">
          <w:rPr>
            <w:rFonts w:ascii="Times New Roman" w:eastAsia="STHupo" w:hAnsi="Times New Roman" w:cs="Times New Roman"/>
          </w:rPr>
          <w:t>its predicted value</w:t>
        </w:r>
      </w:ins>
      <w:del w:id="376" w:author="Zach Lessig" w:date="2019-07-29T10:47:00Z">
        <w:r w:rsidRPr="006C7380" w:rsidDel="00BC6FFE">
          <w:rPr>
            <w:rFonts w:ascii="Times New Roman" w:eastAsia="STHupo" w:hAnsi="Times New Roman" w:cs="Times New Roman"/>
          </w:rPr>
          <w:delText>s</w:delText>
        </w:r>
      </w:del>
      <w:r w:rsidRPr="006C7380">
        <w:rPr>
          <w:rFonts w:ascii="Times New Roman" w:eastAsia="STHupo" w:hAnsi="Times New Roman" w:cs="Times New Roman"/>
        </w:rPr>
        <w:t>.  This process of residual analysis and comparison was then repeated for models using alternate variance structures.  If the best of these models (based on p-values and residual analysis) did not appear to meet the model assumptions, the response variable was then square</w:t>
      </w:r>
      <w:ins w:id="377" w:author="Zach Lessig" w:date="2019-07-29T10:39:00Z">
        <w:r w:rsidR="0028744B">
          <w:rPr>
            <w:rFonts w:ascii="Times New Roman" w:eastAsia="STHupo" w:hAnsi="Times New Roman" w:cs="Times New Roman"/>
          </w:rPr>
          <w:t>-</w:t>
        </w:r>
      </w:ins>
      <w:del w:id="378" w:author="Zach Lessig" w:date="2019-07-29T10:39:00Z">
        <w:r w:rsidRPr="006C7380" w:rsidDel="0028744B">
          <w:rPr>
            <w:rFonts w:ascii="Times New Roman" w:eastAsia="STHupo" w:hAnsi="Times New Roman" w:cs="Times New Roman"/>
          </w:rPr>
          <w:delText xml:space="preserve"> </w:delText>
        </w:r>
      </w:del>
      <w:r w:rsidRPr="006C7380">
        <w:rPr>
          <w:rFonts w:ascii="Times New Roman" w:eastAsia="STHupo" w:hAnsi="Times New Roman" w:cs="Times New Roman"/>
        </w:rPr>
        <w:t xml:space="preserve">root transformed and the process of model selection was started again.  I proceeded with model selection in this way working iteratively with alternate transformations of the response variables until a model was produced that best met assumptions.  I then returned to the non-collinear variables that were not included in the current model and included them as an interaction term one by one and compared these to each other while analyzing the residuals.  The best of these was then considered the final model (for a flow diagram of this process, see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_Ref13042224 \h </w:instrText>
      </w:r>
      <w:r w:rsidR="006C7380" w:rsidRPr="006C7380">
        <w:rPr>
          <w:rFonts w:ascii="Times New Roman" w:eastAsia="STHupo" w:hAnsi="Times New Roman" w:cs="Times New Roman"/>
        </w:rPr>
        <w:instrText xml:space="preserve">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ins w:id="379"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3</w:t>
        </w:r>
      </w:ins>
      <w:del w:id="380"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2</w:delText>
        </w:r>
      </w:del>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1A7944B3" w14:textId="77777777" w:rsidR="002D0F99" w:rsidRPr="006C7380" w:rsidRDefault="002D0F99" w:rsidP="002D0F99">
      <w:pPr>
        <w:keepNext/>
        <w:jc w:val="center"/>
        <w:rPr>
          <w:rFonts w:ascii="Times New Roman" w:hAnsi="Times New Roman" w:cs="Times New Roman"/>
        </w:rPr>
      </w:pPr>
      <w:r w:rsidRPr="006C7380">
        <w:rPr>
          <w:rFonts w:ascii="Times New Roman" w:eastAsia="STHupo" w:hAnsi="Times New Roman" w:cs="Times New Roman"/>
          <w:noProof/>
        </w:rPr>
        <w:drawing>
          <wp:inline distT="0" distB="0" distL="0" distR="0" wp14:anchorId="15CFF5B9" wp14:editId="661282D0">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394D36C2" w14:textId="7EEF8159" w:rsidR="002D0F99" w:rsidRPr="006C7380" w:rsidRDefault="002D0F99" w:rsidP="002D0F99">
      <w:pPr>
        <w:pStyle w:val="Caption"/>
        <w:rPr>
          <w:rFonts w:ascii="Times New Roman" w:eastAsia="STHupo" w:hAnsi="Times New Roman" w:cs="Times New Roman"/>
          <w:b w:val="0"/>
          <w:color w:val="auto"/>
          <w:sz w:val="24"/>
          <w:szCs w:val="24"/>
        </w:rPr>
      </w:pPr>
      <w:bookmarkStart w:id="381" w:name="_Ref13042224"/>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382" w:author="Zach Lessig" w:date="2019-07-30T08:56:00Z">
        <w:r w:rsidR="008657EC">
          <w:rPr>
            <w:rFonts w:ascii="Times New Roman" w:hAnsi="Times New Roman" w:cs="Times New Roman"/>
            <w:noProof/>
            <w:color w:val="auto"/>
            <w:sz w:val="24"/>
            <w:szCs w:val="24"/>
          </w:rPr>
          <w:t>3</w:t>
        </w:r>
      </w:ins>
      <w:del w:id="383" w:author="Zach Lessig" w:date="2019-07-28T15:22:00Z">
        <w:r w:rsidR="00BE6241" w:rsidDel="001C5BA5">
          <w:rPr>
            <w:rFonts w:ascii="Times New Roman" w:hAnsi="Times New Roman" w:cs="Times New Roman"/>
            <w:noProof/>
            <w:color w:val="auto"/>
            <w:sz w:val="24"/>
            <w:szCs w:val="24"/>
          </w:rPr>
          <w:delText>2</w:delText>
        </w:r>
      </w:del>
      <w:r w:rsidRPr="006C7380">
        <w:rPr>
          <w:rFonts w:ascii="Times New Roman" w:hAnsi="Times New Roman" w:cs="Times New Roman"/>
          <w:color w:val="auto"/>
          <w:sz w:val="24"/>
          <w:szCs w:val="24"/>
        </w:rPr>
        <w:fldChar w:fldCharType="end"/>
      </w:r>
      <w:bookmarkEnd w:id="381"/>
      <w:r w:rsidRPr="006C7380">
        <w:rPr>
          <w:rFonts w:ascii="Times New Roman" w:hAnsi="Times New Roman" w:cs="Times New Roman"/>
          <w:b w:val="0"/>
          <w:color w:val="auto"/>
          <w:sz w:val="24"/>
          <w:szCs w:val="24"/>
        </w:rPr>
        <w:t xml:space="preserve"> Flow diagram of model selection process</w:t>
      </w:r>
    </w:p>
    <w:p w14:paraId="2C94EB3A" w14:textId="77777777" w:rsidR="00A22D3B" w:rsidRDefault="00A22D3B" w:rsidP="002D0F99">
      <w:pPr>
        <w:spacing w:line="480" w:lineRule="auto"/>
        <w:jc w:val="center"/>
        <w:outlineLvl w:val="0"/>
        <w:rPr>
          <w:rFonts w:ascii="Times New Roman" w:eastAsia="STHupo" w:hAnsi="Times New Roman" w:cs="Times New Roman"/>
          <w:b/>
        </w:rPr>
      </w:pPr>
    </w:p>
    <w:p w14:paraId="01C13DCD" w14:textId="77777777" w:rsidR="00A22D3B" w:rsidRDefault="00A22D3B" w:rsidP="002D0F99">
      <w:pPr>
        <w:spacing w:line="480" w:lineRule="auto"/>
        <w:jc w:val="center"/>
        <w:outlineLvl w:val="0"/>
        <w:rPr>
          <w:rFonts w:ascii="Times New Roman" w:eastAsia="STHupo" w:hAnsi="Times New Roman" w:cs="Times New Roman"/>
          <w:b/>
        </w:rPr>
      </w:pPr>
    </w:p>
    <w:p w14:paraId="623A7F00" w14:textId="18BF6638"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 xml:space="preserve">Results </w:t>
      </w:r>
    </w:p>
    <w:p w14:paraId="79270A9F"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Seasonal Variables</w:t>
      </w:r>
    </w:p>
    <w:p w14:paraId="69CF7DFB" w14:textId="4FD30E56"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noProof/>
        </w:rPr>
        <w:t>Stream discharges ranged from 0.3 to 65.5 L s</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rPr>
        <w:t xml:space="preserve">, and </w:t>
      </w:r>
      <w:r w:rsidRPr="006C7380">
        <w:rPr>
          <w:rFonts w:ascii="Times New Roman" w:hAnsi="Times New Roman" w:cs="Times New Roman"/>
          <w:lang w:eastAsia="ja-JP"/>
        </w:rPr>
        <w:t>they were</w:t>
      </w:r>
      <w:r w:rsidRPr="006C7380">
        <w:rPr>
          <w:rFonts w:ascii="Times New Roman" w:eastAsia="STHupo" w:hAnsi="Times New Roman" w:cs="Times New Roman"/>
        </w:rPr>
        <w:t xml:space="preserve"> not significantly different among seasons (ANOVA, p=0.082;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_Ref5793795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ins w:id="384"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4</w:t>
        </w:r>
      </w:ins>
      <w:del w:id="385"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3</w:delText>
        </w:r>
      </w:del>
      <w:r w:rsidRPr="006C7380">
        <w:rPr>
          <w:rFonts w:ascii="Times New Roman" w:eastAsia="STHupo" w:hAnsi="Times New Roman" w:cs="Times New Roman"/>
        </w:rPr>
        <w:fldChar w:fldCharType="end"/>
      </w:r>
      <w:r w:rsidRPr="006C7380">
        <w:rPr>
          <w:rFonts w:ascii="Times New Roman" w:eastAsia="STHupo" w:hAnsi="Times New Roman" w:cs="Times New Roman"/>
        </w:rPr>
        <w:t>A).  Canopy openness values ranged from 4.9% open for Frost Cr. in the summer to 78.1% for the widest stream, Standup Cr. during the fall</w:t>
      </w:r>
      <w:r w:rsidRPr="006C7380">
        <w:rPr>
          <w:rFonts w:ascii="Times New Roman" w:hAnsi="Times New Roman" w:cs="Times New Roman"/>
          <w:lang w:eastAsia="ja-JP"/>
        </w:rPr>
        <w:t>,</w:t>
      </w:r>
      <w:r w:rsidRPr="006C7380">
        <w:rPr>
          <w:rFonts w:ascii="Times New Roman" w:eastAsia="STHupo" w:hAnsi="Times New Roman" w:cs="Times New Roman"/>
        </w:rPr>
        <w:t xml:space="preserve"> and </w:t>
      </w:r>
      <w:r w:rsidRPr="006C7380">
        <w:rPr>
          <w:rFonts w:ascii="Times New Roman" w:hAnsi="Times New Roman" w:cs="Times New Roman"/>
          <w:lang w:eastAsia="ja-JP"/>
        </w:rPr>
        <w:t xml:space="preserve">they were </w:t>
      </w:r>
      <w:r w:rsidRPr="006C7380">
        <w:rPr>
          <w:rFonts w:ascii="Times New Roman" w:eastAsia="STHupo" w:hAnsi="Times New Roman" w:cs="Times New Roman"/>
        </w:rPr>
        <w:t xml:space="preserve">not significantly different among seasons (ANOVA, p=0.065;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_Ref5793795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ins w:id="386"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4</w:t>
        </w:r>
      </w:ins>
      <w:del w:id="387"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3</w:delText>
        </w:r>
      </w:del>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B). </w:t>
      </w:r>
      <w:r w:rsidRPr="006C7380">
        <w:rPr>
          <w:rFonts w:ascii="Times New Roman" w:hAnsi="Times New Roman" w:cs="Times New Roman"/>
        </w:rPr>
        <w:t xml:space="preserve"> Light as PAR ranged from 0.035 to 3.525 mols of photons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where the Fall 2017 sampling period had a significantly lower mean than either summer</w:t>
      </w:r>
      <w:r w:rsidRPr="006C7380">
        <w:rPr>
          <w:rFonts w:ascii="Times New Roman" w:hAnsi="Times New Roman" w:cs="Times New Roman"/>
          <w:lang w:eastAsia="ja-JP"/>
        </w:rPr>
        <w:t xml:space="preserve"> sampling period</w:t>
      </w:r>
      <w:r w:rsidRPr="006C7380">
        <w:rPr>
          <w:rFonts w:ascii="Times New Roman" w:hAnsi="Times New Roman" w:cs="Times New Roman"/>
        </w:rPr>
        <w:t xml:space="preserve"> (ANOVA, p=0.001; </w:t>
      </w:r>
      <w:r w:rsidRPr="006C7380">
        <w:rPr>
          <w:rFonts w:ascii="Times New Roman" w:hAnsi="Times New Roman" w:cs="Times New Roman"/>
        </w:rPr>
        <w:fldChar w:fldCharType="begin"/>
      </w:r>
      <w:r w:rsidRPr="006C7380">
        <w:rPr>
          <w:rFonts w:ascii="Times New Roman" w:hAnsi="Times New Roman" w:cs="Times New Roman"/>
        </w:rPr>
        <w:instrText xml:space="preserve"> REF _Ref5793795 \h  \* MERGEFORMAT </w:instrText>
      </w:r>
      <w:r w:rsidRPr="006C7380">
        <w:rPr>
          <w:rFonts w:ascii="Times New Roman" w:hAnsi="Times New Roman" w:cs="Times New Roman"/>
        </w:rPr>
      </w:r>
      <w:r w:rsidRPr="006C7380">
        <w:rPr>
          <w:rFonts w:ascii="Times New Roman" w:hAnsi="Times New Roman" w:cs="Times New Roman"/>
        </w:rPr>
        <w:fldChar w:fldCharType="separate"/>
      </w:r>
      <w:ins w:id="388"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4</w:t>
        </w:r>
      </w:ins>
      <w:del w:id="389"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3</w:delText>
        </w:r>
      </w:del>
      <w:r w:rsidRPr="006C7380">
        <w:rPr>
          <w:rFonts w:ascii="Times New Roman" w:hAnsi="Times New Roman" w:cs="Times New Roman"/>
        </w:rPr>
        <w:fldChar w:fldCharType="end"/>
      </w:r>
      <w:r w:rsidRPr="006C7380">
        <w:rPr>
          <w:rFonts w:ascii="Times New Roman" w:hAnsi="Times New Roman" w:cs="Times New Roman"/>
        </w:rPr>
        <w:t>C).</w:t>
      </w:r>
    </w:p>
    <w:p w14:paraId="5820E8B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6F313FC6" wp14:editId="4F688371">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018C88DB" w14:textId="59B4C7DA" w:rsidR="002D0F99" w:rsidRPr="006C7380" w:rsidRDefault="002D0F99" w:rsidP="002D0F99">
      <w:pPr>
        <w:pStyle w:val="Caption"/>
        <w:rPr>
          <w:rFonts w:ascii="Times New Roman" w:hAnsi="Times New Roman" w:cs="Times New Roman"/>
          <w:b w:val="0"/>
          <w:color w:val="auto"/>
          <w:sz w:val="24"/>
          <w:szCs w:val="24"/>
        </w:rPr>
      </w:pPr>
      <w:bookmarkStart w:id="390" w:name="_Ref5793795"/>
      <w:bookmarkStart w:id="391" w:name="_Ref5793788"/>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392" w:author="Zach Lessig" w:date="2019-07-30T08:56:00Z">
        <w:r w:rsidR="008657EC">
          <w:rPr>
            <w:rFonts w:ascii="Times New Roman" w:hAnsi="Times New Roman" w:cs="Times New Roman"/>
            <w:noProof/>
            <w:color w:val="auto"/>
            <w:sz w:val="24"/>
            <w:szCs w:val="24"/>
          </w:rPr>
          <w:t>4</w:t>
        </w:r>
      </w:ins>
      <w:del w:id="393" w:author="Zach Lessig" w:date="2019-07-28T15:22:00Z">
        <w:r w:rsidR="00BE6241" w:rsidDel="001C5BA5">
          <w:rPr>
            <w:rFonts w:ascii="Times New Roman" w:hAnsi="Times New Roman" w:cs="Times New Roman"/>
            <w:noProof/>
            <w:color w:val="auto"/>
            <w:sz w:val="24"/>
            <w:szCs w:val="24"/>
          </w:rPr>
          <w:delText>3</w:delText>
        </w:r>
      </w:del>
      <w:r w:rsidRPr="006C7380">
        <w:rPr>
          <w:rFonts w:ascii="Times New Roman" w:hAnsi="Times New Roman" w:cs="Times New Roman"/>
          <w:color w:val="auto"/>
          <w:sz w:val="24"/>
          <w:szCs w:val="24"/>
        </w:rPr>
        <w:fldChar w:fldCharType="end"/>
      </w:r>
      <w:bookmarkEnd w:id="390"/>
      <w:bookmarkEnd w:id="391"/>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selected seasonal variables at consecutive sampling periods.  Means are represented by black diamonds. Means with different letters are significantly different according to Tukey’s Honest Significant Difference Test.  </w:t>
      </w:r>
      <w:r w:rsidRPr="006C7380">
        <w:rPr>
          <w:rFonts w:ascii="Times New Roman" w:hAnsi="Times New Roman" w:cs="Times New Roman"/>
          <w:color w:val="auto"/>
          <w:sz w:val="24"/>
          <w:szCs w:val="24"/>
        </w:rPr>
        <w:t>A.</w:t>
      </w:r>
      <w:r w:rsidRPr="006C7380">
        <w:rPr>
          <w:rFonts w:ascii="Times New Roman" w:hAnsi="Times New Roman" w:cs="Times New Roman"/>
          <w:b w:val="0"/>
          <w:color w:val="auto"/>
          <w:sz w:val="24"/>
          <w:szCs w:val="24"/>
        </w:rPr>
        <w:t xml:space="preserve"> Stream discharge (L s</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no difference among sampling periods. </w:t>
      </w:r>
      <w:r w:rsidRPr="006C7380">
        <w:rPr>
          <w:rFonts w:ascii="Times New Roman" w:hAnsi="Times New Roman" w:cs="Times New Roman"/>
          <w:color w:val="auto"/>
          <w:sz w:val="24"/>
          <w:szCs w:val="24"/>
        </w:rPr>
        <w:t xml:space="preserve">B. </w:t>
      </w:r>
      <w:r w:rsidRPr="006C7380">
        <w:rPr>
          <w:rFonts w:ascii="Times New Roman" w:hAnsi="Times New Roman" w:cs="Times New Roman"/>
          <w:b w:val="0"/>
          <w:color w:val="auto"/>
          <w:sz w:val="24"/>
          <w:szCs w:val="24"/>
        </w:rPr>
        <w:t xml:space="preserve">Canopy openness (% open) with no difference among sampling periods. </w:t>
      </w:r>
      <w:r w:rsidRPr="006C7380">
        <w:rPr>
          <w:rFonts w:ascii="Times New Roman" w:hAnsi="Times New Roman" w:cs="Times New Roman"/>
          <w:color w:val="auto"/>
          <w:sz w:val="24"/>
          <w:szCs w:val="24"/>
        </w:rPr>
        <w:t xml:space="preserve">C. </w:t>
      </w:r>
      <w:r w:rsidRPr="006C7380">
        <w:rPr>
          <w:rFonts w:ascii="Times New Roman" w:hAnsi="Times New Roman" w:cs="Times New Roman"/>
          <w:b w:val="0"/>
          <w:color w:val="auto"/>
          <w:sz w:val="24"/>
          <w:szCs w:val="24"/>
        </w:rPr>
        <w:t>Light values as photosynthetically active radiation (PAR; mols of photons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Fall 2017 mean is significantly less than either summer at p=0.001.</w:t>
      </w:r>
    </w:p>
    <w:p w14:paraId="076ADAE8" w14:textId="7BF8037C"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Due to relatively high detection limits and very low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concentration, and despite spiking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analyses, some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 xml:space="preserve"> values were calculated as a negative concentration.  Because of this, I linearly shifted values into a positive range</w:t>
      </w:r>
      <w:del w:id="394" w:author="Zach Lessig" w:date="2019-07-29T14:41:00Z">
        <w:r w:rsidRPr="006C7380" w:rsidDel="005C4729">
          <w:rPr>
            <w:rFonts w:ascii="Times New Roman" w:hAnsi="Times New Roman" w:cs="Times New Roman"/>
          </w:rPr>
          <w:delText xml:space="preserve">, and then added </w:delText>
        </w:r>
      </w:del>
      <w:ins w:id="395" w:author="Zach Lessig" w:date="2019-07-29T14:41:00Z">
        <w:r w:rsidR="005C4729">
          <w:rPr>
            <w:rFonts w:ascii="Times New Roman" w:hAnsi="Times New Roman" w:cs="Times New Roman"/>
          </w:rPr>
          <w:t xml:space="preserve"> to facilitate adding </w:t>
        </w:r>
      </w:ins>
      <w:r w:rsidRPr="006C7380">
        <w:rPr>
          <w:rFonts w:ascii="Times New Roman" w:hAnsi="Times New Roman" w:cs="Times New Roman"/>
        </w:rPr>
        <w:t>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 xml:space="preserve"> together </w:t>
      </w:r>
      <w:ins w:id="396" w:author="Zach Lessig" w:date="2019-07-29T14:41:00Z">
        <w:r w:rsidR="005C4729">
          <w:rPr>
            <w:rFonts w:ascii="Times New Roman" w:hAnsi="Times New Roman" w:cs="Times New Roman"/>
          </w:rPr>
          <w:t>and</w:t>
        </w:r>
      </w:ins>
      <w:del w:id="397" w:author="Zach Lessig" w:date="2019-07-29T14:41:00Z">
        <w:r w:rsidRPr="006C7380" w:rsidDel="005C4729">
          <w:rPr>
            <w:rFonts w:ascii="Times New Roman" w:hAnsi="Times New Roman" w:cs="Times New Roman"/>
          </w:rPr>
          <w:delText>to</w:delText>
        </w:r>
      </w:del>
      <w:r w:rsidRPr="006C7380">
        <w:rPr>
          <w:rFonts w:ascii="Times New Roman" w:hAnsi="Times New Roman" w:cs="Times New Roman"/>
        </w:rPr>
        <w:t xml:space="preserve"> produce</w:t>
      </w:r>
      <w:ins w:id="398" w:author="Zach Lessig" w:date="2019-07-29T14:41:00Z">
        <w:r w:rsidR="005C4729">
          <w:rPr>
            <w:rFonts w:ascii="Times New Roman" w:hAnsi="Times New Roman" w:cs="Times New Roman"/>
          </w:rPr>
          <w:t>d</w:t>
        </w:r>
      </w:ins>
      <w:r w:rsidRPr="006C7380">
        <w:rPr>
          <w:rFonts w:ascii="Times New Roman" w:hAnsi="Times New Roman" w:cs="Times New Roman"/>
        </w:rPr>
        <w:t xml:space="preserve"> a relative measure of total dissolved inorganic nitrogen (DIN).</w:t>
      </w:r>
      <w:ins w:id="399" w:author="Zach Lessig" w:date="2019-07-29T14:40:00Z">
        <w:r w:rsidR="005C4729">
          <w:rPr>
            <w:rFonts w:ascii="Times New Roman" w:hAnsi="Times New Roman" w:cs="Times New Roman"/>
          </w:rPr>
          <w:t xml:space="preserve">  </w:t>
        </w:r>
      </w:ins>
      <w:ins w:id="400" w:author="Zach Lessig" w:date="2019-07-29T14:42:00Z">
        <w:r w:rsidR="005C4729">
          <w:rPr>
            <w:rFonts w:ascii="Times New Roman" w:hAnsi="Times New Roman" w:cs="Times New Roman"/>
          </w:rPr>
          <w:t xml:space="preserve">Adding negative </w:t>
        </w:r>
      </w:ins>
      <w:ins w:id="401" w:author="Zach Lessig" w:date="2019-07-29T14:44:00Z">
        <w:r w:rsidR="005C4729" w:rsidRPr="006C7380">
          <w:rPr>
            <w:rFonts w:ascii="Times New Roman" w:hAnsi="Times New Roman" w:cs="Times New Roman"/>
          </w:rPr>
          <w:t>NH</w:t>
        </w:r>
        <w:r w:rsidR="005C4729" w:rsidRPr="006C7380">
          <w:rPr>
            <w:rFonts w:ascii="Times New Roman" w:hAnsi="Times New Roman" w:cs="Times New Roman"/>
            <w:vertAlign w:val="subscript"/>
          </w:rPr>
          <w:t>4</w:t>
        </w:r>
        <w:r w:rsidR="005C4729" w:rsidRPr="006C7380">
          <w:rPr>
            <w:rFonts w:ascii="Times New Roman" w:hAnsi="Times New Roman" w:cs="Times New Roman"/>
            <w:vertAlign w:val="superscript"/>
          </w:rPr>
          <w:t>+</w:t>
        </w:r>
        <w:r w:rsidR="005C4729">
          <w:rPr>
            <w:rFonts w:ascii="Times New Roman" w:hAnsi="Times New Roman" w:cs="Times New Roman"/>
          </w:rPr>
          <w:t xml:space="preserve"> </w:t>
        </w:r>
      </w:ins>
      <w:ins w:id="402" w:author="Zach Lessig" w:date="2019-07-29T14:42:00Z">
        <w:r w:rsidR="005C4729">
          <w:rPr>
            <w:rFonts w:ascii="Times New Roman" w:hAnsi="Times New Roman" w:cs="Times New Roman"/>
          </w:rPr>
          <w:t xml:space="preserve">concentrations to positive </w:t>
        </w:r>
      </w:ins>
      <w:ins w:id="403" w:author="Zach Lessig" w:date="2019-07-29T14:44:00Z">
        <w:r w:rsidR="005C4729" w:rsidRPr="006C7380">
          <w:rPr>
            <w:rFonts w:ascii="Times New Roman" w:hAnsi="Times New Roman" w:cs="Times New Roman"/>
          </w:rPr>
          <w:t>NO</w:t>
        </w:r>
        <w:r w:rsidR="005C4729" w:rsidRPr="006C7380">
          <w:rPr>
            <w:rFonts w:ascii="Times New Roman" w:hAnsi="Times New Roman" w:cs="Times New Roman"/>
            <w:vertAlign w:val="subscript"/>
          </w:rPr>
          <w:t>3</w:t>
        </w:r>
        <w:r w:rsidR="005C4729" w:rsidRPr="006C7380">
          <w:rPr>
            <w:rFonts w:ascii="Times New Roman" w:hAnsi="Times New Roman" w:cs="Times New Roman"/>
            <w:vertAlign w:val="superscript"/>
          </w:rPr>
          <w:t>-</w:t>
        </w:r>
        <w:r w:rsidR="005C4729">
          <w:rPr>
            <w:rFonts w:ascii="Times New Roman" w:hAnsi="Times New Roman" w:cs="Times New Roman"/>
          </w:rPr>
          <w:t xml:space="preserve"> </w:t>
        </w:r>
      </w:ins>
      <w:ins w:id="404" w:author="Zach Lessig" w:date="2019-07-29T14:42:00Z">
        <w:r w:rsidR="005C4729">
          <w:rPr>
            <w:rFonts w:ascii="Times New Roman" w:hAnsi="Times New Roman" w:cs="Times New Roman"/>
          </w:rPr>
          <w:t xml:space="preserve">concentrations would have produced erroneous values.  </w:t>
        </w:r>
      </w:ins>
      <w:del w:id="405" w:author="Zach Lessig" w:date="2019-07-29T14:40:00Z">
        <w:r w:rsidRPr="006C7380" w:rsidDel="005C4729">
          <w:rPr>
            <w:rFonts w:ascii="Times New Roman" w:hAnsi="Times New Roman" w:cs="Times New Roman"/>
          </w:rPr>
          <w:delText xml:space="preserve">  </w:delText>
        </w:r>
      </w:del>
      <w:r w:rsidRPr="006C7380">
        <w:rPr>
          <w:rFonts w:ascii="Times New Roman" w:hAnsi="Times New Roman" w:cs="Times New Roman"/>
        </w:rPr>
        <w:t>I then removed two unreasonably high DIN outliers (0.1860 for Hovey Cr. in fall 2017 and 0.2559 mg N L</w:t>
      </w:r>
      <w:r w:rsidRPr="006C7380">
        <w:rPr>
          <w:rFonts w:ascii="Times New Roman" w:hAnsi="Times New Roman" w:cs="Times New Roman"/>
          <w:vertAlign w:val="superscript"/>
        </w:rPr>
        <w:t>-1</w:t>
      </w:r>
      <w:r w:rsidRPr="006C7380">
        <w:rPr>
          <w:rFonts w:ascii="Times New Roman" w:hAnsi="Times New Roman" w:cs="Times New Roman"/>
        </w:rPr>
        <w:t xml:space="preserve"> for Swauk Cr. in summer 2017).  Relative DIN values ranged from 0.0021 to 0.0178 mg N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showing significantly higher relative concentrations than the previous </w:t>
      </w:r>
      <w:ins w:id="406" w:author="Zach Lessig" w:date="2019-07-29T10:51:00Z">
        <w:r w:rsidR="00BC6FFE">
          <w:rPr>
            <w:rFonts w:ascii="Times New Roman" w:hAnsi="Times New Roman" w:cs="Times New Roman"/>
          </w:rPr>
          <w:t>two</w:t>
        </w:r>
      </w:ins>
      <w:del w:id="407" w:author="Zach Lessig" w:date="2019-07-29T10:51:00Z">
        <w:r w:rsidRPr="006C7380" w:rsidDel="00BC6FFE">
          <w:rPr>
            <w:rFonts w:ascii="Times New Roman" w:hAnsi="Times New Roman" w:cs="Times New Roman"/>
          </w:rPr>
          <w:delText>2</w:delText>
        </w:r>
      </w:del>
      <w:r w:rsidRPr="006C7380">
        <w:rPr>
          <w:rFonts w:ascii="Times New Roman" w:hAnsi="Times New Roman" w:cs="Times New Roman"/>
        </w:rPr>
        <w:t xml:space="preserve"> sampling periods (ANOVA, p</w:t>
      </w:r>
      <w:ins w:id="408" w:author="Zach Lessig" w:date="2019-07-29T14:50:00Z">
        <w:r w:rsidR="00D27900">
          <w:rPr>
            <w:rFonts w:ascii="Times New Roman" w:hAnsi="Times New Roman" w:cs="Times New Roman"/>
          </w:rPr>
          <w:t>&lt;0.001</w:t>
        </w:r>
      </w:ins>
      <w:del w:id="409" w:author="Zach Lessig" w:date="2019-07-29T14:50:00Z">
        <w:r w:rsidRPr="006C7380" w:rsidDel="00D27900">
          <w:rPr>
            <w:rFonts w:ascii="Times New Roman" w:hAnsi="Times New Roman" w:cs="Times New Roman"/>
          </w:rPr>
          <w:delText>=4.6e-7</w:delText>
        </w:r>
      </w:del>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ins w:id="410"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5</w:t>
        </w:r>
      </w:ins>
      <w:del w:id="411"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4</w:delText>
        </w:r>
      </w:del>
      <w:r w:rsidRPr="006C7380">
        <w:rPr>
          <w:rFonts w:ascii="Times New Roman" w:hAnsi="Times New Roman" w:cs="Times New Roman"/>
        </w:rPr>
        <w:fldChar w:fldCharType="end"/>
      </w:r>
      <w:r w:rsidRPr="006C7380">
        <w:rPr>
          <w:rFonts w:ascii="Times New Roman" w:hAnsi="Times New Roman" w:cs="Times New Roman"/>
        </w:rPr>
        <w:t>A).  SRP ranged from 0.0049 to 0.0610 mg P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showing significantly higher concentrations than the previous </w:t>
      </w:r>
      <w:del w:id="412" w:author="Zach Lessig" w:date="2019-07-29T14:50:00Z">
        <w:r w:rsidRPr="006C7380" w:rsidDel="00D27900">
          <w:rPr>
            <w:rFonts w:ascii="Times New Roman" w:hAnsi="Times New Roman" w:cs="Times New Roman"/>
          </w:rPr>
          <w:delText>2</w:delText>
        </w:r>
      </w:del>
      <w:ins w:id="413" w:author="Zach Lessig" w:date="2019-07-29T14:50:00Z">
        <w:r w:rsidR="00D27900">
          <w:rPr>
            <w:rFonts w:ascii="Times New Roman" w:hAnsi="Times New Roman" w:cs="Times New Roman"/>
          </w:rPr>
          <w:t>two</w:t>
        </w:r>
      </w:ins>
      <w:r w:rsidRPr="006C7380">
        <w:rPr>
          <w:rFonts w:ascii="Times New Roman" w:hAnsi="Times New Roman" w:cs="Times New Roman"/>
        </w:rPr>
        <w:t xml:space="preserve"> sampling periods (ANOVA, p</w:t>
      </w:r>
      <w:ins w:id="414" w:author="Zach Lessig" w:date="2019-07-29T14:50:00Z">
        <w:r w:rsidR="00D27900">
          <w:rPr>
            <w:rFonts w:ascii="Times New Roman" w:hAnsi="Times New Roman" w:cs="Times New Roman"/>
          </w:rPr>
          <w:t>&lt;0.001</w:t>
        </w:r>
      </w:ins>
      <w:del w:id="415" w:author="Zach Lessig" w:date="2019-07-29T14:50:00Z">
        <w:r w:rsidRPr="006C7380" w:rsidDel="00D27900">
          <w:rPr>
            <w:rFonts w:ascii="Times New Roman" w:hAnsi="Times New Roman" w:cs="Times New Roman"/>
          </w:rPr>
          <w:delText>=1.7e-7</w:delText>
        </w:r>
      </w:del>
      <w:r w:rsidRPr="006C7380">
        <w:rPr>
          <w:rFonts w:ascii="Times New Roman" w:hAnsi="Times New Roman" w:cs="Times New Roman"/>
        </w:rPr>
        <w:t>)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ins w:id="416"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5</w:t>
        </w:r>
      </w:ins>
      <w:del w:id="417"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4</w:delText>
        </w:r>
      </w:del>
      <w:r w:rsidRPr="006C7380">
        <w:rPr>
          <w:rFonts w:ascii="Times New Roman" w:hAnsi="Times New Roman" w:cs="Times New Roman"/>
        </w:rPr>
        <w:fldChar w:fldCharType="end"/>
      </w:r>
      <w:r w:rsidRPr="006C7380">
        <w:rPr>
          <w:rFonts w:ascii="Times New Roman" w:hAnsi="Times New Roman" w:cs="Times New Roman"/>
        </w:rPr>
        <w:t>B). Dissolved organic carbon (DOC) ranged from 0.51 to 13.27 mg C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also showing significantly higher relative concentrations than the previous 2 sampling periods (ANOVA, p</w:t>
      </w:r>
      <w:ins w:id="418" w:author="Zach Lessig" w:date="2019-07-29T14:50:00Z">
        <w:r w:rsidR="00D27900">
          <w:rPr>
            <w:rFonts w:ascii="Times New Roman" w:hAnsi="Times New Roman" w:cs="Times New Roman"/>
          </w:rPr>
          <w:t>&lt;0.001</w:t>
        </w:r>
      </w:ins>
      <w:del w:id="419" w:author="Zach Lessig" w:date="2019-07-29T14:50:00Z">
        <w:r w:rsidRPr="006C7380" w:rsidDel="00D27900">
          <w:rPr>
            <w:rFonts w:ascii="Times New Roman" w:hAnsi="Times New Roman" w:cs="Times New Roman"/>
          </w:rPr>
          <w:delText>=1.2e-4</w:delText>
        </w:r>
      </w:del>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ins w:id="420"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5</w:t>
        </w:r>
      </w:ins>
      <w:del w:id="421"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4</w:delText>
        </w:r>
      </w:del>
      <w:r w:rsidRPr="006C7380">
        <w:rPr>
          <w:rFonts w:ascii="Times New Roman" w:hAnsi="Times New Roman" w:cs="Times New Roman"/>
        </w:rPr>
        <w:fldChar w:fldCharType="end"/>
      </w:r>
      <w:r w:rsidRPr="006C7380">
        <w:rPr>
          <w:rFonts w:ascii="Times New Roman" w:hAnsi="Times New Roman" w:cs="Times New Roman"/>
        </w:rPr>
        <w:t>C).</w:t>
      </w:r>
    </w:p>
    <w:p w14:paraId="295CA33E" w14:textId="77777777" w:rsidR="002D0F99" w:rsidRPr="006C7380" w:rsidRDefault="002D0F99" w:rsidP="002D0F99">
      <w:pPr>
        <w:spacing w:line="480" w:lineRule="auto"/>
        <w:ind w:firstLine="720"/>
        <w:rPr>
          <w:rFonts w:ascii="Times New Roman" w:hAnsi="Times New Roman" w:cs="Times New Roman"/>
        </w:rPr>
      </w:pPr>
    </w:p>
    <w:p w14:paraId="61EF3FE6" w14:textId="77777777" w:rsidR="002D0F99" w:rsidRPr="006C7380" w:rsidRDefault="002D0F99" w:rsidP="002D0F99">
      <w:pPr>
        <w:keepNext/>
        <w:jc w:val="center"/>
        <w:rPr>
          <w:rFonts w:ascii="Times New Roman" w:hAnsi="Times New Roman" w:cs="Times New Roman"/>
        </w:rPr>
      </w:pPr>
    </w:p>
    <w:p w14:paraId="32734FDB"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77877145" wp14:editId="22116180">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0CCB58EE" w14:textId="0007B5B8" w:rsidR="002D0F99" w:rsidRPr="006C7380" w:rsidRDefault="002D0F99" w:rsidP="002D0F99">
      <w:pPr>
        <w:pStyle w:val="Caption"/>
        <w:rPr>
          <w:rFonts w:ascii="Times New Roman" w:eastAsia="STHupo" w:hAnsi="Times New Roman" w:cs="Times New Roman"/>
          <w:b w:val="0"/>
          <w:color w:val="auto"/>
          <w:sz w:val="24"/>
          <w:szCs w:val="24"/>
        </w:rPr>
      </w:pPr>
      <w:bookmarkStart w:id="422" w:name="_Ref5796103"/>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423" w:author="Zach Lessig" w:date="2019-07-30T08:56:00Z">
        <w:r w:rsidR="008657EC">
          <w:rPr>
            <w:rFonts w:ascii="Times New Roman" w:hAnsi="Times New Roman" w:cs="Times New Roman"/>
            <w:noProof/>
            <w:color w:val="auto"/>
            <w:sz w:val="24"/>
            <w:szCs w:val="24"/>
          </w:rPr>
          <w:t>5</w:t>
        </w:r>
      </w:ins>
      <w:del w:id="424" w:author="Zach Lessig" w:date="2019-07-28T15:22:00Z">
        <w:r w:rsidR="00BE6241" w:rsidDel="001C5BA5">
          <w:rPr>
            <w:rFonts w:ascii="Times New Roman" w:hAnsi="Times New Roman" w:cs="Times New Roman"/>
            <w:noProof/>
            <w:color w:val="auto"/>
            <w:sz w:val="24"/>
            <w:szCs w:val="24"/>
          </w:rPr>
          <w:delText>4</w:delText>
        </w:r>
      </w:del>
      <w:r w:rsidRPr="006C7380">
        <w:rPr>
          <w:rFonts w:ascii="Times New Roman" w:hAnsi="Times New Roman" w:cs="Times New Roman"/>
          <w:color w:val="auto"/>
          <w:sz w:val="24"/>
          <w:szCs w:val="24"/>
        </w:rPr>
        <w:fldChar w:fldCharType="end"/>
      </w:r>
      <w:bookmarkEnd w:id="422"/>
      <w:r w:rsidRPr="006C7380">
        <w:rPr>
          <w:rFonts w:ascii="Times New Roman" w:hAnsi="Times New Roman" w:cs="Times New Roman"/>
          <w:b w:val="0"/>
          <w:color w:val="auto"/>
          <w:sz w:val="24"/>
          <w:szCs w:val="24"/>
        </w:rPr>
        <w:t xml:space="preserve"> Boxplot of nutrient concentrations at consecutive sampling periods.  Means are represented by black diamonds. Means with different letters are significantly different according to Tukey’s Honest Significant Difference Test.  All nutrient concentrations were not different for summer 2017 and fall 2017 and then rose in summer 2018.  </w:t>
      </w:r>
      <w:r w:rsidRPr="006C7380">
        <w:rPr>
          <w:rFonts w:ascii="Times New Roman" w:hAnsi="Times New Roman" w:cs="Times New Roman"/>
          <w:color w:val="auto"/>
          <w:sz w:val="24"/>
          <w:szCs w:val="24"/>
        </w:rPr>
        <w:t>A.</w:t>
      </w:r>
      <w:r w:rsidRPr="006C7380">
        <w:rPr>
          <w:rFonts w:ascii="Times New Roman" w:hAnsi="Times New Roman" w:cs="Times New Roman"/>
          <w:b w:val="0"/>
          <w:color w:val="auto"/>
          <w:sz w:val="24"/>
          <w:szCs w:val="24"/>
        </w:rPr>
        <w:t xml:space="preserve"> Nitrogen as relative values of dissolved inorganic nitrogen (DIN; NH</w:t>
      </w:r>
      <w:r w:rsidRPr="006C7380">
        <w:rPr>
          <w:rFonts w:ascii="Times New Roman" w:hAnsi="Times New Roman" w:cs="Times New Roman"/>
          <w:b w:val="0"/>
          <w:color w:val="auto"/>
          <w:sz w:val="24"/>
          <w:szCs w:val="24"/>
          <w:vertAlign w:val="subscript"/>
        </w:rPr>
        <w:t>4</w:t>
      </w:r>
      <w:r w:rsidRPr="006C7380">
        <w:rPr>
          <w:rFonts w:ascii="Times New Roman" w:hAnsi="Times New Roman" w:cs="Times New Roman"/>
          <w:b w:val="0"/>
          <w:color w:val="auto"/>
          <w:sz w:val="24"/>
          <w:szCs w:val="24"/>
          <w:vertAlign w:val="superscript"/>
        </w:rPr>
        <w:t>+</w:t>
      </w:r>
      <w:r w:rsidRPr="006C7380">
        <w:rPr>
          <w:rFonts w:ascii="Times New Roman" w:hAnsi="Times New Roman" w:cs="Times New Roman"/>
          <w:b w:val="0"/>
          <w:color w:val="auto"/>
          <w:sz w:val="24"/>
          <w:szCs w:val="24"/>
        </w:rPr>
        <w:t xml:space="preserve"> + NO</w:t>
      </w:r>
      <w:r w:rsidRPr="006C7380">
        <w:rPr>
          <w:rFonts w:ascii="Times New Roman" w:hAnsi="Times New Roman" w:cs="Times New Roman"/>
          <w:b w:val="0"/>
          <w:color w:val="auto"/>
          <w:sz w:val="24"/>
          <w:szCs w:val="24"/>
          <w:vertAlign w:val="subscript"/>
        </w:rPr>
        <w:t>3</w:t>
      </w:r>
      <w:r w:rsidRPr="006C7380">
        <w:rPr>
          <w:rFonts w:ascii="Times New Roman" w:hAnsi="Times New Roman" w:cs="Times New Roman"/>
          <w:b w:val="0"/>
          <w:color w:val="auto"/>
          <w:sz w:val="24"/>
          <w:szCs w:val="24"/>
          <w:vertAlign w:val="superscript"/>
        </w:rPr>
        <w:t>-</w:t>
      </w:r>
      <w:r w:rsidRPr="006C7380">
        <w:rPr>
          <w:rFonts w:ascii="Times New Roman" w:hAnsi="Times New Roman" w:cs="Times New Roman"/>
          <w:b w:val="0"/>
          <w:color w:val="auto"/>
          <w:sz w:val="24"/>
          <w:szCs w:val="24"/>
        </w:rPr>
        <w:t>; mg N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with summer 2018 significantly different at p</w:t>
      </w:r>
      <w:ins w:id="425" w:author="Zach Lessig" w:date="2019-07-29T14:51:00Z">
        <w:r w:rsidR="00D27900">
          <w:rPr>
            <w:rFonts w:ascii="Times New Roman" w:hAnsi="Times New Roman" w:cs="Times New Roman"/>
            <w:b w:val="0"/>
            <w:color w:val="auto"/>
            <w:sz w:val="24"/>
            <w:szCs w:val="24"/>
          </w:rPr>
          <w:t>&lt;0.001</w:t>
        </w:r>
      </w:ins>
      <w:del w:id="426" w:author="Zach Lessig" w:date="2019-07-29T14:51:00Z">
        <w:r w:rsidRPr="006C7380" w:rsidDel="00D27900">
          <w:rPr>
            <w:rFonts w:ascii="Times New Roman" w:hAnsi="Times New Roman" w:cs="Times New Roman"/>
            <w:b w:val="0"/>
            <w:color w:val="auto"/>
            <w:sz w:val="24"/>
            <w:szCs w:val="24"/>
          </w:rPr>
          <w:delText>=4.6e-7</w:delText>
        </w:r>
      </w:del>
      <w:r w:rsidRPr="006C7380">
        <w:rPr>
          <w:rFonts w:ascii="Times New Roman" w:hAnsi="Times New Roman" w:cs="Times New Roman"/>
          <w:b w:val="0"/>
          <w:color w:val="auto"/>
          <w:sz w:val="24"/>
          <w:szCs w:val="24"/>
        </w:rPr>
        <w:t xml:space="preserve">.  </w:t>
      </w:r>
      <w:r w:rsidRPr="006C7380">
        <w:rPr>
          <w:rFonts w:ascii="Times New Roman" w:hAnsi="Times New Roman" w:cs="Times New Roman"/>
          <w:color w:val="auto"/>
          <w:sz w:val="24"/>
          <w:szCs w:val="24"/>
        </w:rPr>
        <w:t>B.</w:t>
      </w:r>
      <w:r w:rsidRPr="006C7380">
        <w:rPr>
          <w:rFonts w:ascii="Times New Roman" w:hAnsi="Times New Roman" w:cs="Times New Roman"/>
          <w:b w:val="0"/>
          <w:color w:val="auto"/>
          <w:sz w:val="24"/>
          <w:szCs w:val="24"/>
        </w:rPr>
        <w:t xml:space="preserve"> Phosphate as soluble reactive phosphate (SRP; PO</w:t>
      </w:r>
      <w:r w:rsidRPr="006C7380">
        <w:rPr>
          <w:rFonts w:ascii="Times New Roman" w:hAnsi="Times New Roman" w:cs="Times New Roman"/>
          <w:b w:val="0"/>
          <w:color w:val="auto"/>
          <w:sz w:val="24"/>
          <w:szCs w:val="24"/>
          <w:vertAlign w:val="subscript"/>
        </w:rPr>
        <w:t>4</w:t>
      </w:r>
      <w:r w:rsidRPr="006C7380">
        <w:rPr>
          <w:rFonts w:ascii="Times New Roman" w:hAnsi="Times New Roman" w:cs="Times New Roman"/>
          <w:b w:val="0"/>
          <w:color w:val="auto"/>
          <w:sz w:val="24"/>
          <w:szCs w:val="24"/>
          <w:vertAlign w:val="superscript"/>
        </w:rPr>
        <w:t>3-</w:t>
      </w:r>
      <w:r w:rsidRPr="006C7380">
        <w:rPr>
          <w:rFonts w:ascii="Times New Roman" w:hAnsi="Times New Roman" w:cs="Times New Roman"/>
          <w:b w:val="0"/>
          <w:color w:val="auto"/>
          <w:sz w:val="24"/>
          <w:szCs w:val="24"/>
        </w:rPr>
        <w:t>; mg P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with summer 2018 significantly different at p</w:t>
      </w:r>
      <w:ins w:id="427" w:author="Zach Lessig" w:date="2019-07-29T14:51:00Z">
        <w:r w:rsidR="00D27900">
          <w:rPr>
            <w:rFonts w:ascii="Times New Roman" w:hAnsi="Times New Roman" w:cs="Times New Roman"/>
            <w:b w:val="0"/>
            <w:color w:val="auto"/>
            <w:sz w:val="24"/>
            <w:szCs w:val="24"/>
          </w:rPr>
          <w:t>&lt;0.001</w:t>
        </w:r>
      </w:ins>
      <w:del w:id="428" w:author="Zach Lessig" w:date="2019-07-29T14:51:00Z">
        <w:r w:rsidRPr="006C7380" w:rsidDel="00D27900">
          <w:rPr>
            <w:rFonts w:ascii="Times New Roman" w:hAnsi="Times New Roman" w:cs="Times New Roman"/>
            <w:b w:val="0"/>
            <w:color w:val="auto"/>
            <w:sz w:val="24"/>
            <w:szCs w:val="24"/>
          </w:rPr>
          <w:delText>=1.7e-7.</w:delText>
        </w:r>
      </w:del>
      <w:ins w:id="429" w:author="Zach Lessig" w:date="2019-07-29T14:51:00Z">
        <w:r w:rsidR="00D27900">
          <w:rPr>
            <w:rFonts w:ascii="Times New Roman" w:hAnsi="Times New Roman" w:cs="Times New Roman"/>
            <w:b w:val="0"/>
            <w:color w:val="auto"/>
            <w:sz w:val="24"/>
            <w:szCs w:val="24"/>
          </w:rPr>
          <w:t>.</w:t>
        </w:r>
      </w:ins>
      <w:r w:rsidRPr="006C7380">
        <w:rPr>
          <w:rFonts w:ascii="Times New Roman" w:hAnsi="Times New Roman" w:cs="Times New Roman"/>
          <w:b w:val="0"/>
          <w:color w:val="auto"/>
          <w:sz w:val="24"/>
          <w:szCs w:val="24"/>
        </w:rPr>
        <w:t xml:space="preserve"> </w:t>
      </w:r>
      <w:r w:rsidRPr="006C7380">
        <w:rPr>
          <w:rFonts w:ascii="Times New Roman" w:hAnsi="Times New Roman" w:cs="Times New Roman"/>
          <w:color w:val="auto"/>
          <w:sz w:val="24"/>
          <w:szCs w:val="24"/>
        </w:rPr>
        <w:t>C.</w:t>
      </w:r>
      <w:r w:rsidRPr="006C7380">
        <w:rPr>
          <w:rFonts w:ascii="Times New Roman" w:hAnsi="Times New Roman" w:cs="Times New Roman"/>
          <w:b w:val="0"/>
          <w:color w:val="auto"/>
          <w:sz w:val="24"/>
          <w:szCs w:val="24"/>
        </w:rPr>
        <w:t xml:space="preserve"> Carbon as dissolved organic carbon (DOC; mg C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with summer 2018 significantly different at p</w:t>
      </w:r>
      <w:ins w:id="430" w:author="Zach Lessig" w:date="2019-07-29T14:51:00Z">
        <w:r w:rsidR="00D27900">
          <w:rPr>
            <w:rFonts w:ascii="Times New Roman" w:hAnsi="Times New Roman" w:cs="Times New Roman"/>
            <w:b w:val="0"/>
            <w:color w:val="auto"/>
            <w:sz w:val="24"/>
            <w:szCs w:val="24"/>
          </w:rPr>
          <w:t>&lt;0.001</w:t>
        </w:r>
      </w:ins>
      <w:del w:id="431" w:author="Zach Lessig" w:date="2019-07-29T14:51:00Z">
        <w:r w:rsidRPr="006C7380" w:rsidDel="00D27900">
          <w:rPr>
            <w:rFonts w:ascii="Times New Roman" w:hAnsi="Times New Roman" w:cs="Times New Roman"/>
            <w:b w:val="0"/>
            <w:color w:val="auto"/>
            <w:sz w:val="24"/>
            <w:szCs w:val="24"/>
          </w:rPr>
          <w:delText>=4.6e-7</w:delText>
        </w:r>
      </w:del>
      <w:r w:rsidRPr="006C7380">
        <w:rPr>
          <w:rFonts w:ascii="Times New Roman" w:hAnsi="Times New Roman" w:cs="Times New Roman"/>
          <w:b w:val="0"/>
          <w:color w:val="auto"/>
          <w:sz w:val="24"/>
          <w:szCs w:val="24"/>
        </w:rPr>
        <w:t>.</w:t>
      </w:r>
    </w:p>
    <w:p w14:paraId="701F6A2A" w14:textId="134B2916" w:rsidR="002D0F99" w:rsidRPr="006C7380" w:rsidDel="003F190E" w:rsidRDefault="002D0F99" w:rsidP="002D0F99">
      <w:pPr>
        <w:pStyle w:val="Caption"/>
        <w:rPr>
          <w:del w:id="432" w:author="Zach Lessig" w:date="2019-07-30T09:14:00Z"/>
          <w:rFonts w:ascii="Times New Roman" w:hAnsi="Times New Roman" w:cs="Times New Roman"/>
          <w:b w:val="0"/>
          <w:color w:val="auto"/>
          <w:sz w:val="24"/>
          <w:szCs w:val="24"/>
        </w:rPr>
      </w:pPr>
    </w:p>
    <w:p w14:paraId="64C0744C" w14:textId="77777777" w:rsidR="003F190E" w:rsidRDefault="003F190E" w:rsidP="002D0F99">
      <w:pPr>
        <w:spacing w:line="480" w:lineRule="auto"/>
        <w:jc w:val="center"/>
        <w:rPr>
          <w:ins w:id="433" w:author="Zach Lessig" w:date="2019-07-30T09:14:00Z"/>
          <w:rFonts w:ascii="Times New Roman" w:eastAsia="STHupo" w:hAnsi="Times New Roman" w:cs="Times New Roman"/>
          <w:u w:val="single"/>
        </w:rPr>
      </w:pPr>
    </w:p>
    <w:p w14:paraId="0038C6F2" w14:textId="71DDCAF8"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GPP</w:t>
      </w:r>
    </w:p>
    <w:p w14:paraId="1D34E4CB" w14:textId="060E19D6" w:rsidR="002D0F99" w:rsidRPr="006C7380" w:rsidRDefault="002D0F99" w:rsidP="002D0F99">
      <w:pPr>
        <w:spacing w:line="480" w:lineRule="auto"/>
        <w:rPr>
          <w:rFonts w:ascii="Times New Roman" w:hAnsi="Times New Roman" w:cs="Times New Roman"/>
        </w:rPr>
      </w:pPr>
      <w:r w:rsidRPr="006C7380">
        <w:rPr>
          <w:rFonts w:ascii="Times New Roman" w:eastAsia="STHupo" w:hAnsi="Times New Roman" w:cs="Times New Roman"/>
        </w:rPr>
        <w:tab/>
      </w:r>
      <w:r w:rsidRPr="006C7380">
        <w:rPr>
          <w:rFonts w:ascii="Times New Roman" w:hAnsi="Times New Roman" w:cs="Times New Roman"/>
        </w:rPr>
        <w:t>The final linear mixed effects model for GPP included sampling period (p&lt;0.00</w:t>
      </w:r>
      <w:ins w:id="434" w:author="Zach Lessig" w:date="2019-07-29T14:52:00Z">
        <w:r w:rsidR="00D27900">
          <w:rPr>
            <w:rFonts w:ascii="Times New Roman" w:hAnsi="Times New Roman" w:cs="Times New Roman"/>
          </w:rPr>
          <w:t>1</w:t>
        </w:r>
      </w:ins>
      <w:del w:id="435" w:author="Zach Lessig" w:date="2019-07-29T14:52:00Z">
        <w:r w:rsidRPr="006C7380" w:rsidDel="00D27900">
          <w:rPr>
            <w:rFonts w:ascii="Times New Roman" w:hAnsi="Times New Roman" w:cs="Times New Roman"/>
          </w:rPr>
          <w:delText>01</w:delText>
        </w:r>
      </w:del>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_Ref5869245 \h  \* MERGEFORMAT </w:instrText>
      </w:r>
      <w:r w:rsidRPr="006C7380">
        <w:rPr>
          <w:rFonts w:ascii="Times New Roman" w:hAnsi="Times New Roman" w:cs="Times New Roman"/>
        </w:rPr>
      </w:r>
      <w:r w:rsidRPr="006C7380">
        <w:rPr>
          <w:rFonts w:ascii="Times New Roman" w:hAnsi="Times New Roman" w:cs="Times New Roman"/>
        </w:rPr>
        <w:fldChar w:fldCharType="separate"/>
      </w:r>
      <w:ins w:id="436"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6</w:t>
        </w:r>
      </w:ins>
      <w:del w:id="437"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5</w:delText>
        </w:r>
      </w:del>
      <w:r w:rsidRPr="006C7380">
        <w:rPr>
          <w:rFonts w:ascii="Times New Roman" w:hAnsi="Times New Roman" w:cs="Times New Roman"/>
        </w:rPr>
        <w:fldChar w:fldCharType="end"/>
      </w:r>
      <w:r w:rsidRPr="006C7380">
        <w:rPr>
          <w:rFonts w:ascii="Times New Roman" w:hAnsi="Times New Roman" w:cs="Times New Roman"/>
        </w:rPr>
        <w:t>) and depth (R</w:t>
      </w:r>
      <w:r w:rsidRPr="006C7380">
        <w:rPr>
          <w:rFonts w:ascii="Times New Roman" w:hAnsi="Times New Roman" w:cs="Times New Roman"/>
          <w:vertAlign w:val="superscript"/>
        </w:rPr>
        <w:t>2</w:t>
      </w:r>
      <w:r w:rsidRPr="006C7380">
        <w:rPr>
          <w:rFonts w:ascii="Times New Roman" w:hAnsi="Times New Roman" w:cs="Times New Roman"/>
          <w:vertAlign w:val="subscript"/>
        </w:rPr>
        <w:t>adj</w:t>
      </w:r>
      <w:r w:rsidRPr="006C7380">
        <w:rPr>
          <w:rFonts w:ascii="Times New Roman" w:hAnsi="Times New Roman" w:cs="Times New Roman"/>
        </w:rPr>
        <w:t>=0.13, p&lt;0.00</w:t>
      </w:r>
      <w:del w:id="438" w:author="Zach Lessig" w:date="2019-07-29T14:52:00Z">
        <w:r w:rsidRPr="006C7380" w:rsidDel="00D27900">
          <w:rPr>
            <w:rFonts w:ascii="Times New Roman" w:hAnsi="Times New Roman" w:cs="Times New Roman"/>
          </w:rPr>
          <w:delText>0</w:delText>
        </w:r>
      </w:del>
      <w:r w:rsidRPr="006C7380">
        <w:rPr>
          <w:rFonts w:ascii="Times New Roman" w:hAnsi="Times New Roman" w:cs="Times New Roman"/>
        </w:rPr>
        <w:t xml:space="preserve">1; </w:t>
      </w:r>
      <w:r w:rsidRPr="006C7380">
        <w:rPr>
          <w:rFonts w:ascii="Times New Roman" w:hAnsi="Times New Roman" w:cs="Times New Roman"/>
        </w:rPr>
        <w:fldChar w:fldCharType="begin"/>
      </w:r>
      <w:r w:rsidRPr="006C7380">
        <w:rPr>
          <w:rFonts w:ascii="Times New Roman" w:hAnsi="Times New Roman" w:cs="Times New Roman"/>
        </w:rPr>
        <w:instrText xml:space="preserve"> REF _Ref268561 \h  \* MERGEFORMAT </w:instrText>
      </w:r>
      <w:r w:rsidRPr="006C7380">
        <w:rPr>
          <w:rFonts w:ascii="Times New Roman" w:hAnsi="Times New Roman" w:cs="Times New Roman"/>
        </w:rPr>
      </w:r>
      <w:r w:rsidRPr="006C7380">
        <w:rPr>
          <w:rFonts w:ascii="Times New Roman" w:hAnsi="Times New Roman" w:cs="Times New Roman"/>
        </w:rPr>
        <w:fldChar w:fldCharType="separate"/>
      </w:r>
      <w:ins w:id="439"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7</w:t>
        </w:r>
      </w:ins>
      <w:del w:id="440"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6</w:delText>
        </w:r>
      </w:del>
      <w:r w:rsidRPr="006C7380">
        <w:rPr>
          <w:rFonts w:ascii="Times New Roman" w:hAnsi="Times New Roman" w:cs="Times New Roman"/>
        </w:rPr>
        <w:fldChar w:fldCharType="end"/>
      </w:r>
      <w:r w:rsidRPr="006C7380">
        <w:rPr>
          <w:rFonts w:ascii="Times New Roman" w:hAnsi="Times New Roman" w:cs="Times New Roman"/>
        </w:rPr>
        <w:t>) as main effects and had site as a random effect.  Among sites, the highest GPP occurred in summer 2017 with a mean of 0.29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compared to means of 0.12 and 0.15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for fall 2017 and summer 2017 respectively.  GPP was not related to daily PAR or nutrient concentrations (DIN, SRP, and DOC).</w:t>
      </w:r>
    </w:p>
    <w:p w14:paraId="113A000A"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0FD621AD" wp14:editId="24D6A9D7">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Pr="006C7380">
        <w:rPr>
          <w:rFonts w:ascii="Times New Roman" w:hAnsi="Times New Roman" w:cs="Times New Roman"/>
        </w:rPr>
        <w:t xml:space="preserve"> </w:t>
      </w:r>
    </w:p>
    <w:p w14:paraId="79203BA6" w14:textId="7606DA4B" w:rsidR="002D0F99" w:rsidRPr="006C7380" w:rsidRDefault="002D0F99" w:rsidP="002D0F99">
      <w:pPr>
        <w:pStyle w:val="Caption"/>
        <w:rPr>
          <w:rFonts w:ascii="Times New Roman" w:hAnsi="Times New Roman" w:cs="Times New Roman"/>
          <w:b w:val="0"/>
          <w:color w:val="auto"/>
          <w:sz w:val="24"/>
          <w:szCs w:val="24"/>
        </w:rPr>
      </w:pPr>
      <w:bookmarkStart w:id="441" w:name="_Ref5869245"/>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442" w:author="Zach Lessig" w:date="2019-07-30T08:56:00Z">
        <w:r w:rsidR="008657EC">
          <w:rPr>
            <w:rFonts w:ascii="Times New Roman" w:hAnsi="Times New Roman" w:cs="Times New Roman"/>
            <w:noProof/>
            <w:color w:val="auto"/>
            <w:sz w:val="24"/>
            <w:szCs w:val="24"/>
          </w:rPr>
          <w:t>6</w:t>
        </w:r>
      </w:ins>
      <w:del w:id="443" w:author="Zach Lessig" w:date="2019-07-28T15:22:00Z">
        <w:r w:rsidR="00BE6241" w:rsidDel="001C5BA5">
          <w:rPr>
            <w:rFonts w:ascii="Times New Roman" w:hAnsi="Times New Roman" w:cs="Times New Roman"/>
            <w:noProof/>
            <w:color w:val="auto"/>
            <w:sz w:val="24"/>
            <w:szCs w:val="24"/>
          </w:rPr>
          <w:delText>5</w:delText>
        </w:r>
      </w:del>
      <w:r w:rsidRPr="006C7380">
        <w:rPr>
          <w:rFonts w:ascii="Times New Roman" w:hAnsi="Times New Roman" w:cs="Times New Roman"/>
          <w:color w:val="auto"/>
          <w:sz w:val="24"/>
          <w:szCs w:val="24"/>
        </w:rPr>
        <w:fldChar w:fldCharType="end"/>
      </w:r>
      <w:bookmarkEnd w:id="441"/>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Boxplot of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for all study sites at consecutive sampling periods with associated linear mixed effects p&lt;0.0</w:t>
      </w:r>
      <w:del w:id="444" w:author="Zach Lessig" w:date="2019-07-29T14:52:00Z">
        <w:r w:rsidRPr="006C7380" w:rsidDel="00D27900">
          <w:rPr>
            <w:rFonts w:ascii="Times New Roman" w:hAnsi="Times New Roman" w:cs="Times New Roman"/>
            <w:b w:val="0"/>
            <w:color w:val="auto"/>
            <w:sz w:val="24"/>
            <w:szCs w:val="24"/>
          </w:rPr>
          <w:delText>0</w:delText>
        </w:r>
      </w:del>
      <w:r w:rsidRPr="006C7380">
        <w:rPr>
          <w:rFonts w:ascii="Times New Roman" w:hAnsi="Times New Roman" w:cs="Times New Roman"/>
          <w:b w:val="0"/>
          <w:color w:val="auto"/>
          <w:sz w:val="24"/>
          <w:szCs w:val="24"/>
        </w:rPr>
        <w:t>01 from the GPP model.  Means are represented by black diamonds. Means with different letters are significantly different with summer 2017 higher than the following two sampling period means according to Tukey’s Honest Significant Difference Test.</w:t>
      </w:r>
    </w:p>
    <w:p w14:paraId="649D3C19" w14:textId="77777777" w:rsidR="002D0F99" w:rsidRPr="006C7380" w:rsidRDefault="002D0F99" w:rsidP="002D0F99">
      <w:pPr>
        <w:spacing w:line="480" w:lineRule="auto"/>
        <w:rPr>
          <w:rFonts w:ascii="Times New Roman" w:hAnsi="Times New Roman" w:cs="Times New Roman"/>
        </w:rPr>
      </w:pPr>
    </w:p>
    <w:p w14:paraId="7F178164"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5A3E553A" wp14:editId="24586DC9">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43CBD243" w14:textId="0065C167" w:rsidR="002D0F99" w:rsidRPr="006C7380" w:rsidRDefault="002D0F99" w:rsidP="002D0F99">
      <w:pPr>
        <w:pStyle w:val="Caption"/>
        <w:rPr>
          <w:rFonts w:ascii="Times New Roman" w:hAnsi="Times New Roman" w:cs="Times New Roman"/>
          <w:sz w:val="24"/>
          <w:szCs w:val="24"/>
        </w:rPr>
      </w:pPr>
      <w:bookmarkStart w:id="445" w:name="_Ref268561"/>
      <w:bookmarkStart w:id="446" w:name="_Ref10542987"/>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447" w:author="Zach Lessig" w:date="2019-07-30T08:56:00Z">
        <w:r w:rsidR="008657EC">
          <w:rPr>
            <w:rFonts w:ascii="Times New Roman" w:hAnsi="Times New Roman" w:cs="Times New Roman"/>
            <w:noProof/>
            <w:color w:val="auto"/>
            <w:sz w:val="24"/>
            <w:szCs w:val="24"/>
          </w:rPr>
          <w:t>7</w:t>
        </w:r>
      </w:ins>
      <w:del w:id="448" w:author="Zach Lessig" w:date="2019-07-28T15:22:00Z">
        <w:r w:rsidR="00BE6241" w:rsidDel="001C5BA5">
          <w:rPr>
            <w:rFonts w:ascii="Times New Roman" w:hAnsi="Times New Roman" w:cs="Times New Roman"/>
            <w:noProof/>
            <w:color w:val="auto"/>
            <w:sz w:val="24"/>
            <w:szCs w:val="24"/>
          </w:rPr>
          <w:delText>6</w:delText>
        </w:r>
      </w:del>
      <w:r w:rsidRPr="006C7380">
        <w:rPr>
          <w:rFonts w:ascii="Times New Roman" w:hAnsi="Times New Roman" w:cs="Times New Roman"/>
          <w:color w:val="auto"/>
          <w:sz w:val="24"/>
          <w:szCs w:val="24"/>
        </w:rPr>
        <w:fldChar w:fldCharType="end"/>
      </w:r>
      <w:bookmarkEnd w:id="445"/>
      <w:r w:rsidRPr="006C7380">
        <w:rPr>
          <w:rFonts w:ascii="Times New Roman" w:hAnsi="Times New Roman" w:cs="Times New Roman"/>
          <w:b w:val="0"/>
          <w:color w:val="auto"/>
          <w:sz w:val="24"/>
          <w:szCs w:val="24"/>
        </w:rPr>
        <w:t xml:space="preserve"> Regression of log transformed GPP and stream depth (m) with associated linear mixed effects p&lt;0.001 and </w:t>
      </w:r>
      <w:r w:rsidRPr="006C7380">
        <w:rPr>
          <w:rFonts w:ascii="Times New Roman" w:eastAsia="STHupo" w:hAnsi="Times New Roman" w:cs="Times New Roman"/>
          <w:b w:val="0"/>
          <w:noProof/>
          <w:color w:val="auto"/>
          <w:sz w:val="24"/>
          <w:szCs w:val="24"/>
        </w:rPr>
        <w:t>R</w:t>
      </w:r>
      <w:r w:rsidRPr="006C7380">
        <w:rPr>
          <w:rFonts w:ascii="Times New Roman" w:eastAsia="STHupo" w:hAnsi="Times New Roman" w:cs="Times New Roman"/>
          <w:b w:val="0"/>
          <w:noProof/>
          <w:color w:val="auto"/>
          <w:sz w:val="24"/>
          <w:szCs w:val="24"/>
          <w:vertAlign w:val="superscript"/>
        </w:rPr>
        <w:t>2</w:t>
      </w:r>
      <w:r w:rsidRPr="006C7380">
        <w:rPr>
          <w:rFonts w:ascii="Times New Roman" w:eastAsia="STHupo" w:hAnsi="Times New Roman" w:cs="Times New Roman"/>
          <w:b w:val="0"/>
          <w:noProof/>
          <w:color w:val="auto"/>
          <w:sz w:val="24"/>
          <w:szCs w:val="24"/>
          <w:vertAlign w:val="subscript"/>
        </w:rPr>
        <w:t>adj</w:t>
      </w:r>
      <w:r w:rsidRPr="006C7380">
        <w:rPr>
          <w:rFonts w:ascii="Times New Roman" w:hAnsi="Times New Roman" w:cs="Times New Roman"/>
          <w:b w:val="0"/>
          <w:color w:val="auto"/>
          <w:sz w:val="24"/>
          <w:szCs w:val="24"/>
        </w:rPr>
        <w:t xml:space="preserve"> of 0.13 from the GPP model.</w:t>
      </w:r>
      <w:bookmarkEnd w:id="446"/>
    </w:p>
    <w:p w14:paraId="716F8E74" w14:textId="77777777" w:rsidR="00A22D3B" w:rsidRDefault="00A22D3B" w:rsidP="002D0F99">
      <w:pPr>
        <w:spacing w:line="480" w:lineRule="auto"/>
        <w:jc w:val="center"/>
        <w:rPr>
          <w:rFonts w:ascii="Times New Roman" w:eastAsia="STHupo" w:hAnsi="Times New Roman" w:cs="Times New Roman"/>
          <w:u w:val="single"/>
        </w:rPr>
      </w:pPr>
    </w:p>
    <w:p w14:paraId="7D4E34C5" w14:textId="558F319F"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ER</w:t>
      </w:r>
    </w:p>
    <w:p w14:paraId="3C4B6101" w14:textId="1C14D072" w:rsidR="002D0F99" w:rsidRPr="006C7380" w:rsidRDefault="002D0F99" w:rsidP="002D0F99">
      <w:pPr>
        <w:spacing w:line="480" w:lineRule="auto"/>
        <w:rPr>
          <w:rFonts w:ascii="Times New Roman" w:eastAsia="STHupo" w:hAnsi="Times New Roman" w:cs="Times New Roman"/>
        </w:rPr>
      </w:pPr>
      <w:r w:rsidRPr="006C7380">
        <w:rPr>
          <w:rFonts w:ascii="Times New Roman" w:hAnsi="Times New Roman" w:cs="Times New Roman"/>
        </w:rPr>
        <w:tab/>
      </w:r>
      <w:r w:rsidRPr="006C7380">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to facilitate modeling and conceptualization.  </w:t>
      </w:r>
      <w:r w:rsidRPr="006C7380">
        <w:rPr>
          <w:rFonts w:ascii="Times New Roman" w:hAnsi="Times New Roman" w:cs="Times New Roman"/>
        </w:rPr>
        <w:t xml:space="preserve">Ecosystem respiration was not significantly </w:t>
      </w:r>
      <w:del w:id="449" w:author="Zach Lessig" w:date="2019-07-29T10:55:00Z">
        <w:r w:rsidRPr="006C7380" w:rsidDel="008254C2">
          <w:rPr>
            <w:rFonts w:ascii="Times New Roman" w:hAnsi="Times New Roman" w:cs="Times New Roman"/>
          </w:rPr>
          <w:delText>related to seasonality</w:delText>
        </w:r>
      </w:del>
      <w:ins w:id="450" w:author="Zach Lessig" w:date="2019-07-29T10:55:00Z">
        <w:r w:rsidR="008254C2">
          <w:rPr>
            <w:rFonts w:ascii="Times New Roman" w:hAnsi="Times New Roman" w:cs="Times New Roman"/>
          </w:rPr>
          <w:t>different among sampling periods</w:t>
        </w:r>
      </w:ins>
      <w:r w:rsidRPr="006C7380">
        <w:rPr>
          <w:rFonts w:ascii="Times New Roman" w:hAnsi="Times New Roman" w:cs="Times New Roman"/>
        </w:rPr>
        <w:t xml:space="preserve"> in the final model</w:t>
      </w:r>
      <w:r w:rsidRPr="006C7380">
        <w:rPr>
          <w:rFonts w:ascii="Times New Roman" w:hAnsi="Times New Roman" w:cs="Times New Roman"/>
          <w:lang w:eastAsia="ja-JP"/>
        </w:rPr>
        <w:t xml:space="preserve"> (</w:t>
      </w:r>
      <w:r w:rsidRPr="006C7380">
        <w:rPr>
          <w:rFonts w:ascii="Times New Roman" w:hAnsi="Times New Roman" w:cs="Times New Roman"/>
          <w:lang w:eastAsia="ja-JP"/>
        </w:rPr>
        <w:fldChar w:fldCharType="begin"/>
      </w:r>
      <w:r w:rsidRPr="006C7380">
        <w:rPr>
          <w:rFonts w:ascii="Times New Roman" w:hAnsi="Times New Roman" w:cs="Times New Roman"/>
          <w:lang w:eastAsia="ja-JP"/>
        </w:rPr>
        <w:instrText xml:space="preserve"> REF _Ref338798 \h  \* MERGEFORMAT </w:instrText>
      </w:r>
      <w:r w:rsidRPr="006C7380">
        <w:rPr>
          <w:rFonts w:ascii="Times New Roman" w:hAnsi="Times New Roman" w:cs="Times New Roman"/>
          <w:lang w:eastAsia="ja-JP"/>
        </w:rPr>
      </w:r>
      <w:r w:rsidRPr="006C7380">
        <w:rPr>
          <w:rFonts w:ascii="Times New Roman" w:hAnsi="Times New Roman" w:cs="Times New Roman"/>
          <w:lang w:eastAsia="ja-JP"/>
        </w:rPr>
        <w:fldChar w:fldCharType="separate"/>
      </w:r>
      <w:ins w:id="451"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8</w:t>
        </w:r>
      </w:ins>
      <w:del w:id="452"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7</w:delText>
        </w:r>
      </w:del>
      <w:r w:rsidRPr="006C7380">
        <w:rPr>
          <w:rFonts w:ascii="Times New Roman" w:hAnsi="Times New Roman" w:cs="Times New Roman"/>
          <w:lang w:eastAsia="ja-JP"/>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w:t>
      </w:r>
    </w:p>
    <w:p w14:paraId="32D52B85" w14:textId="392C2DFF" w:rsidR="002D0F99" w:rsidRPr="006C7380" w:rsidRDefault="002D0F99" w:rsidP="002D0F99">
      <w:pPr>
        <w:keepNext/>
        <w:jc w:val="center"/>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6C7380">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p>
    <w:p w14:paraId="05AC0592" w14:textId="478BE723" w:rsidR="000E3DCA" w:rsidRPr="006C7380" w:rsidRDefault="000E3DCA"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23FFB6D3" wp14:editId="11FD900C">
            <wp:extent cx="2968625" cy="2968625"/>
            <wp:effectExtent l="0" t="0" r="3175" b="3175"/>
            <wp:docPr id="3" name="Picture 3"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Thesis\Rplot5.er.lit.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8625" cy="2968625"/>
                    </a:xfrm>
                    <a:prstGeom prst="rect">
                      <a:avLst/>
                    </a:prstGeom>
                    <a:noFill/>
                    <a:ln>
                      <a:noFill/>
                    </a:ln>
                  </pic:spPr>
                </pic:pic>
              </a:graphicData>
            </a:graphic>
          </wp:inline>
        </w:drawing>
      </w:r>
    </w:p>
    <w:p w14:paraId="36F36416" w14:textId="1D8EAC44" w:rsidR="002D0F99" w:rsidRPr="006C7380" w:rsidRDefault="002D0F99" w:rsidP="002D0F99">
      <w:pPr>
        <w:pStyle w:val="Caption"/>
        <w:rPr>
          <w:rFonts w:ascii="Times New Roman" w:hAnsi="Times New Roman" w:cs="Times New Roman"/>
          <w:b w:val="0"/>
          <w:sz w:val="24"/>
          <w:szCs w:val="24"/>
        </w:rPr>
      </w:pPr>
      <w:bookmarkStart w:id="453" w:name="_Ref338798"/>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454" w:author="Zach Lessig" w:date="2019-07-30T08:56:00Z">
        <w:r w:rsidR="008657EC">
          <w:rPr>
            <w:rFonts w:ascii="Times New Roman" w:hAnsi="Times New Roman" w:cs="Times New Roman"/>
            <w:noProof/>
            <w:color w:val="auto"/>
            <w:sz w:val="24"/>
            <w:szCs w:val="24"/>
          </w:rPr>
          <w:t>8</w:t>
        </w:r>
      </w:ins>
      <w:del w:id="455" w:author="Zach Lessig" w:date="2019-07-28T15:22:00Z">
        <w:r w:rsidR="00BE6241" w:rsidDel="001C5BA5">
          <w:rPr>
            <w:rFonts w:ascii="Times New Roman" w:hAnsi="Times New Roman" w:cs="Times New Roman"/>
            <w:noProof/>
            <w:color w:val="auto"/>
            <w:sz w:val="24"/>
            <w:szCs w:val="24"/>
          </w:rPr>
          <w:delText>7</w:delText>
        </w:r>
      </w:del>
      <w:r w:rsidRPr="006C7380">
        <w:rPr>
          <w:rFonts w:ascii="Times New Roman" w:hAnsi="Times New Roman" w:cs="Times New Roman"/>
          <w:color w:val="auto"/>
          <w:sz w:val="24"/>
          <w:szCs w:val="24"/>
        </w:rPr>
        <w:fldChar w:fldCharType="end"/>
      </w:r>
      <w:bookmarkEnd w:id="453"/>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Boxplot of the absolute value of ER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for all sites at consecutive sampling periods.  Means are represented by black diamonds and are not significantly different.</w:t>
      </w:r>
    </w:p>
    <w:p w14:paraId="32536082" w14:textId="0E04BF35"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t>The final linear mixed effects model relating ER to environmental variables included depth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=0.36</w:t>
      </w:r>
      <w:r w:rsidRPr="006C7380">
        <w:rPr>
          <w:rFonts w:ascii="Times New Roman" w:hAnsi="Times New Roman" w:cs="Times New Roman"/>
        </w:rPr>
        <w:t>, p&lt;0.00</w:t>
      </w:r>
      <w:del w:id="456" w:author="Zach Lessig" w:date="2019-07-29T14:57:00Z">
        <w:r w:rsidRPr="006C7380" w:rsidDel="007677BF">
          <w:rPr>
            <w:rFonts w:ascii="Times New Roman" w:hAnsi="Times New Roman" w:cs="Times New Roman"/>
          </w:rPr>
          <w:delText>0</w:delText>
        </w:r>
      </w:del>
      <w:r w:rsidRPr="006C7380">
        <w:rPr>
          <w:rFonts w:ascii="Times New Roman" w:hAnsi="Times New Roman" w:cs="Times New Roman"/>
        </w:rPr>
        <w:t xml:space="preserve">1; </w:t>
      </w:r>
      <w:r w:rsidRPr="006C7380">
        <w:rPr>
          <w:rFonts w:ascii="Times New Roman" w:hAnsi="Times New Roman" w:cs="Times New Roman"/>
        </w:rPr>
        <w:fldChar w:fldCharType="begin"/>
      </w:r>
      <w:r w:rsidRPr="006C7380">
        <w:rPr>
          <w:rFonts w:ascii="Times New Roman" w:hAnsi="Times New Roman" w:cs="Times New Roman"/>
        </w:rPr>
        <w:instrText xml:space="preserve"> REF _Ref340941 \h  \* MERGEFORMAT </w:instrText>
      </w:r>
      <w:r w:rsidRPr="006C7380">
        <w:rPr>
          <w:rFonts w:ascii="Times New Roman" w:hAnsi="Times New Roman" w:cs="Times New Roman"/>
        </w:rPr>
      </w:r>
      <w:r w:rsidRPr="006C7380">
        <w:rPr>
          <w:rFonts w:ascii="Times New Roman" w:hAnsi="Times New Roman" w:cs="Times New Roman"/>
        </w:rPr>
        <w:fldChar w:fldCharType="separate"/>
      </w:r>
      <w:ins w:id="457"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9</w:t>
        </w:r>
      </w:ins>
      <w:del w:id="458"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8</w:delText>
        </w:r>
      </w:del>
      <w:r w:rsidRPr="006C7380">
        <w:rPr>
          <w:rFonts w:ascii="Times New Roman" w:hAnsi="Times New Roman" w:cs="Times New Roman"/>
        </w:rPr>
        <w:fldChar w:fldCharType="end"/>
      </w:r>
      <w:r w:rsidRPr="006C7380">
        <w:rPr>
          <w:rFonts w:ascii="Times New Roman" w:hAnsi="Times New Roman" w:cs="Times New Roman"/>
        </w:rPr>
        <w:t>) and slope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=0.57</w:t>
      </w:r>
      <w:r w:rsidRPr="006C7380">
        <w:rPr>
          <w:rFonts w:ascii="Times New Roman" w:hAnsi="Times New Roman" w:cs="Times New Roman"/>
        </w:rPr>
        <w:t>, p&lt;0.0</w:t>
      </w:r>
      <w:del w:id="459" w:author="Zach Lessig" w:date="2019-07-29T14:57:00Z">
        <w:r w:rsidRPr="006C7380" w:rsidDel="007677BF">
          <w:rPr>
            <w:rFonts w:ascii="Times New Roman" w:hAnsi="Times New Roman" w:cs="Times New Roman"/>
          </w:rPr>
          <w:delText>0</w:delText>
        </w:r>
      </w:del>
      <w:r w:rsidRPr="006C7380">
        <w:rPr>
          <w:rFonts w:ascii="Times New Roman" w:hAnsi="Times New Roman" w:cs="Times New Roman"/>
        </w:rPr>
        <w:t xml:space="preserve">01; </w:t>
      </w:r>
      <w:r w:rsidRPr="006C7380">
        <w:rPr>
          <w:rFonts w:ascii="Times New Roman" w:hAnsi="Times New Roman" w:cs="Times New Roman"/>
        </w:rPr>
        <w:fldChar w:fldCharType="begin"/>
      </w:r>
      <w:r w:rsidRPr="006C7380">
        <w:rPr>
          <w:rFonts w:ascii="Times New Roman" w:hAnsi="Times New Roman" w:cs="Times New Roman"/>
        </w:rPr>
        <w:instrText xml:space="preserve"> REF _Ref340950 \h  \* MERGEFORMAT </w:instrText>
      </w:r>
      <w:r w:rsidRPr="006C7380">
        <w:rPr>
          <w:rFonts w:ascii="Times New Roman" w:hAnsi="Times New Roman" w:cs="Times New Roman"/>
        </w:rPr>
      </w:r>
      <w:r w:rsidRPr="006C7380">
        <w:rPr>
          <w:rFonts w:ascii="Times New Roman" w:hAnsi="Times New Roman" w:cs="Times New Roman"/>
        </w:rPr>
        <w:fldChar w:fldCharType="separate"/>
      </w:r>
      <w:ins w:id="460"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10</w:t>
        </w:r>
      </w:ins>
      <w:del w:id="461"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9</w:delText>
        </w:r>
      </w:del>
      <w:r w:rsidRPr="006C7380">
        <w:rPr>
          <w:rFonts w:ascii="Times New Roman" w:hAnsi="Times New Roman" w:cs="Times New Roman"/>
        </w:rPr>
        <w:fldChar w:fldCharType="end"/>
      </w:r>
      <w:r w:rsidRPr="006C7380">
        <w:rPr>
          <w:rFonts w:ascii="Times New Roman" w:hAnsi="Times New Roman" w:cs="Times New Roman"/>
        </w:rPr>
        <w:t xml:space="preserve">) as main effects and site as a random effect.  </w:t>
      </w:r>
    </w:p>
    <w:p w14:paraId="43AA1DC3"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4FB4345F" wp14:editId="4F49EEF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044A711" w14:textId="2817E30E" w:rsidR="002D0F99" w:rsidRPr="006C7380" w:rsidRDefault="002D0F99" w:rsidP="002D0F99">
      <w:pPr>
        <w:pStyle w:val="Caption"/>
        <w:rPr>
          <w:rFonts w:ascii="Times New Roman" w:hAnsi="Times New Roman" w:cs="Times New Roman"/>
          <w:sz w:val="24"/>
          <w:szCs w:val="24"/>
        </w:rPr>
      </w:pPr>
      <w:bookmarkStart w:id="462" w:name="_Ref340941"/>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463" w:author="Zach Lessig" w:date="2019-07-30T08:56:00Z">
        <w:r w:rsidR="008657EC">
          <w:rPr>
            <w:rFonts w:ascii="Times New Roman" w:hAnsi="Times New Roman" w:cs="Times New Roman"/>
            <w:noProof/>
            <w:color w:val="auto"/>
            <w:sz w:val="24"/>
            <w:szCs w:val="24"/>
          </w:rPr>
          <w:t>9</w:t>
        </w:r>
      </w:ins>
      <w:del w:id="464" w:author="Zach Lessig" w:date="2019-07-28T15:22:00Z">
        <w:r w:rsidR="00BE6241" w:rsidDel="001C5BA5">
          <w:rPr>
            <w:rFonts w:ascii="Times New Roman" w:hAnsi="Times New Roman" w:cs="Times New Roman"/>
            <w:noProof/>
            <w:color w:val="auto"/>
            <w:sz w:val="24"/>
            <w:szCs w:val="24"/>
          </w:rPr>
          <w:delText>8</w:delText>
        </w:r>
      </w:del>
      <w:r w:rsidRPr="006C7380">
        <w:rPr>
          <w:rFonts w:ascii="Times New Roman" w:hAnsi="Times New Roman" w:cs="Times New Roman"/>
          <w:color w:val="auto"/>
          <w:sz w:val="24"/>
          <w:szCs w:val="24"/>
        </w:rPr>
        <w:fldChar w:fldCharType="end"/>
      </w:r>
      <w:bookmarkEnd w:id="462"/>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Regression of log transformed ER and stream depth (m) with an associated linear mixed effects</w:t>
      </w:r>
      <w:r w:rsidRPr="006C7380">
        <w:rPr>
          <w:rFonts w:ascii="Times New Roman" w:hAnsi="Times New Roman" w:cs="Times New Roman"/>
          <w:b w:val="0"/>
          <w:color w:val="auto"/>
          <w:sz w:val="24"/>
          <w:szCs w:val="24"/>
          <w:lang w:eastAsia="ja-JP"/>
        </w:rPr>
        <w:t xml:space="preserve"> model. </w:t>
      </w:r>
      <w:r w:rsidRPr="006C7380">
        <w:rPr>
          <w:rFonts w:ascii="Times New Roman" w:hAnsi="Times New Roman" w:cs="Times New Roman"/>
          <w:b w:val="0"/>
          <w:color w:val="auto"/>
          <w:sz w:val="24"/>
          <w:szCs w:val="24"/>
        </w:rPr>
        <w:t xml:space="preserve"> R</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vertAlign w:val="subscript"/>
        </w:rPr>
        <w:t>adj</w:t>
      </w:r>
      <w:r w:rsidRPr="006C7380">
        <w:rPr>
          <w:rFonts w:ascii="Times New Roman" w:hAnsi="Times New Roman" w:cs="Times New Roman"/>
          <w:b w:val="0"/>
          <w:color w:val="auto"/>
          <w:sz w:val="24"/>
          <w:szCs w:val="24"/>
        </w:rPr>
        <w:t xml:space="preserve"> of 0.36 and p&lt; 0.0</w:t>
      </w:r>
      <w:del w:id="465" w:author="Zach Lessig" w:date="2019-07-29T14:57:00Z">
        <w:r w:rsidRPr="006C7380" w:rsidDel="007677BF">
          <w:rPr>
            <w:rFonts w:ascii="Times New Roman" w:hAnsi="Times New Roman" w:cs="Times New Roman"/>
            <w:b w:val="0"/>
            <w:color w:val="auto"/>
            <w:sz w:val="24"/>
            <w:szCs w:val="24"/>
          </w:rPr>
          <w:delText>0</w:delText>
        </w:r>
      </w:del>
      <w:r w:rsidRPr="006C7380">
        <w:rPr>
          <w:rFonts w:ascii="Times New Roman" w:hAnsi="Times New Roman" w:cs="Times New Roman"/>
          <w:b w:val="0"/>
          <w:color w:val="auto"/>
          <w:sz w:val="24"/>
          <w:szCs w:val="24"/>
        </w:rPr>
        <w:t>01 from the ER model.</w:t>
      </w:r>
    </w:p>
    <w:p w14:paraId="14CA203A"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62613406" wp14:editId="4615B028">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29431E06" w14:textId="68AFA8A0" w:rsidR="002D0F99" w:rsidRPr="006C7380" w:rsidRDefault="002D0F99" w:rsidP="002D0F99">
      <w:pPr>
        <w:pStyle w:val="Caption"/>
        <w:rPr>
          <w:rFonts w:ascii="Times New Roman" w:hAnsi="Times New Roman" w:cs="Times New Roman"/>
          <w:sz w:val="24"/>
          <w:szCs w:val="24"/>
        </w:rPr>
      </w:pPr>
      <w:bookmarkStart w:id="466" w:name="_Ref340950"/>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467" w:author="Zach Lessig" w:date="2019-07-30T08:56:00Z">
        <w:r w:rsidR="008657EC">
          <w:rPr>
            <w:rFonts w:ascii="Times New Roman" w:hAnsi="Times New Roman" w:cs="Times New Roman"/>
            <w:noProof/>
            <w:color w:val="auto"/>
            <w:sz w:val="24"/>
            <w:szCs w:val="24"/>
          </w:rPr>
          <w:t>10</w:t>
        </w:r>
      </w:ins>
      <w:del w:id="468" w:author="Zach Lessig" w:date="2019-07-28T15:22:00Z">
        <w:r w:rsidR="00BE6241" w:rsidDel="001C5BA5">
          <w:rPr>
            <w:rFonts w:ascii="Times New Roman" w:hAnsi="Times New Roman" w:cs="Times New Roman"/>
            <w:noProof/>
            <w:color w:val="auto"/>
            <w:sz w:val="24"/>
            <w:szCs w:val="24"/>
          </w:rPr>
          <w:delText>9</w:delText>
        </w:r>
      </w:del>
      <w:r w:rsidRPr="006C7380">
        <w:rPr>
          <w:rFonts w:ascii="Times New Roman" w:hAnsi="Times New Roman" w:cs="Times New Roman"/>
          <w:color w:val="auto"/>
          <w:sz w:val="24"/>
          <w:szCs w:val="24"/>
        </w:rPr>
        <w:fldChar w:fldCharType="end"/>
      </w:r>
      <w:bookmarkEnd w:id="466"/>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Regression of log transformed ER and Slope (%) with an associated linear mixed effects </w:t>
      </w:r>
      <w:r w:rsidRPr="006C7380">
        <w:rPr>
          <w:rFonts w:ascii="Times New Roman" w:hAnsi="Times New Roman" w:cs="Times New Roman"/>
          <w:b w:val="0"/>
          <w:color w:val="auto"/>
          <w:sz w:val="24"/>
          <w:szCs w:val="24"/>
          <w:lang w:eastAsia="ja-JP"/>
        </w:rPr>
        <w:t xml:space="preserve">model </w:t>
      </w:r>
      <w:r w:rsidRPr="006C7380">
        <w:rPr>
          <w:rFonts w:ascii="Times New Roman" w:hAnsi="Times New Roman" w:cs="Times New Roman"/>
          <w:b w:val="0"/>
          <w:color w:val="auto"/>
          <w:sz w:val="24"/>
          <w:szCs w:val="24"/>
        </w:rPr>
        <w:t>R</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vertAlign w:val="subscript"/>
        </w:rPr>
        <w:t>adj</w:t>
      </w:r>
      <w:r w:rsidRPr="006C7380">
        <w:rPr>
          <w:rFonts w:ascii="Times New Roman" w:hAnsi="Times New Roman" w:cs="Times New Roman"/>
          <w:b w:val="0"/>
          <w:color w:val="auto"/>
          <w:sz w:val="24"/>
          <w:szCs w:val="24"/>
        </w:rPr>
        <w:t xml:space="preserve"> of 0.57 and p&lt; 0.0</w:t>
      </w:r>
      <w:del w:id="469" w:author="Zach Lessig" w:date="2019-07-29T14:57:00Z">
        <w:r w:rsidRPr="006C7380" w:rsidDel="007677BF">
          <w:rPr>
            <w:rFonts w:ascii="Times New Roman" w:hAnsi="Times New Roman" w:cs="Times New Roman"/>
            <w:b w:val="0"/>
            <w:color w:val="auto"/>
            <w:sz w:val="24"/>
            <w:szCs w:val="24"/>
          </w:rPr>
          <w:delText>0</w:delText>
        </w:r>
      </w:del>
      <w:r w:rsidRPr="006C7380">
        <w:rPr>
          <w:rFonts w:ascii="Times New Roman" w:hAnsi="Times New Roman" w:cs="Times New Roman"/>
          <w:b w:val="0"/>
          <w:color w:val="auto"/>
          <w:sz w:val="24"/>
          <w:szCs w:val="24"/>
        </w:rPr>
        <w:t>01 from the ER model.</w:t>
      </w:r>
    </w:p>
    <w:p w14:paraId="0EE39490" w14:textId="71F1C572" w:rsidR="002D0F99" w:rsidRPr="006C7380" w:rsidRDefault="002D0F99" w:rsidP="002D0F99">
      <w:pPr>
        <w:keepNext/>
        <w:spacing w:line="480" w:lineRule="auto"/>
        <w:ind w:firstLine="720"/>
        <w:rPr>
          <w:rFonts w:ascii="Times New Roman" w:hAnsi="Times New Roman" w:cs="Times New Roman"/>
        </w:rPr>
      </w:pPr>
      <w:r w:rsidRPr="006C7380">
        <w:rPr>
          <w:rFonts w:ascii="Times New Roman" w:hAnsi="Times New Roman" w:cs="Times New Roman"/>
        </w:rPr>
        <w:t>As with GPP, ER was not related to nutrient concentrations (DIN, SRP, DOC), and ER and GPP were positively related to each other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w:t>
      </w:r>
      <w:r w:rsidRPr="006C7380">
        <w:rPr>
          <w:rFonts w:ascii="Times New Roman" w:hAnsi="Times New Roman" w:cs="Times New Roman"/>
        </w:rPr>
        <w:t>0.41, p</w:t>
      </w:r>
      <w:ins w:id="470" w:author="Zach Lessig" w:date="2019-07-29T14:57:00Z">
        <w:r w:rsidR="007677BF">
          <w:rPr>
            <w:rFonts w:ascii="Times New Roman" w:hAnsi="Times New Roman" w:cs="Times New Roman"/>
          </w:rPr>
          <w:t>&lt;0.001</w:t>
        </w:r>
      </w:ins>
      <w:del w:id="471" w:author="Zach Lessig" w:date="2019-07-29T14:57:00Z">
        <w:r w:rsidRPr="006C7380" w:rsidDel="007677BF">
          <w:rPr>
            <w:rFonts w:ascii="Times New Roman" w:hAnsi="Times New Roman" w:cs="Times New Roman"/>
          </w:rPr>
          <w:delText>=2.6e-4</w:delText>
        </w:r>
      </w:del>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_Ref347669 \h  \* MERGEFORMAT </w:instrText>
      </w:r>
      <w:r w:rsidRPr="006C7380">
        <w:rPr>
          <w:rFonts w:ascii="Times New Roman" w:hAnsi="Times New Roman" w:cs="Times New Roman"/>
        </w:rPr>
      </w:r>
      <w:r w:rsidRPr="006C7380">
        <w:rPr>
          <w:rFonts w:ascii="Times New Roman" w:hAnsi="Times New Roman" w:cs="Times New Roman"/>
        </w:rPr>
        <w:fldChar w:fldCharType="separate"/>
      </w:r>
      <w:ins w:id="472"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11</w:t>
        </w:r>
      </w:ins>
      <w:del w:id="473"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10</w:delText>
        </w:r>
      </w:del>
      <w:r w:rsidRPr="006C7380">
        <w:rPr>
          <w:rFonts w:ascii="Times New Roman" w:hAnsi="Times New Roman" w:cs="Times New Roman"/>
        </w:rPr>
        <w:fldChar w:fldCharType="end"/>
      </w:r>
      <w:r w:rsidRPr="006C7380">
        <w:rPr>
          <w:rFonts w:ascii="Times New Roman" w:hAnsi="Times New Roman" w:cs="Times New Roman"/>
        </w:rPr>
        <w:t>).</w:t>
      </w:r>
    </w:p>
    <w:p w14:paraId="4BC71D9F" w14:textId="77777777" w:rsidR="002D0F99" w:rsidRPr="006C7380" w:rsidRDefault="002D0F99" w:rsidP="002D0F99">
      <w:pPr>
        <w:keepNext/>
        <w:spacing w:line="480" w:lineRule="auto"/>
        <w:rPr>
          <w:rFonts w:ascii="Times New Roman" w:hAnsi="Times New Roman" w:cs="Times New Roman"/>
        </w:rPr>
      </w:pPr>
    </w:p>
    <w:p w14:paraId="30C8374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4913D08A" wp14:editId="18340817">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0BFD6275" w14:textId="2333090F" w:rsidR="002D0F99" w:rsidRPr="006C7380" w:rsidRDefault="002D0F99" w:rsidP="002D0F99">
      <w:pPr>
        <w:pStyle w:val="Caption"/>
        <w:rPr>
          <w:rFonts w:ascii="Times New Roman" w:hAnsi="Times New Roman" w:cs="Times New Roman"/>
          <w:b w:val="0"/>
          <w:color w:val="auto"/>
          <w:sz w:val="24"/>
          <w:szCs w:val="24"/>
        </w:rPr>
      </w:pPr>
      <w:bookmarkStart w:id="474" w:name="_Ref347669"/>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475" w:author="Zach Lessig" w:date="2019-07-30T08:56:00Z">
        <w:r w:rsidR="008657EC">
          <w:rPr>
            <w:rFonts w:ascii="Times New Roman" w:hAnsi="Times New Roman" w:cs="Times New Roman"/>
            <w:noProof/>
            <w:color w:val="auto"/>
            <w:sz w:val="24"/>
            <w:szCs w:val="24"/>
          </w:rPr>
          <w:t>11</w:t>
        </w:r>
      </w:ins>
      <w:del w:id="476" w:author="Zach Lessig" w:date="2019-07-28T15:22:00Z">
        <w:r w:rsidR="00BE6241" w:rsidDel="001C5BA5">
          <w:rPr>
            <w:rFonts w:ascii="Times New Roman" w:hAnsi="Times New Roman" w:cs="Times New Roman"/>
            <w:noProof/>
            <w:color w:val="auto"/>
            <w:sz w:val="24"/>
            <w:szCs w:val="24"/>
          </w:rPr>
          <w:delText>10</w:delText>
        </w:r>
      </w:del>
      <w:r w:rsidRPr="006C7380">
        <w:rPr>
          <w:rFonts w:ascii="Times New Roman" w:hAnsi="Times New Roman" w:cs="Times New Roman"/>
          <w:color w:val="auto"/>
          <w:sz w:val="24"/>
          <w:szCs w:val="24"/>
        </w:rPr>
        <w:fldChar w:fldCharType="end"/>
      </w:r>
      <w:bookmarkEnd w:id="474"/>
      <w:r w:rsidRPr="006C7380">
        <w:rPr>
          <w:rFonts w:ascii="Times New Roman" w:hAnsi="Times New Roman" w:cs="Times New Roman"/>
          <w:b w:val="0"/>
          <w:color w:val="auto"/>
          <w:sz w:val="24"/>
          <w:szCs w:val="24"/>
        </w:rPr>
        <w:t xml:space="preserve"> Regression of absolute value of ER and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an </w:t>
      </w:r>
      <w:r w:rsidRPr="006C7380">
        <w:rPr>
          <w:rFonts w:ascii="Times New Roman" w:eastAsia="STHupo" w:hAnsi="Times New Roman" w:cs="Times New Roman"/>
          <w:b w:val="0"/>
          <w:noProof/>
          <w:color w:val="auto"/>
          <w:sz w:val="24"/>
          <w:szCs w:val="24"/>
        </w:rPr>
        <w:t>R</w:t>
      </w:r>
      <w:r w:rsidRPr="006C7380">
        <w:rPr>
          <w:rFonts w:ascii="Times New Roman" w:eastAsia="STHupo" w:hAnsi="Times New Roman" w:cs="Times New Roman"/>
          <w:b w:val="0"/>
          <w:noProof/>
          <w:color w:val="auto"/>
          <w:sz w:val="24"/>
          <w:szCs w:val="24"/>
          <w:vertAlign w:val="superscript"/>
        </w:rPr>
        <w:t>2</w:t>
      </w:r>
      <w:r w:rsidRPr="006C7380">
        <w:rPr>
          <w:rFonts w:ascii="Times New Roman" w:eastAsia="STHupo" w:hAnsi="Times New Roman" w:cs="Times New Roman"/>
          <w:b w:val="0"/>
          <w:noProof/>
          <w:color w:val="auto"/>
          <w:sz w:val="24"/>
          <w:szCs w:val="24"/>
          <w:vertAlign w:val="subscript"/>
        </w:rPr>
        <w:t>adj</w:t>
      </w:r>
      <w:r w:rsidRPr="006C7380">
        <w:rPr>
          <w:rFonts w:ascii="Times New Roman" w:hAnsi="Times New Roman" w:cs="Times New Roman"/>
          <w:b w:val="0"/>
          <w:color w:val="auto"/>
          <w:sz w:val="24"/>
          <w:szCs w:val="24"/>
        </w:rPr>
        <w:t xml:space="preserve"> of 0.41 and p</w:t>
      </w:r>
      <w:ins w:id="477" w:author="Zach Lessig" w:date="2019-07-29T14:57:00Z">
        <w:r w:rsidR="007677BF">
          <w:rPr>
            <w:rFonts w:ascii="Times New Roman" w:hAnsi="Times New Roman" w:cs="Times New Roman"/>
            <w:b w:val="0"/>
            <w:color w:val="auto"/>
            <w:sz w:val="24"/>
            <w:szCs w:val="24"/>
          </w:rPr>
          <w:t>&lt;0.001</w:t>
        </w:r>
      </w:ins>
      <w:del w:id="478" w:author="Zach Lessig" w:date="2019-07-29T14:57:00Z">
        <w:r w:rsidRPr="006C7380" w:rsidDel="007677BF">
          <w:rPr>
            <w:rFonts w:ascii="Times New Roman" w:hAnsi="Times New Roman" w:cs="Times New Roman"/>
            <w:b w:val="0"/>
            <w:color w:val="auto"/>
            <w:sz w:val="24"/>
            <w:szCs w:val="24"/>
          </w:rPr>
          <w:delText>=2.6e-4</w:delText>
        </w:r>
      </w:del>
      <w:r w:rsidRPr="006C7380">
        <w:rPr>
          <w:rFonts w:ascii="Times New Roman" w:hAnsi="Times New Roman" w:cs="Times New Roman"/>
          <w:b w:val="0"/>
          <w:color w:val="auto"/>
          <w:sz w:val="24"/>
          <w:szCs w:val="24"/>
        </w:rPr>
        <w:t>.</w:t>
      </w:r>
    </w:p>
    <w:p w14:paraId="018AEFA8" w14:textId="77777777" w:rsidR="00766A47" w:rsidRDefault="00766A47" w:rsidP="002D0F99">
      <w:pPr>
        <w:spacing w:line="480" w:lineRule="auto"/>
        <w:jc w:val="center"/>
        <w:rPr>
          <w:rFonts w:ascii="Times New Roman" w:eastAsia="STHupo" w:hAnsi="Times New Roman" w:cs="Times New Roman"/>
          <w:u w:val="single"/>
        </w:rPr>
      </w:pPr>
    </w:p>
    <w:p w14:paraId="12B6D6CF" w14:textId="6DD78EB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Trout Biomass</w:t>
      </w:r>
    </w:p>
    <w:p w14:paraId="0B5B6E70" w14:textId="39BC15D7" w:rsidR="002D0F99" w:rsidRPr="006C7380" w:rsidRDefault="002D0F99" w:rsidP="002D0F99">
      <w:pPr>
        <w:spacing w:line="480" w:lineRule="auto"/>
        <w:rPr>
          <w:rFonts w:ascii="Times New Roman" w:hAnsi="Times New Roman" w:cs="Times New Roman"/>
          <w:b/>
        </w:rPr>
      </w:pPr>
      <w:r w:rsidRPr="006C7380">
        <w:rPr>
          <w:rFonts w:ascii="Times New Roman" w:hAnsi="Times New Roman" w:cs="Times New Roman"/>
        </w:rPr>
        <w:tab/>
        <w:t xml:space="preserve">I sampled a total of 230 westslope cutthroat trout </w:t>
      </w:r>
      <w:r w:rsidRPr="006C7380">
        <w:rPr>
          <w:rFonts w:ascii="Times New Roman" w:eastAsia="STHupo" w:hAnsi="Times New Roman" w:cs="Times New Roman"/>
        </w:rPr>
        <w:t>(</w:t>
      </w:r>
      <w:r w:rsidRPr="006C7380">
        <w:rPr>
          <w:rFonts w:ascii="Times New Roman" w:eastAsia="STHupo" w:hAnsi="Times New Roman" w:cs="Times New Roman"/>
          <w:i/>
        </w:rPr>
        <w:t>Oncorhynchus clarkii lewisi</w:t>
      </w:r>
      <w:r w:rsidRPr="006C7380">
        <w:rPr>
          <w:rFonts w:ascii="Times New Roman" w:eastAsia="STHupo" w:hAnsi="Times New Roman" w:cs="Times New Roman"/>
        </w:rPr>
        <w:t>) and 4 eastern brook trout (</w:t>
      </w:r>
      <w:r w:rsidRPr="006C7380">
        <w:rPr>
          <w:rFonts w:ascii="Times New Roman" w:eastAsia="STHupo" w:hAnsi="Times New Roman" w:cs="Times New Roman"/>
          <w:i/>
        </w:rPr>
        <w:t>Salvelinus fontinalis</w:t>
      </w:r>
      <w:r w:rsidRPr="006C7380">
        <w:rPr>
          <w:rFonts w:ascii="Times New Roman" w:eastAsia="STHupo" w:hAnsi="Times New Roman" w:cs="Times New Roman"/>
        </w:rPr>
        <w:t>) with a minimum fish length of 50 mm, median 79 mm, and a maximum length of 215 mm</w:t>
      </w:r>
      <w:del w:id="479" w:author="Zach Lessig" w:date="2019-07-29T10:56:00Z">
        <w:r w:rsidRPr="006C7380" w:rsidDel="008254C2">
          <w:rPr>
            <w:rFonts w:ascii="Times New Roman" w:eastAsia="STHupo" w:hAnsi="Times New Roman" w:cs="Times New Roman"/>
          </w:rPr>
          <w:delText xml:space="preserve"> (8.5 inches)</w:delText>
        </w:r>
      </w:del>
      <w:r w:rsidRPr="006C7380">
        <w:rPr>
          <w:rFonts w:ascii="Times New Roman" w:eastAsia="STHupo" w:hAnsi="Times New Roman" w:cs="Times New Roman"/>
        </w:rPr>
        <w:t xml:space="preserve">.  I </w:t>
      </w:r>
      <w:r w:rsidRPr="006C7380">
        <w:rPr>
          <w:rFonts w:ascii="Times New Roman" w:hAnsi="Times New Roman" w:cs="Times New Roman"/>
        </w:rPr>
        <w:t xml:space="preserve">estimated the trout population in fish per meter of stream length </w:t>
      </w:r>
      <w:r w:rsidRPr="006C7380">
        <w:rPr>
          <w:rStyle w:val="CommentReference"/>
          <w:rFonts w:ascii="Times New Roman" w:hAnsi="Times New Roman" w:cs="Times New Roman"/>
          <w:sz w:val="24"/>
          <w:szCs w:val="24"/>
        </w:rPr>
        <w:t>for each</w:t>
      </w:r>
      <w:r w:rsidRPr="006C7380">
        <w:rPr>
          <w:rFonts w:ascii="Times New Roman" w:hAnsi="Times New Roman" w:cs="Times New Roman"/>
        </w:rPr>
        <w:t xml:space="preserve"> site and sampling period combination to range from 0 in First Cr. 2018 (Taneum catchment) to 1.33 fish m</w:t>
      </w:r>
      <w:r w:rsidRPr="006C7380">
        <w:rPr>
          <w:rFonts w:ascii="Times New Roman" w:hAnsi="Times New Roman" w:cs="Times New Roman"/>
          <w:vertAlign w:val="superscript"/>
        </w:rPr>
        <w:t>-1</w:t>
      </w:r>
      <w:r w:rsidRPr="006C7380">
        <w:rPr>
          <w:rFonts w:ascii="Times New Roman" w:hAnsi="Times New Roman" w:cs="Times New Roman"/>
        </w:rPr>
        <w:t xml:space="preserve"> in Standup Cr. 2018 (Teanaway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ins w:id="480"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12</w:t>
        </w:r>
      </w:ins>
      <w:del w:id="481"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11</w:delText>
        </w:r>
      </w:del>
      <w:r w:rsidRPr="006C7380">
        <w:rPr>
          <w:rFonts w:ascii="Times New Roman" w:hAnsi="Times New Roman" w:cs="Times New Roman"/>
        </w:rPr>
        <w:fldChar w:fldCharType="end"/>
      </w:r>
      <w:r w:rsidRPr="006C7380">
        <w:rPr>
          <w:rFonts w:ascii="Times New Roman" w:hAnsi="Times New Roman" w:cs="Times New Roman"/>
        </w:rPr>
        <w:t xml:space="preserve">A).  The mean trout mass per individual fish ranged from 3.58 g in Frost Cr. 2017 (Taneum Catchment) to 31.23 g in Jack Cr. 2017 (Teanaway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ins w:id="482"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12</w:t>
        </w:r>
      </w:ins>
      <w:del w:id="483"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11</w:delText>
        </w:r>
      </w:del>
      <w:r w:rsidRPr="006C7380">
        <w:rPr>
          <w:rFonts w:ascii="Times New Roman" w:hAnsi="Times New Roman" w:cs="Times New Roman"/>
        </w:rPr>
        <w:fldChar w:fldCharType="end"/>
      </w:r>
      <w:r w:rsidRPr="006C7380">
        <w:rPr>
          <w:rFonts w:ascii="Times New Roman" w:hAnsi="Times New Roman" w:cs="Times New Roman"/>
        </w:rPr>
        <w:t>B).  I estimated trout biomass in g m</w:t>
      </w:r>
      <w:r w:rsidRPr="006C7380">
        <w:rPr>
          <w:rFonts w:ascii="Times New Roman" w:hAnsi="Times New Roman" w:cs="Times New Roman"/>
          <w:vertAlign w:val="superscript"/>
        </w:rPr>
        <w:t>-2</w:t>
      </w:r>
      <w:r w:rsidRPr="006C7380">
        <w:rPr>
          <w:rFonts w:ascii="Times New Roman" w:hAnsi="Times New Roman" w:cs="Times New Roman"/>
        </w:rPr>
        <w:t xml:space="preserve"> to range from 0 in First Cr. 2018 (Taneum Catchment) to 8.38 g m</w:t>
      </w:r>
      <w:r w:rsidRPr="006C7380">
        <w:rPr>
          <w:rFonts w:ascii="Times New Roman" w:hAnsi="Times New Roman" w:cs="Times New Roman"/>
          <w:vertAlign w:val="superscript"/>
        </w:rPr>
        <w:t>-2</w:t>
      </w:r>
      <w:r w:rsidRPr="006C7380">
        <w:rPr>
          <w:rFonts w:ascii="Times New Roman" w:hAnsi="Times New Roman" w:cs="Times New Roman"/>
        </w:rPr>
        <w:t xml:space="preserve"> in Hurly Cr. 2017 (Swauk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ins w:id="484"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12</w:t>
        </w:r>
      </w:ins>
      <w:del w:id="485"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11</w:delText>
        </w:r>
      </w:del>
      <w:r w:rsidRPr="006C7380">
        <w:rPr>
          <w:rFonts w:ascii="Times New Roman" w:hAnsi="Times New Roman" w:cs="Times New Roman"/>
        </w:rPr>
        <w:fldChar w:fldCharType="end"/>
      </w:r>
      <w:r w:rsidRPr="006C7380">
        <w:rPr>
          <w:rFonts w:ascii="Times New Roman" w:hAnsi="Times New Roman" w:cs="Times New Roman"/>
        </w:rPr>
        <w:t xml:space="preserve">C), </w:t>
      </w:r>
      <w:r w:rsidRPr="006C7380">
        <w:rPr>
          <w:rFonts w:ascii="Times New Roman" w:eastAsia="STHupo" w:hAnsi="Times New Roman" w:cs="Times New Roman"/>
        </w:rPr>
        <w:t>and it was not significantly different among seasons (ANOVA, p=0.30).</w:t>
      </w:r>
    </w:p>
    <w:p w14:paraId="4DA86ABF"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1F27188C" wp14:editId="39E5838F">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5113F3BB" w14:textId="02B79453" w:rsidR="002D0F99" w:rsidRPr="006C7380" w:rsidRDefault="002D0F99" w:rsidP="002D0F99">
      <w:pPr>
        <w:pStyle w:val="Caption"/>
        <w:rPr>
          <w:rFonts w:ascii="Times New Roman" w:hAnsi="Times New Roman" w:cs="Times New Roman"/>
          <w:b w:val="0"/>
          <w:color w:val="auto"/>
          <w:sz w:val="24"/>
          <w:szCs w:val="24"/>
        </w:rPr>
      </w:pPr>
      <w:bookmarkStart w:id="486" w:name="_Ref353469"/>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487" w:author="Zach Lessig" w:date="2019-07-30T08:56:00Z">
        <w:r w:rsidR="008657EC">
          <w:rPr>
            <w:rFonts w:ascii="Times New Roman" w:hAnsi="Times New Roman" w:cs="Times New Roman"/>
            <w:noProof/>
            <w:color w:val="auto"/>
            <w:sz w:val="24"/>
            <w:szCs w:val="24"/>
          </w:rPr>
          <w:t>12</w:t>
        </w:r>
      </w:ins>
      <w:del w:id="488" w:author="Zach Lessig" w:date="2019-07-28T15:22:00Z">
        <w:r w:rsidR="00BE6241" w:rsidDel="001C5BA5">
          <w:rPr>
            <w:rFonts w:ascii="Times New Roman" w:hAnsi="Times New Roman" w:cs="Times New Roman"/>
            <w:noProof/>
            <w:color w:val="auto"/>
            <w:sz w:val="24"/>
            <w:szCs w:val="24"/>
          </w:rPr>
          <w:delText>11</w:delText>
        </w:r>
      </w:del>
      <w:r w:rsidRPr="006C7380">
        <w:rPr>
          <w:rFonts w:ascii="Times New Roman" w:hAnsi="Times New Roman" w:cs="Times New Roman"/>
          <w:color w:val="auto"/>
          <w:sz w:val="24"/>
          <w:szCs w:val="24"/>
        </w:rPr>
        <w:fldChar w:fldCharType="end"/>
      </w:r>
      <w:bookmarkEnd w:id="486"/>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Metrics of trout by stream and year arranged by increasing wetted width and grouped by catchment</w:t>
      </w:r>
      <w:r w:rsidRPr="006C7380">
        <w:rPr>
          <w:rFonts w:ascii="Times New Roman" w:hAnsi="Times New Roman" w:cs="Times New Roman"/>
          <w:color w:val="auto"/>
          <w:sz w:val="24"/>
          <w:szCs w:val="24"/>
        </w:rPr>
        <w:t xml:space="preserve"> A.</w:t>
      </w:r>
      <w:r w:rsidRPr="006C7380">
        <w:rPr>
          <w:rFonts w:ascii="Times New Roman" w:hAnsi="Times New Roman" w:cs="Times New Roman"/>
          <w:b w:val="0"/>
          <w:color w:val="auto"/>
          <w:sz w:val="24"/>
          <w:szCs w:val="24"/>
        </w:rPr>
        <w:t xml:space="preserve"> Trout population (fish m</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of stream length; ± standard error) </w:t>
      </w:r>
      <w:r w:rsidRPr="006C7380">
        <w:rPr>
          <w:rFonts w:ascii="Times New Roman" w:hAnsi="Times New Roman" w:cs="Times New Roman"/>
          <w:color w:val="auto"/>
          <w:sz w:val="24"/>
          <w:szCs w:val="24"/>
        </w:rPr>
        <w:t>B.</w:t>
      </w:r>
      <w:r w:rsidRPr="006C7380">
        <w:rPr>
          <w:rFonts w:ascii="Times New Roman" w:hAnsi="Times New Roman" w:cs="Times New Roman"/>
          <w:b w:val="0"/>
          <w:color w:val="auto"/>
          <w:sz w:val="24"/>
          <w:szCs w:val="24"/>
        </w:rPr>
        <w:t xml:space="preserve"> Mean mass of individual fish per stream (g; ± standard error). </w:t>
      </w:r>
      <w:r w:rsidRPr="006C7380">
        <w:rPr>
          <w:rFonts w:ascii="Times New Roman" w:hAnsi="Times New Roman" w:cs="Times New Roman"/>
          <w:color w:val="auto"/>
          <w:sz w:val="24"/>
          <w:szCs w:val="24"/>
        </w:rPr>
        <w:t>C.</w:t>
      </w:r>
      <w:r w:rsidRPr="006C7380">
        <w:rPr>
          <w:rFonts w:ascii="Times New Roman" w:hAnsi="Times New Roman" w:cs="Times New Roman"/>
          <w:b w:val="0"/>
          <w:color w:val="auto"/>
          <w:sz w:val="24"/>
          <w:szCs w:val="24"/>
        </w:rPr>
        <w:t xml:space="preserve"> Mean trout biomass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of stream; ± </w:t>
      </w:r>
      <w:r w:rsidRPr="006C7380">
        <w:rPr>
          <w:rFonts w:ascii="Times New Roman" w:hAnsi="Times New Roman" w:cs="Times New Roman"/>
          <w:b w:val="0"/>
          <w:color w:val="auto"/>
          <w:sz w:val="24"/>
          <w:szCs w:val="24"/>
          <w:lang w:eastAsia="ja-JP"/>
        </w:rPr>
        <w:t xml:space="preserve">1 </w:t>
      </w:r>
      <w:r w:rsidRPr="006C7380">
        <w:rPr>
          <w:rFonts w:ascii="Times New Roman" w:hAnsi="Times New Roman" w:cs="Times New Roman"/>
          <w:b w:val="0"/>
          <w:color w:val="auto"/>
          <w:sz w:val="24"/>
          <w:szCs w:val="24"/>
        </w:rPr>
        <w:t>standard error from population</w:t>
      </w:r>
      <w:r w:rsidRPr="006C7380">
        <w:rPr>
          <w:rFonts w:ascii="Times New Roman" w:hAnsi="Times New Roman" w:cs="Times New Roman"/>
          <w:b w:val="0"/>
          <w:color w:val="auto"/>
          <w:sz w:val="24"/>
          <w:szCs w:val="24"/>
          <w:lang w:eastAsia="ja-JP"/>
        </w:rPr>
        <w:t xml:space="preserve"> estimate</w:t>
      </w:r>
      <w:r w:rsidRPr="006C7380">
        <w:rPr>
          <w:rFonts w:ascii="Times New Roman" w:hAnsi="Times New Roman" w:cs="Times New Roman"/>
          <w:b w:val="0"/>
          <w:color w:val="auto"/>
          <w:sz w:val="24"/>
          <w:szCs w:val="24"/>
        </w:rPr>
        <w:t>).</w:t>
      </w:r>
    </w:p>
    <w:p w14:paraId="057A3EAE" w14:textId="0B3C7767" w:rsidR="002D0F99" w:rsidRPr="006C7380" w:rsidRDefault="002D0F99" w:rsidP="002D0F99">
      <w:pPr>
        <w:pStyle w:val="Caption"/>
        <w:spacing w:line="480" w:lineRule="auto"/>
        <w:ind w:firstLine="720"/>
        <w:rPr>
          <w:rFonts w:ascii="Times New Roman" w:hAnsi="Times New Roman" w:cs="Times New Roman"/>
          <w:b w:val="0"/>
          <w:sz w:val="24"/>
          <w:szCs w:val="24"/>
        </w:rPr>
      </w:pPr>
      <w:r w:rsidRPr="006C7380">
        <w:rPr>
          <w:rFonts w:ascii="Times New Roman" w:hAnsi="Times New Roman" w:cs="Times New Roman"/>
          <w:b w:val="0"/>
          <w:color w:val="auto"/>
          <w:sz w:val="24"/>
          <w:szCs w:val="24"/>
        </w:rPr>
        <w:t>The final model relating trout biomass in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was a general least squares model with exponential variation.  There were main effects of catchment (p</w:t>
      </w:r>
      <w:ins w:id="489" w:author="Zach Lessig" w:date="2019-07-29T14:59:00Z">
        <w:r w:rsidR="007677BF">
          <w:rPr>
            <w:rFonts w:ascii="Times New Roman" w:hAnsi="Times New Roman" w:cs="Times New Roman"/>
            <w:b w:val="0"/>
            <w:color w:val="auto"/>
            <w:sz w:val="24"/>
            <w:szCs w:val="24"/>
          </w:rPr>
          <w:t>&lt;</w:t>
        </w:r>
      </w:ins>
      <w:del w:id="490" w:author="Zach Lessig" w:date="2019-07-29T14:58:00Z">
        <w:r w:rsidRPr="006C7380" w:rsidDel="007677BF">
          <w:rPr>
            <w:rFonts w:ascii="Times New Roman" w:hAnsi="Times New Roman" w:cs="Times New Roman"/>
            <w:b w:val="0"/>
            <w:color w:val="auto"/>
            <w:sz w:val="24"/>
            <w:szCs w:val="24"/>
          </w:rPr>
          <w:delText>=</w:delText>
        </w:r>
      </w:del>
      <w:r w:rsidRPr="006C7380">
        <w:rPr>
          <w:rFonts w:ascii="Times New Roman" w:hAnsi="Times New Roman" w:cs="Times New Roman"/>
          <w:b w:val="0"/>
          <w:color w:val="auto"/>
          <w:sz w:val="24"/>
          <w:szCs w:val="24"/>
        </w:rPr>
        <w:t>0.00</w:t>
      </w:r>
      <w:ins w:id="491" w:author="Zach Lessig" w:date="2019-07-29T14:59:00Z">
        <w:r w:rsidR="007677BF">
          <w:rPr>
            <w:rFonts w:ascii="Times New Roman" w:hAnsi="Times New Roman" w:cs="Times New Roman"/>
            <w:b w:val="0"/>
            <w:color w:val="auto"/>
            <w:sz w:val="24"/>
            <w:szCs w:val="24"/>
          </w:rPr>
          <w:t>1</w:t>
        </w:r>
      </w:ins>
      <w:del w:id="492" w:author="Zach Lessig" w:date="2019-07-29T14:59:00Z">
        <w:r w:rsidRPr="006C7380" w:rsidDel="007677BF">
          <w:rPr>
            <w:rFonts w:ascii="Times New Roman" w:hAnsi="Times New Roman" w:cs="Times New Roman"/>
            <w:b w:val="0"/>
            <w:color w:val="auto"/>
            <w:sz w:val="24"/>
            <w:szCs w:val="24"/>
          </w:rPr>
          <w:delText>07</w:delText>
        </w:r>
      </w:del>
      <w:r w:rsidRPr="006C7380">
        <w:rPr>
          <w:rFonts w:ascii="Times New Roman" w:hAnsi="Times New Roman" w:cs="Times New Roman"/>
          <w:b w:val="0"/>
          <w:color w:val="auto"/>
          <w:sz w:val="24"/>
          <w:szCs w:val="24"/>
        </w:rPr>
        <w:t xml:space="preserve">;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_Ref430436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ins w:id="493" w:author="Zach Lessig" w:date="2019-07-30T08:56:00Z">
        <w:r w:rsidR="008657EC" w:rsidRPr="008657EC">
          <w:rPr>
            <w:rFonts w:ascii="Times New Roman" w:hAnsi="Times New Roman" w:cs="Times New Roman"/>
            <w:b w:val="0"/>
            <w:color w:val="auto"/>
            <w:sz w:val="24"/>
            <w:szCs w:val="24"/>
            <w:rPrChange w:id="494" w:author="Zach Lessig" w:date="2019-07-30T08:56:00Z">
              <w:rPr>
                <w:rFonts w:ascii="Times New Roman" w:hAnsi="Times New Roman" w:cs="Times New Roman"/>
                <w:color w:val="auto"/>
                <w:sz w:val="24"/>
                <w:szCs w:val="24"/>
              </w:rPr>
            </w:rPrChange>
          </w:rPr>
          <w:t xml:space="preserve">Figure </w:t>
        </w:r>
        <w:r w:rsidR="008657EC" w:rsidRPr="008657EC">
          <w:rPr>
            <w:rFonts w:ascii="Times New Roman" w:hAnsi="Times New Roman" w:cs="Times New Roman"/>
            <w:b w:val="0"/>
            <w:noProof/>
            <w:color w:val="auto"/>
            <w:sz w:val="24"/>
            <w:szCs w:val="24"/>
            <w:rPrChange w:id="495" w:author="Zach Lessig" w:date="2019-07-30T08:56:00Z">
              <w:rPr>
                <w:rFonts w:ascii="Times New Roman" w:hAnsi="Times New Roman" w:cs="Times New Roman"/>
                <w:noProof/>
                <w:color w:val="auto"/>
                <w:sz w:val="24"/>
                <w:szCs w:val="24"/>
              </w:rPr>
            </w:rPrChange>
          </w:rPr>
          <w:t>13</w:t>
        </w:r>
      </w:ins>
      <w:del w:id="496" w:author="Zach Lessig" w:date="2019-07-30T08:50:00Z">
        <w:r w:rsidR="00BE6241" w:rsidRPr="00BE6241" w:rsidDel="0091439E">
          <w:rPr>
            <w:rFonts w:ascii="Times New Roman" w:hAnsi="Times New Roman" w:cs="Times New Roman"/>
            <w:b w:val="0"/>
            <w:color w:val="auto"/>
            <w:sz w:val="24"/>
            <w:szCs w:val="24"/>
          </w:rPr>
          <w:delText xml:space="preserve">Figure </w:delText>
        </w:r>
        <w:r w:rsidR="00BE6241" w:rsidRPr="00BE6241" w:rsidDel="0091439E">
          <w:rPr>
            <w:rFonts w:ascii="Times New Roman" w:hAnsi="Times New Roman" w:cs="Times New Roman"/>
            <w:b w:val="0"/>
            <w:noProof/>
            <w:color w:val="auto"/>
            <w:sz w:val="24"/>
            <w:szCs w:val="24"/>
          </w:rPr>
          <w:delText>12</w:delText>
        </w:r>
      </w:del>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and minimum daily temperature which had a significant interaction with canopy openness (p=0.007</w:t>
      </w:r>
      <w:del w:id="497" w:author="Zach Lessig" w:date="2019-07-29T14:59:00Z">
        <w:r w:rsidRPr="006C7380" w:rsidDel="007677BF">
          <w:rPr>
            <w:rFonts w:ascii="Times New Roman" w:hAnsi="Times New Roman" w:cs="Times New Roman"/>
            <w:b w:val="0"/>
            <w:color w:val="auto"/>
            <w:sz w:val="24"/>
            <w:szCs w:val="24"/>
          </w:rPr>
          <w:delText>1</w:delText>
        </w:r>
      </w:del>
      <w:r w:rsidRPr="006C7380">
        <w:rPr>
          <w:rFonts w:ascii="Times New Roman" w:hAnsi="Times New Roman" w:cs="Times New Roman"/>
          <w:b w:val="0"/>
          <w:color w:val="auto"/>
          <w:sz w:val="24"/>
          <w:szCs w:val="24"/>
        </w:rPr>
        <w:t>) such that there was more trout biomass in colder water and under more open canopies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_Ref438996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ins w:id="498" w:author="Zach Lessig" w:date="2019-07-30T08:56:00Z">
        <w:r w:rsidR="008657EC" w:rsidRPr="008657EC">
          <w:rPr>
            <w:rFonts w:ascii="Times New Roman" w:hAnsi="Times New Roman" w:cs="Times New Roman"/>
            <w:b w:val="0"/>
            <w:color w:val="auto"/>
            <w:sz w:val="24"/>
            <w:szCs w:val="24"/>
            <w:rPrChange w:id="499" w:author="Zach Lessig" w:date="2019-07-30T08:56:00Z">
              <w:rPr>
                <w:rFonts w:ascii="Times New Roman" w:hAnsi="Times New Roman" w:cs="Times New Roman"/>
                <w:color w:val="auto"/>
                <w:sz w:val="24"/>
                <w:szCs w:val="24"/>
              </w:rPr>
            </w:rPrChange>
          </w:rPr>
          <w:t xml:space="preserve">Figure </w:t>
        </w:r>
        <w:r w:rsidR="008657EC" w:rsidRPr="008657EC">
          <w:rPr>
            <w:rFonts w:ascii="Times New Roman" w:hAnsi="Times New Roman" w:cs="Times New Roman"/>
            <w:b w:val="0"/>
            <w:noProof/>
            <w:color w:val="auto"/>
            <w:sz w:val="24"/>
            <w:szCs w:val="24"/>
            <w:rPrChange w:id="500" w:author="Zach Lessig" w:date="2019-07-30T08:56:00Z">
              <w:rPr>
                <w:rFonts w:ascii="Times New Roman" w:hAnsi="Times New Roman" w:cs="Times New Roman"/>
                <w:noProof/>
                <w:color w:val="auto"/>
                <w:sz w:val="24"/>
                <w:szCs w:val="24"/>
              </w:rPr>
            </w:rPrChange>
          </w:rPr>
          <w:t>14</w:t>
        </w:r>
      </w:ins>
      <w:del w:id="501" w:author="Zach Lessig" w:date="2019-07-30T08:50:00Z">
        <w:r w:rsidR="00BE6241" w:rsidRPr="00BE6241" w:rsidDel="0091439E">
          <w:rPr>
            <w:rFonts w:ascii="Times New Roman" w:hAnsi="Times New Roman" w:cs="Times New Roman"/>
            <w:b w:val="0"/>
            <w:color w:val="auto"/>
            <w:sz w:val="24"/>
            <w:szCs w:val="24"/>
          </w:rPr>
          <w:delText xml:space="preserve">Figure </w:delText>
        </w:r>
        <w:r w:rsidR="00BE6241" w:rsidRPr="00BE6241" w:rsidDel="0091439E">
          <w:rPr>
            <w:rFonts w:ascii="Times New Roman" w:hAnsi="Times New Roman" w:cs="Times New Roman"/>
            <w:b w:val="0"/>
            <w:noProof/>
            <w:color w:val="auto"/>
            <w:sz w:val="24"/>
            <w:szCs w:val="24"/>
          </w:rPr>
          <w:delText>13</w:delText>
        </w:r>
      </w:del>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xml:space="preserve">).  The interaction shown in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_Ref438996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ins w:id="502" w:author="Zach Lessig" w:date="2019-07-30T08:56:00Z">
        <w:r w:rsidR="008657EC" w:rsidRPr="008657EC">
          <w:rPr>
            <w:rFonts w:ascii="Times New Roman" w:hAnsi="Times New Roman" w:cs="Times New Roman"/>
            <w:b w:val="0"/>
            <w:color w:val="auto"/>
            <w:sz w:val="24"/>
            <w:szCs w:val="24"/>
            <w:rPrChange w:id="503" w:author="Zach Lessig" w:date="2019-07-30T08:56:00Z">
              <w:rPr>
                <w:rFonts w:ascii="Times New Roman" w:hAnsi="Times New Roman" w:cs="Times New Roman"/>
                <w:color w:val="auto"/>
                <w:sz w:val="24"/>
                <w:szCs w:val="24"/>
              </w:rPr>
            </w:rPrChange>
          </w:rPr>
          <w:t xml:space="preserve">Figure </w:t>
        </w:r>
        <w:r w:rsidR="008657EC" w:rsidRPr="008657EC">
          <w:rPr>
            <w:rFonts w:ascii="Times New Roman" w:hAnsi="Times New Roman" w:cs="Times New Roman"/>
            <w:b w:val="0"/>
            <w:noProof/>
            <w:color w:val="auto"/>
            <w:sz w:val="24"/>
            <w:szCs w:val="24"/>
            <w:rPrChange w:id="504" w:author="Zach Lessig" w:date="2019-07-30T08:56:00Z">
              <w:rPr>
                <w:rFonts w:ascii="Times New Roman" w:hAnsi="Times New Roman" w:cs="Times New Roman"/>
                <w:noProof/>
                <w:color w:val="auto"/>
                <w:sz w:val="24"/>
                <w:szCs w:val="24"/>
              </w:rPr>
            </w:rPrChange>
          </w:rPr>
          <w:t>14</w:t>
        </w:r>
      </w:ins>
      <w:del w:id="505" w:author="Zach Lessig" w:date="2019-07-30T08:50:00Z">
        <w:r w:rsidR="00BE6241" w:rsidRPr="00BE6241" w:rsidDel="0091439E">
          <w:rPr>
            <w:rFonts w:ascii="Times New Roman" w:hAnsi="Times New Roman" w:cs="Times New Roman"/>
            <w:b w:val="0"/>
            <w:color w:val="auto"/>
            <w:sz w:val="24"/>
            <w:szCs w:val="24"/>
          </w:rPr>
          <w:delText xml:space="preserve">Figure </w:delText>
        </w:r>
        <w:r w:rsidR="00BE6241" w:rsidRPr="00BE6241" w:rsidDel="0091439E">
          <w:rPr>
            <w:rFonts w:ascii="Times New Roman" w:hAnsi="Times New Roman" w:cs="Times New Roman"/>
            <w:b w:val="0"/>
            <w:noProof/>
            <w:color w:val="auto"/>
            <w:sz w:val="24"/>
            <w:szCs w:val="24"/>
          </w:rPr>
          <w:delText>13</w:delText>
        </w:r>
      </w:del>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xml:space="preserve"> shows boxplots of transformed trout biomass values grouped into </w:t>
      </w:r>
      <w:ins w:id="506" w:author="Zach Lessig" w:date="2019-07-29T14:59:00Z">
        <w:r w:rsidR="007677BF">
          <w:rPr>
            <w:rFonts w:ascii="Times New Roman" w:hAnsi="Times New Roman" w:cs="Times New Roman"/>
            <w:b w:val="0"/>
            <w:color w:val="auto"/>
            <w:sz w:val="24"/>
            <w:szCs w:val="24"/>
          </w:rPr>
          <w:t>three</w:t>
        </w:r>
      </w:ins>
      <w:del w:id="507" w:author="Zach Lessig" w:date="2019-07-29T14:59:00Z">
        <w:r w:rsidRPr="006C7380" w:rsidDel="007677BF">
          <w:rPr>
            <w:rFonts w:ascii="Times New Roman" w:hAnsi="Times New Roman" w:cs="Times New Roman"/>
            <w:b w:val="0"/>
            <w:color w:val="auto"/>
            <w:sz w:val="24"/>
            <w:szCs w:val="24"/>
          </w:rPr>
          <w:delText>3</w:delText>
        </w:r>
      </w:del>
      <w:r w:rsidRPr="006C7380">
        <w:rPr>
          <w:rFonts w:ascii="Times New Roman" w:hAnsi="Times New Roman" w:cs="Times New Roman"/>
          <w:b w:val="0"/>
          <w:color w:val="auto"/>
          <w:sz w:val="24"/>
          <w:szCs w:val="24"/>
        </w:rPr>
        <w:t xml:space="preserve"> equal intervals of water temperature and </w:t>
      </w:r>
      <w:ins w:id="508" w:author="Zach Lessig" w:date="2019-07-29T14:59:00Z">
        <w:r w:rsidR="007677BF">
          <w:rPr>
            <w:rFonts w:ascii="Times New Roman" w:hAnsi="Times New Roman" w:cs="Times New Roman"/>
            <w:b w:val="0"/>
            <w:color w:val="auto"/>
            <w:sz w:val="24"/>
            <w:szCs w:val="24"/>
          </w:rPr>
          <w:t>two</w:t>
        </w:r>
      </w:ins>
      <w:del w:id="509" w:author="Zach Lessig" w:date="2019-07-29T14:59:00Z">
        <w:r w:rsidRPr="006C7380" w:rsidDel="007677BF">
          <w:rPr>
            <w:rFonts w:ascii="Times New Roman" w:hAnsi="Times New Roman" w:cs="Times New Roman"/>
            <w:b w:val="0"/>
            <w:color w:val="auto"/>
            <w:sz w:val="24"/>
            <w:szCs w:val="24"/>
          </w:rPr>
          <w:delText>2</w:delText>
        </w:r>
      </w:del>
      <w:r w:rsidRPr="006C7380">
        <w:rPr>
          <w:rFonts w:ascii="Times New Roman" w:hAnsi="Times New Roman" w:cs="Times New Roman"/>
          <w:b w:val="0"/>
          <w:color w:val="auto"/>
          <w:sz w:val="24"/>
          <w:szCs w:val="24"/>
        </w:rPr>
        <w:t xml:space="preserve"> canopy openness categories.  These canopy openness categories were chosen because trout biomass values appeared to diverge below 26% open canopies which facilitated graphical representation.  Trout biomass had no relationship with stream nutrients (DOC, DIN, and SRP), light (PAR), or ecosystem metabolism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_Ref2756531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ins w:id="510" w:author="Zach Lessig" w:date="2019-07-30T08:56:00Z">
        <w:r w:rsidR="008657EC" w:rsidRPr="008657EC">
          <w:rPr>
            <w:rFonts w:ascii="Times New Roman" w:hAnsi="Times New Roman" w:cs="Times New Roman"/>
            <w:b w:val="0"/>
            <w:color w:val="auto"/>
            <w:sz w:val="24"/>
            <w:szCs w:val="24"/>
            <w:rPrChange w:id="511" w:author="Zach Lessig" w:date="2019-07-30T08:56:00Z">
              <w:rPr>
                <w:rFonts w:ascii="Times New Roman" w:hAnsi="Times New Roman" w:cs="Times New Roman"/>
                <w:color w:val="auto"/>
                <w:sz w:val="24"/>
                <w:szCs w:val="24"/>
              </w:rPr>
            </w:rPrChange>
          </w:rPr>
          <w:t xml:space="preserve">Figure </w:t>
        </w:r>
        <w:r w:rsidR="008657EC" w:rsidRPr="008657EC">
          <w:rPr>
            <w:rFonts w:ascii="Times New Roman" w:hAnsi="Times New Roman" w:cs="Times New Roman"/>
            <w:b w:val="0"/>
            <w:noProof/>
            <w:color w:val="auto"/>
            <w:sz w:val="24"/>
            <w:szCs w:val="24"/>
            <w:rPrChange w:id="512" w:author="Zach Lessig" w:date="2019-07-30T08:56:00Z">
              <w:rPr>
                <w:rFonts w:ascii="Times New Roman" w:hAnsi="Times New Roman" w:cs="Times New Roman"/>
                <w:noProof/>
                <w:color w:val="auto"/>
                <w:sz w:val="24"/>
                <w:szCs w:val="24"/>
              </w:rPr>
            </w:rPrChange>
          </w:rPr>
          <w:t>15</w:t>
        </w:r>
      </w:ins>
      <w:del w:id="513" w:author="Zach Lessig" w:date="2019-07-30T08:50:00Z">
        <w:r w:rsidR="00BE6241" w:rsidRPr="00BE6241" w:rsidDel="0091439E">
          <w:rPr>
            <w:rFonts w:ascii="Times New Roman" w:hAnsi="Times New Roman" w:cs="Times New Roman"/>
            <w:b w:val="0"/>
            <w:color w:val="auto"/>
            <w:sz w:val="24"/>
            <w:szCs w:val="24"/>
          </w:rPr>
          <w:delText xml:space="preserve">Figure </w:delText>
        </w:r>
        <w:r w:rsidR="00BE6241" w:rsidRPr="00BE6241" w:rsidDel="0091439E">
          <w:rPr>
            <w:rFonts w:ascii="Times New Roman" w:hAnsi="Times New Roman" w:cs="Times New Roman"/>
            <w:b w:val="0"/>
            <w:noProof/>
            <w:color w:val="auto"/>
            <w:sz w:val="24"/>
            <w:szCs w:val="24"/>
          </w:rPr>
          <w:delText>14</w:delText>
        </w:r>
      </w:del>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w:t>
      </w:r>
    </w:p>
    <w:p w14:paraId="3DC34259" w14:textId="45CED86A" w:rsidR="002D0F99" w:rsidRPr="006C7380" w:rsidRDefault="002D0F99" w:rsidP="002D0F99">
      <w:pPr>
        <w:keepNext/>
        <w:jc w:val="center"/>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6C7380">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p>
    <w:p w14:paraId="34C8C237" w14:textId="2554519B" w:rsidR="000E3DCA" w:rsidRPr="006C7380" w:rsidRDefault="000E3DCA"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2F30C73D" wp14:editId="43441131">
            <wp:extent cx="2968625" cy="2968625"/>
            <wp:effectExtent l="0" t="0" r="3175" b="3175"/>
            <wp:docPr id="5" name="Picture 5"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10.t.cut.mass.catchment.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8625" cy="2968625"/>
                    </a:xfrm>
                    <a:prstGeom prst="rect">
                      <a:avLst/>
                    </a:prstGeom>
                    <a:noFill/>
                    <a:ln>
                      <a:noFill/>
                    </a:ln>
                  </pic:spPr>
                </pic:pic>
              </a:graphicData>
            </a:graphic>
          </wp:inline>
        </w:drawing>
      </w:r>
    </w:p>
    <w:p w14:paraId="06D51F76" w14:textId="2C63A41B" w:rsidR="002D0F99" w:rsidRPr="006C7380" w:rsidRDefault="002D0F99" w:rsidP="002D0F99">
      <w:pPr>
        <w:pStyle w:val="Caption"/>
        <w:rPr>
          <w:rFonts w:ascii="Times New Roman" w:hAnsi="Times New Roman" w:cs="Times New Roman"/>
          <w:b w:val="0"/>
          <w:sz w:val="24"/>
          <w:szCs w:val="24"/>
        </w:rPr>
      </w:pPr>
      <w:bookmarkStart w:id="514" w:name="_Ref43043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515" w:author="Zach Lessig" w:date="2019-07-30T08:56:00Z">
        <w:r w:rsidR="008657EC">
          <w:rPr>
            <w:rFonts w:ascii="Times New Roman" w:hAnsi="Times New Roman" w:cs="Times New Roman"/>
            <w:noProof/>
            <w:color w:val="auto"/>
            <w:sz w:val="24"/>
            <w:szCs w:val="24"/>
          </w:rPr>
          <w:t>13</w:t>
        </w:r>
      </w:ins>
      <w:del w:id="516" w:author="Zach Lessig" w:date="2019-07-28T15:22:00Z">
        <w:r w:rsidR="00BE6241" w:rsidDel="001C5BA5">
          <w:rPr>
            <w:rFonts w:ascii="Times New Roman" w:hAnsi="Times New Roman" w:cs="Times New Roman"/>
            <w:noProof/>
            <w:color w:val="auto"/>
            <w:sz w:val="24"/>
            <w:szCs w:val="24"/>
          </w:rPr>
          <w:delText>12</w:delText>
        </w:r>
      </w:del>
      <w:r w:rsidRPr="006C7380">
        <w:rPr>
          <w:rFonts w:ascii="Times New Roman" w:hAnsi="Times New Roman" w:cs="Times New Roman"/>
          <w:color w:val="auto"/>
          <w:sz w:val="24"/>
          <w:szCs w:val="24"/>
        </w:rPr>
        <w:fldChar w:fldCharType="end"/>
      </w:r>
      <w:bookmarkEnd w:id="514"/>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log transformed trout biomass by catchment with an associated general least squares </w:t>
      </w:r>
      <w:r w:rsidRPr="006C7380">
        <w:rPr>
          <w:rFonts w:ascii="Times New Roman" w:hAnsi="Times New Roman" w:cs="Times New Roman"/>
          <w:b w:val="0"/>
          <w:color w:val="auto"/>
          <w:sz w:val="24"/>
          <w:szCs w:val="24"/>
          <w:lang w:eastAsia="ja-JP"/>
        </w:rPr>
        <w:t>model.  Means are represented by black diamonds with p</w:t>
      </w:r>
      <w:ins w:id="517" w:author="Zach Lessig" w:date="2019-07-29T15:00:00Z">
        <w:r w:rsidR="007677BF">
          <w:rPr>
            <w:rFonts w:ascii="Times New Roman" w:hAnsi="Times New Roman" w:cs="Times New Roman"/>
            <w:b w:val="0"/>
            <w:color w:val="auto"/>
            <w:sz w:val="24"/>
            <w:szCs w:val="24"/>
          </w:rPr>
          <w:t>&lt;</w:t>
        </w:r>
      </w:ins>
      <w:del w:id="518" w:author="Zach Lessig" w:date="2019-07-29T15:00:00Z">
        <w:r w:rsidRPr="006C7380" w:rsidDel="007677BF">
          <w:rPr>
            <w:rFonts w:ascii="Times New Roman" w:hAnsi="Times New Roman" w:cs="Times New Roman"/>
            <w:b w:val="0"/>
            <w:color w:val="auto"/>
            <w:sz w:val="24"/>
            <w:szCs w:val="24"/>
          </w:rPr>
          <w:delText>=</w:delText>
        </w:r>
      </w:del>
      <w:r w:rsidRPr="006C7380">
        <w:rPr>
          <w:rFonts w:ascii="Times New Roman" w:hAnsi="Times New Roman" w:cs="Times New Roman"/>
          <w:b w:val="0"/>
          <w:color w:val="auto"/>
          <w:sz w:val="24"/>
          <w:szCs w:val="24"/>
        </w:rPr>
        <w:t>0.00</w:t>
      </w:r>
      <w:ins w:id="519" w:author="Zach Lessig" w:date="2019-07-29T15:00:00Z">
        <w:r w:rsidR="007677BF">
          <w:rPr>
            <w:rFonts w:ascii="Times New Roman" w:hAnsi="Times New Roman" w:cs="Times New Roman"/>
            <w:b w:val="0"/>
            <w:color w:val="auto"/>
            <w:sz w:val="24"/>
            <w:szCs w:val="24"/>
          </w:rPr>
          <w:t>1</w:t>
        </w:r>
      </w:ins>
      <w:del w:id="520" w:author="Zach Lessig" w:date="2019-07-29T15:00:00Z">
        <w:r w:rsidRPr="006C7380" w:rsidDel="007677BF">
          <w:rPr>
            <w:rFonts w:ascii="Times New Roman" w:hAnsi="Times New Roman" w:cs="Times New Roman"/>
            <w:b w:val="0"/>
            <w:color w:val="auto"/>
            <w:sz w:val="24"/>
            <w:szCs w:val="24"/>
          </w:rPr>
          <w:delText>07</w:delText>
        </w:r>
      </w:del>
      <w:ins w:id="521" w:author="Zach Lessig" w:date="2019-07-29T10:59:00Z">
        <w:r w:rsidR="008254C2">
          <w:rPr>
            <w:rFonts w:ascii="Times New Roman" w:hAnsi="Times New Roman" w:cs="Times New Roman"/>
            <w:b w:val="0"/>
            <w:color w:val="auto"/>
            <w:sz w:val="24"/>
            <w:szCs w:val="24"/>
          </w:rPr>
          <w:t>.</w:t>
        </w:r>
      </w:ins>
      <w:del w:id="522" w:author="Zach Lessig" w:date="2019-07-29T10:59:00Z">
        <w:r w:rsidRPr="006C7380" w:rsidDel="008254C2">
          <w:rPr>
            <w:rFonts w:ascii="Times New Roman" w:hAnsi="Times New Roman" w:cs="Times New Roman"/>
            <w:b w:val="0"/>
            <w:color w:val="auto"/>
            <w:sz w:val="24"/>
            <w:szCs w:val="24"/>
          </w:rPr>
          <w:delText xml:space="preserve"> from the trout biomass model.</w:delText>
        </w:r>
      </w:del>
    </w:p>
    <w:p w14:paraId="39249E2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16BF9A5D" wp14:editId="4F918ED1">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4CD3FF0E" w14:textId="36459AF4" w:rsidR="002D0F99" w:rsidRPr="006C7380" w:rsidRDefault="002D0F99" w:rsidP="002D0F99">
      <w:pPr>
        <w:pStyle w:val="Caption"/>
        <w:rPr>
          <w:rFonts w:ascii="Times New Roman" w:hAnsi="Times New Roman" w:cs="Times New Roman"/>
          <w:b w:val="0"/>
          <w:color w:val="auto"/>
          <w:sz w:val="24"/>
          <w:szCs w:val="24"/>
        </w:rPr>
      </w:pPr>
      <w:bookmarkStart w:id="523" w:name="_Ref43899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524" w:author="Zach Lessig" w:date="2019-07-30T08:56:00Z">
        <w:r w:rsidR="008657EC">
          <w:rPr>
            <w:rFonts w:ascii="Times New Roman" w:hAnsi="Times New Roman" w:cs="Times New Roman"/>
            <w:noProof/>
            <w:color w:val="auto"/>
            <w:sz w:val="24"/>
            <w:szCs w:val="24"/>
          </w:rPr>
          <w:t>14</w:t>
        </w:r>
      </w:ins>
      <w:del w:id="525" w:author="Zach Lessig" w:date="2019-07-28T15:22:00Z">
        <w:r w:rsidR="00BE6241" w:rsidDel="001C5BA5">
          <w:rPr>
            <w:rFonts w:ascii="Times New Roman" w:hAnsi="Times New Roman" w:cs="Times New Roman"/>
            <w:noProof/>
            <w:color w:val="auto"/>
            <w:sz w:val="24"/>
            <w:szCs w:val="24"/>
          </w:rPr>
          <w:delText>13</w:delText>
        </w:r>
      </w:del>
      <w:r w:rsidRPr="006C7380">
        <w:rPr>
          <w:rFonts w:ascii="Times New Roman" w:hAnsi="Times New Roman" w:cs="Times New Roman"/>
          <w:color w:val="auto"/>
          <w:sz w:val="24"/>
          <w:szCs w:val="24"/>
        </w:rPr>
        <w:fldChar w:fldCharType="end"/>
      </w:r>
      <w:bookmarkEnd w:id="523"/>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Boxplot of log transformed trout biomass by water temperature interacting with canopy openness.  Temperature categories are defined as Low (6.8 – 8.1°C), Mid (8.2 – 9.5°C), and Hi (9.6 – 10.9°C).  Openness categories are defined as Less open (5 – 25% open), and More open (26 - 56% open).  There is an associated general least squares p=0.007</w:t>
      </w:r>
      <w:del w:id="526" w:author="Zach Lessig" w:date="2019-07-29T15:00:00Z">
        <w:r w:rsidRPr="006C7380" w:rsidDel="007677BF">
          <w:rPr>
            <w:rFonts w:ascii="Times New Roman" w:hAnsi="Times New Roman" w:cs="Times New Roman"/>
            <w:b w:val="0"/>
            <w:color w:val="auto"/>
            <w:sz w:val="24"/>
            <w:szCs w:val="24"/>
          </w:rPr>
          <w:delText>1</w:delText>
        </w:r>
      </w:del>
      <w:r w:rsidRPr="006C7380">
        <w:rPr>
          <w:rFonts w:ascii="Times New Roman" w:hAnsi="Times New Roman" w:cs="Times New Roman"/>
          <w:b w:val="0"/>
          <w:color w:val="auto"/>
          <w:sz w:val="24"/>
          <w:szCs w:val="24"/>
        </w:rPr>
        <w:t xml:space="preserve"> from the trout biomass model for the interaction of stream temperature with canopy openness.  Overall there is more biomass at lower temperatures with more biomass under open canopies. </w:t>
      </w:r>
    </w:p>
    <w:p w14:paraId="7BECA176" w14:textId="77777777" w:rsidR="002D0F99" w:rsidRPr="006C7380" w:rsidRDefault="002D0F99" w:rsidP="002D0F99">
      <w:pPr>
        <w:rPr>
          <w:rFonts w:ascii="Times New Roman" w:hAnsi="Times New Roman" w:cs="Times New Roman"/>
        </w:rPr>
      </w:pPr>
    </w:p>
    <w:p w14:paraId="3FFB22DB" w14:textId="459A1520" w:rsidR="002D0F99" w:rsidRPr="006C7380" w:rsidRDefault="002D0F99" w:rsidP="002D0F99">
      <w:pPr>
        <w:keepNext/>
        <w:jc w:val="center"/>
        <w:rPr>
          <w:rFonts w:ascii="Times New Roman" w:hAnsi="Times New Roman" w:cs="Times New Roman"/>
        </w:rPr>
      </w:pPr>
      <w:del w:id="527" w:author="Zach Lessig" w:date="2019-07-29T15:01:00Z">
        <w:r w:rsidRPr="006C7380" w:rsidDel="007677BF">
          <w:rPr>
            <w:rFonts w:ascii="Times New Roman" w:hAnsi="Times New Roman" w:cs="Times New Roman"/>
            <w:noProof/>
          </w:rPr>
          <w:drawing>
            <wp:inline distT="0" distB="0" distL="0" distR="0" wp14:anchorId="1E20C823" wp14:editId="2DC43A31">
              <wp:extent cx="2971800" cy="2971800"/>
              <wp:effectExtent l="0" t="0" r="0" b="0"/>
              <wp:docPr id="47" name="Picture 4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hesis\Rplot12.gpp.fish.tif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del>
      <w:ins w:id="528" w:author="Zach Lessig" w:date="2019-07-29T15:01:00Z">
        <w:r w:rsidR="007677BF" w:rsidRPr="007677B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677BF" w:rsidRPr="007677BF">
          <w:rPr>
            <w:rFonts w:ascii="Times New Roman" w:hAnsi="Times New Roman" w:cs="Times New Roman"/>
            <w:noProof/>
          </w:rPr>
          <w:drawing>
            <wp:inline distT="0" distB="0" distL="0" distR="0" wp14:anchorId="0C6B810B" wp14:editId="71041B59">
              <wp:extent cx="2971800" cy="2971800"/>
              <wp:effectExtent l="0" t="0" r="0" b="0"/>
              <wp:docPr id="7" name="Picture 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Thesis\Rplot12.gpp.fish.tif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ins>
    </w:p>
    <w:p w14:paraId="2074F01F" w14:textId="4A13F7C6" w:rsidR="002D0F99" w:rsidRPr="006C7380" w:rsidRDefault="002D0F99" w:rsidP="002D0F99">
      <w:pPr>
        <w:pStyle w:val="Caption"/>
        <w:rPr>
          <w:rFonts w:ascii="Times New Roman" w:hAnsi="Times New Roman" w:cs="Times New Roman"/>
          <w:b w:val="0"/>
          <w:color w:val="auto"/>
          <w:sz w:val="24"/>
          <w:szCs w:val="24"/>
        </w:rPr>
      </w:pPr>
      <w:bookmarkStart w:id="529" w:name="_Ref2756531"/>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ins w:id="530" w:author="Zach Lessig" w:date="2019-07-30T08:56:00Z">
        <w:r w:rsidR="008657EC">
          <w:rPr>
            <w:rFonts w:ascii="Times New Roman" w:hAnsi="Times New Roman" w:cs="Times New Roman"/>
            <w:noProof/>
            <w:color w:val="auto"/>
            <w:sz w:val="24"/>
            <w:szCs w:val="24"/>
          </w:rPr>
          <w:t>15</w:t>
        </w:r>
      </w:ins>
      <w:del w:id="531" w:author="Zach Lessig" w:date="2019-07-28T15:22:00Z">
        <w:r w:rsidR="00BE6241" w:rsidDel="001C5BA5">
          <w:rPr>
            <w:rFonts w:ascii="Times New Roman" w:hAnsi="Times New Roman" w:cs="Times New Roman"/>
            <w:noProof/>
            <w:color w:val="auto"/>
            <w:sz w:val="24"/>
            <w:szCs w:val="24"/>
          </w:rPr>
          <w:delText>14</w:delText>
        </w:r>
      </w:del>
      <w:r w:rsidRPr="006C7380">
        <w:rPr>
          <w:rFonts w:ascii="Times New Roman" w:hAnsi="Times New Roman" w:cs="Times New Roman"/>
          <w:color w:val="auto"/>
          <w:sz w:val="24"/>
          <w:szCs w:val="24"/>
        </w:rPr>
        <w:fldChar w:fldCharType="end"/>
      </w:r>
      <w:bookmarkEnd w:id="529"/>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Regression of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and trout biomass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showing no significant relationship.  Trout biomass also showed no significance with ER or the PR ratio.</w:t>
      </w:r>
    </w:p>
    <w:p w14:paraId="412C9075" w14:textId="77777777"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Discussion</w:t>
      </w:r>
    </w:p>
    <w:p w14:paraId="44AA6A4E" w14:textId="523E3854" w:rsidR="000A6C3D" w:rsidRPr="006C7380" w:rsidRDefault="002D0F99" w:rsidP="002D0F99">
      <w:pPr>
        <w:spacing w:line="480" w:lineRule="auto"/>
        <w:outlineLvl w:val="0"/>
        <w:rPr>
          <w:rFonts w:ascii="Times New Roman" w:eastAsia="STHupo" w:hAnsi="Times New Roman" w:cs="Times New Roman"/>
        </w:rPr>
      </w:pPr>
      <w:r w:rsidRPr="006C7380">
        <w:rPr>
          <w:rFonts w:ascii="Times New Roman" w:eastAsia="STHupo" w:hAnsi="Times New Roman" w:cs="Times New Roman"/>
          <w:b/>
        </w:rPr>
        <w:tab/>
      </w:r>
      <w:r w:rsidRPr="006C7380">
        <w:rPr>
          <w:rFonts w:ascii="Times New Roman" w:eastAsia="STHupo" w:hAnsi="Times New Roman" w:cs="Times New Roman"/>
        </w:rPr>
        <w:t xml:space="preserve">The primary goal of this study was to explore the relationship between stream metabolism and trout biomass.  Despite finding no relationship between trout biomass and metabolism, I did find that GPP varied by sampling period and increased with stream depth while ER also increased with stream depth and slope but did not vary by sample period.   Trout biomass was positively </w:t>
      </w:r>
      <w:r w:rsidR="000E3DCA" w:rsidRPr="006C7380">
        <w:rPr>
          <w:rFonts w:ascii="Times New Roman" w:eastAsia="STHupo" w:hAnsi="Times New Roman" w:cs="Times New Roman"/>
        </w:rPr>
        <w:t>associated with colder water,</w:t>
      </w:r>
      <w:r w:rsidRPr="006C7380">
        <w:rPr>
          <w:rFonts w:ascii="Times New Roman" w:eastAsia="STHupo" w:hAnsi="Times New Roman" w:cs="Times New Roman"/>
        </w:rPr>
        <w:t xml:space="preserve"> more open canopies</w:t>
      </w:r>
      <w:r w:rsidR="000E3DCA" w:rsidRPr="006C7380">
        <w:rPr>
          <w:rFonts w:ascii="Times New Roman" w:eastAsia="STHupo" w:hAnsi="Times New Roman" w:cs="Times New Roman"/>
        </w:rPr>
        <w:t xml:space="preserve"> and different among catchments</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Although metabolism metrics are frequently related to </w:t>
      </w:r>
      <w:r w:rsidRPr="006C7380">
        <w:rPr>
          <w:rFonts w:ascii="Times New Roman" w:eastAsia="STHupo" w:hAnsi="Times New Roman" w:cs="Times New Roman"/>
        </w:rPr>
        <w:t>PAR, DIN, SRP, and DOC</w:t>
      </w:r>
      <w:r w:rsidRPr="006C7380">
        <w:rPr>
          <w:rFonts w:ascii="Times New Roman" w:hAnsi="Times New Roman" w:cs="Times New Roman"/>
          <w:lang w:eastAsia="ja-JP"/>
        </w:rPr>
        <w:t>, I did not find relationships with those potential predictor variables</w:t>
      </w:r>
      <w:r w:rsidRPr="006C7380">
        <w:rPr>
          <w:rFonts w:ascii="Times New Roman" w:eastAsia="STHupo" w:hAnsi="Times New Roman" w:cs="Times New Roman"/>
        </w:rPr>
        <w:t>.</w:t>
      </w:r>
    </w:p>
    <w:p w14:paraId="77170D01"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GPP</w:t>
      </w:r>
    </w:p>
    <w:p w14:paraId="4A5AD42D" w14:textId="5FF2D971"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Light as PAR is generally the most critical factor for determining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w:t>
      </w:r>
      <w:r w:rsidRPr="006C7380">
        <w:rPr>
          <w:rFonts w:ascii="Times New Roman" w:hAnsi="Times New Roman" w:cs="Times New Roman"/>
        </w:rPr>
        <w:fldChar w:fldCharType="end"/>
      </w:r>
      <w:r w:rsidRPr="006C7380">
        <w:rPr>
          <w:rFonts w:ascii="Times New Roman" w:hAnsi="Times New Roman" w:cs="Times New Roman"/>
        </w:rPr>
        <w:t>.  Limitation of PAR in forested headwater systems is the strongest factor controlling GPP below a threshold of 3.5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lang w:eastAsia="ja-JP"/>
        </w:rPr>
        <w:t xml:space="preserve">, </w:t>
      </w:r>
      <w:r w:rsidRPr="006C7380">
        <w:rPr>
          <w:rFonts w:ascii="Times New Roman" w:hAnsi="Times New Roman" w:cs="Times New Roman"/>
        </w:rPr>
        <w:t xml:space="preserve">and </w:t>
      </w:r>
      <w:r w:rsidRPr="006C7380">
        <w:rPr>
          <w:rFonts w:ascii="Times New Roman" w:hAnsi="Times New Roman" w:cs="Times New Roman"/>
          <w:lang w:eastAsia="ja-JP"/>
        </w:rPr>
        <w:t xml:space="preserve">GPP </w:t>
      </w:r>
      <w:r w:rsidRPr="006C7380">
        <w:rPr>
          <w:rFonts w:ascii="Times New Roman" w:hAnsi="Times New Roman" w:cs="Times New Roman"/>
        </w:rPr>
        <w:t>is severely</w:t>
      </w:r>
      <w:r w:rsidRPr="006C7380">
        <w:rPr>
          <w:rFonts w:ascii="Times New Roman" w:hAnsi="Times New Roman" w:cs="Times New Roman"/>
          <w:lang w:eastAsia="ja-JP"/>
        </w:rPr>
        <w:t xml:space="preserve"> light-</w:t>
      </w:r>
      <w:r w:rsidRPr="006C7380">
        <w:rPr>
          <w:rFonts w:ascii="Times New Roman" w:hAnsi="Times New Roman" w:cs="Times New Roman"/>
        </w:rPr>
        <w:t>limited below 2.2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All but one of my sites were at or below 2.2 mol PAR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with the highest being at the 3.5 mol threshold (</w:t>
      </w:r>
      <w:r w:rsidRPr="006C7380">
        <w:rPr>
          <w:rFonts w:ascii="Times New Roman" w:hAnsi="Times New Roman" w:cs="Times New Roman"/>
        </w:rPr>
        <w:fldChar w:fldCharType="begin"/>
      </w:r>
      <w:r w:rsidRPr="006C7380">
        <w:rPr>
          <w:rFonts w:ascii="Times New Roman" w:hAnsi="Times New Roman" w:cs="Times New Roman"/>
        </w:rPr>
        <w:instrText xml:space="preserve"> REF _Ref5793795 \h  \* MERGEFORMAT </w:instrText>
      </w:r>
      <w:r w:rsidRPr="006C7380">
        <w:rPr>
          <w:rFonts w:ascii="Times New Roman" w:hAnsi="Times New Roman" w:cs="Times New Roman"/>
        </w:rPr>
      </w:r>
      <w:r w:rsidRPr="006C7380">
        <w:rPr>
          <w:rFonts w:ascii="Times New Roman" w:hAnsi="Times New Roman" w:cs="Times New Roman"/>
        </w:rPr>
        <w:fldChar w:fldCharType="separate"/>
      </w:r>
      <w:ins w:id="532"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4</w:t>
        </w:r>
      </w:ins>
      <w:del w:id="533"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3</w:delText>
        </w:r>
      </w:del>
      <w:r w:rsidRPr="006C7380">
        <w:rPr>
          <w:rFonts w:ascii="Times New Roman" w:hAnsi="Times New Roman" w:cs="Times New Roman"/>
        </w:rPr>
        <w:fldChar w:fldCharType="end"/>
      </w:r>
      <w:r w:rsidRPr="006C7380">
        <w:rPr>
          <w:rFonts w:ascii="Times New Roman" w:hAnsi="Times New Roman" w:cs="Times New Roman"/>
        </w:rPr>
        <w:t xml:space="preserve">C).  In this regard, all of the streams in my study were almost certainly light limited with respect to GPP.  A recent study of stream metabolism by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in a similar environment to my study sites and using similar methodology as this study found mean GPP of 0.67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associated with mean PAR of 18.6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with no</w:t>
      </w:r>
      <w:ins w:id="534" w:author="Zach Lessig" w:date="2019-07-29T11:00:00Z">
        <w:r w:rsidR="00721B5F">
          <w:rPr>
            <w:rFonts w:ascii="Times New Roman" w:hAnsi="Times New Roman" w:cs="Times New Roman"/>
          </w:rPr>
          <w:t xml:space="preserve"> PAR</w:t>
        </w:r>
      </w:ins>
      <w:r w:rsidRPr="006C7380">
        <w:rPr>
          <w:rFonts w:ascii="Times New Roman" w:hAnsi="Times New Roman" w:cs="Times New Roman"/>
        </w:rPr>
        <w:t xml:space="preserve"> values below the light limitation threshold.  In comparison, the mean GPP value I estimated across sites was 0.20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_Ref5869245 \h  \* MERGEFORMAT </w:instrText>
      </w:r>
      <w:r w:rsidRPr="006C7380">
        <w:rPr>
          <w:rFonts w:ascii="Times New Roman" w:hAnsi="Times New Roman" w:cs="Times New Roman"/>
        </w:rPr>
      </w:r>
      <w:r w:rsidRPr="006C7380">
        <w:rPr>
          <w:rFonts w:ascii="Times New Roman" w:hAnsi="Times New Roman" w:cs="Times New Roman"/>
        </w:rPr>
        <w:fldChar w:fldCharType="separate"/>
      </w:r>
      <w:ins w:id="535"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6</w:t>
        </w:r>
      </w:ins>
      <w:del w:id="536"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5</w:delText>
        </w:r>
      </w:del>
      <w:r w:rsidRPr="006C7380">
        <w:rPr>
          <w:rFonts w:ascii="Times New Roman" w:hAnsi="Times New Roman" w:cs="Times New Roman"/>
        </w:rPr>
        <w:fldChar w:fldCharType="end"/>
      </w:r>
      <w:r w:rsidRPr="006C7380">
        <w:rPr>
          <w:rFonts w:ascii="Times New Roman" w:hAnsi="Times New Roman" w:cs="Times New Roman"/>
        </w:rPr>
        <w:t>) with a mean PAR of 0.9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with all but one value at or below the severe light limitation threshold.  Another study of small forested headwater streams found annual GPP rates of 1.38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although during the period of deciduous canopy closure, the rates were lower, around 0.5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(value inferred from graph;</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{"citationID":"KjIhOlrf","properties":{"formattedCitation":"(Roberts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 Roberts et al. 2007)</w:t>
      </w:r>
      <w:r w:rsidRPr="006C7380">
        <w:rPr>
          <w:rFonts w:ascii="Times New Roman" w:hAnsi="Times New Roman" w:cs="Times New Roman"/>
        </w:rPr>
        <w:fldChar w:fldCharType="end"/>
      </w:r>
      <w:r w:rsidRPr="006C7380">
        <w:rPr>
          <w:rFonts w:ascii="Times New Roman" w:hAnsi="Times New Roman" w:cs="Times New Roman"/>
        </w:rPr>
        <w:t>.  Larger, more open rivers may have GPP as high as 22.1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but some rates may be as low as 0.3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which may be due to large amounts of turbidity blocking light from reaching the stream bed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{"citationID":"9lzdZ2CU","properties":{"formattedCitation":"(Hall et al. 2015; Hall et al. 2016)","plainCitation":"(Hall et al. 2015; Hall et al. 2016)","noteIndex":0},"citationItems":[{"id":342,"uris":["http://zotero.org/users/local/WH62bQVK/items/Q9KI9R4T"],"uri":["http://zotero.org/users/local/WH62bQVK/items/Q9KI9R4T"],"itemData":{"id":342,"type":"article-journal","title":"Turbidity, light, temperature, and hydropeaking control primary productivity in the Colorado River, Grand Canyon: Semimechanistic modeling of daily GPP","container-title":"Limnology and Oceanography","page":"512-526","volume":"60","issue":"2","source":"DOI.org (Crossref)","abstract":"Dams and river regulation greatly alter the downstream environment for gross primary production (GPP) because of changes in water clarity, ﬂow, and temperature regimes. We estimated reach-scale GPP in ﬁve locations of the regulated Colorado River in Grand Canyon using an open channel model of dissolved oxygen. Benthic GPP dominates in Grand Canyon due to fast transport times and low pelagic algal biomass. In one location, we used a 738 days time series of GPP to identify the relative contribution of different physical controls of GPP. We developed both linear and semimechanistic time series models that account for unmeasured temporal covariance due to factors such as algal biomass dynamics. GPP varied from 0 g O2 m22 d21 to 3.0 g O2 m22 d21 with a relatively low annual average of 0.8 g O2 m22 d21. Semimechanistic models ﬁt the data better than linear models and demonstrated that variation in turbidity primarily controlled GPP. Lower solar insolation during winter and from cloud cover lowered GPP much further. Hydropeaking lowered GPP but only during turbid conditions. Using the best model and parameter values, the model accurately predicted seasonal estimates of GPP at 3 of 4 upriver sites and outperformed the linear model at all sites; discrepancies were likely from higher algal biomass at upstream sites. This modeling approach can predict how changes in physical controls will affect relative rates of GPP throughout the 385 km segment of the Colorado River in Grand Canyon and can be easily applied to other streams and rivers.","DOI":"10.1002/lno.10031","ISSN":"00243590","title-short":"Turbidity, light, temperature, and hydropeaking control primary productivity in the Colorado River, Grand Canyon","journalAbbreviation":"Limnol. Oceanogr.","language":"en","author":[{"family":"Hall","given":"Robert O."},{"family":"Yackulic","given":"Charles B."},{"family":"Kennedy","given":"Theodore A."},{"family":"Yard","given":"Michael D."},{"family":"Rosi-Marshall","given":"Emma J."},{"family":"Voichick","given":"Nicholas"},{"family":"Behn","given":"Kathrine E."}],"issued":{"date-parts":[["2015",3]]}}},{"id":72,"uris":["http://zotero.org/users/local/WH62bQVK/items/W8W9U5RB"],"uri":["http://zotero.org/users/local/WH62bQVK/items/W8W9U5RB"],"itemData":{"id":72,"type":"article-journal","title":"Metabolism,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2015; Hall et al. 2016)</w:t>
      </w:r>
      <w:r w:rsidRPr="006C7380">
        <w:rPr>
          <w:rFonts w:ascii="Times New Roman" w:hAnsi="Times New Roman" w:cs="Times New Roman"/>
        </w:rPr>
        <w:fldChar w:fldCharType="end"/>
      </w:r>
      <w:r w:rsidRPr="006C7380">
        <w:rPr>
          <w:rFonts w:ascii="Times New Roman" w:hAnsi="Times New Roman" w:cs="Times New Roman"/>
        </w:rPr>
        <w:t xml:space="preserve">.  The PAR and GPP values from my data generally indicate light limitation. </w:t>
      </w:r>
    </w:p>
    <w:p w14:paraId="198AA315" w14:textId="122AA9BF"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Whereas I found a positive relationship between stream depth and GPP (Figure 6), others have found that GPP increases with catchment area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{"citationID":"CJgtbA42","properties":{"formattedCitation":"(Lamberti and Steinman 1997; Finlay 2011; Mejia et al. 2018)","plainCitation":"(Lamberti and Steinman 1997; Finlay 2011; Mejia et al. 2018)","noteIndex":0},"citationItems":[{"id":82,"uris":["http://zotero.org/users/local/WH62bQVK/items/H7GP8NWX"],"uri":["http://zotero.org/users/local/WH62bQVK/items/H7GP8NWX"],"itemData":{"id":82,"type":"article-journal","title":"A Comparison of Primary Production in Stream Ecosystems","container-title":"Journal of the North American Benthological Society","page":"95-104","volume":"16","issue":"1","source":"journals.uchicago.edu (Atypon)","DOI":"10.2307/1468241","ISSN":"0887-3593","journalAbbreviation":"Journal of the North American Benthological Society","author":[{"family":"Lamberti","given":"Gary A."},{"family":"Steinman","given":"Alan D."}],"issued":{"date-parts":[["1997",3,1]]}}},{"id":344,"uris":["http://zotero.org/users/local/WH62bQVK/items/N3LWUK4V"],"uri":["http://zotero.org/users/local/WH62bQVK/items/N3LWUK4V"],"itemData":{"id":344,"type":"article-journal","title":"Stream size and human influences on ecosystem production in river networks","container-title":"Ecosphere","page":"art87","volume":"2","issue":"8","source":"DOI.org (Crossref)","abstract":"The quality and amount of productivity plays a central role in determining community structure and biogeochemical dynamics in ecosystems. Humans have altered river ecosystems in multiple ways that are likely to influence annual rates of ecosystem productivity and metabolism, but the net affects of such modifications on these processes are poorly known, especially at annual scales. An analysis of annual, whole ecosystem productivity for over 200 streams and rivers shows that human activities shift the amount, quality, and spatial distribution of production in river networks via enrichment of resources that limit autotrophic production. Human actions increased primary production to a greater degree than heterotrophic respiration, shifting streams (i.e., sites ,100 km2 watershed area) toward greater autochthony. Whereas human activities change multiple aspects of environmental conditions in streams, and often result in habitat degradation, reduction in biodiversity, and elevated contaminants, these analyses show that primary and secondary productivity of strongly impacted streams increased by over 600% relative to reference (pristine/lightly modified) sites due to increased resource availability and quality. A human-driven increase in autotrophic-based production is thus likely a major factor in ongoing global shifts in biodiversity, trophic dynamics and element cycling in streams.","DOI":"10.1890/ES11-00071.1","ISSN":"2150-8925","journalAbbreviation":"Ecosphere","language":"en","author":[{"family":"Finlay","given":"Jacques C."}],"issued":{"date-parts":[["2011",8]]}}},{"id":43,"uris":["http://zotero.org/users/local/WH62bQVK/items/QJQLQ9C9"],"uri":["http://zotero.org/users/local/WH62bQVK/items/QJQLQ9C9"],"itemData":{"id":43,"type":"article-journal","title":"Stream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(Lamberti and Steinman 1997; Finlay 2011; Mejia et al. 2018)</w:t>
      </w:r>
      <w:r w:rsidRPr="006C7380">
        <w:rPr>
          <w:rFonts w:ascii="Times New Roman" w:hAnsi="Times New Roman" w:cs="Times New Roman"/>
        </w:rPr>
        <w:fldChar w:fldCharType="end"/>
      </w:r>
      <w:r w:rsidRPr="006C7380">
        <w:rPr>
          <w:rFonts w:ascii="Times New Roman" w:hAnsi="Times New Roman" w:cs="Times New Roman"/>
        </w:rPr>
        <w:t xml:space="preserve">.  Given that stream depth generally increases with catchment area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{"citationID":"6B2LXPy6","properties":{"formattedCitation":"(Pedersen 2019)","plainCitation":"(Pedersen 2019)","noteIndex":0},"citationItems":[{"id":354,"uris":["http://zotero.org/users/local/WH62bQVK/items/BMRUVJR7"],"uri":["http://zotero.org/users/local/WH62bQVK/items/BMRUVJR7"],"itemData":{"id":354,"type":"article-journal","title":"Physical habitat structure in lowland streams and effects of disturbance","author":[{"family":"Pedersen","given":"Morten"}],"issued":{"date-parts":[["2019"]]}}}],"schema":"https://github.com/citation-style-language/schema/raw/master/csl-citation.json"}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(Pedersen 2019)</w:t>
      </w:r>
      <w:r w:rsidRPr="006C7380">
        <w:rPr>
          <w:rFonts w:ascii="Times New Roman" w:hAnsi="Times New Roman" w:cs="Times New Roman"/>
        </w:rPr>
        <w:fldChar w:fldCharType="end"/>
      </w:r>
      <w:r w:rsidRPr="006C7380">
        <w:rPr>
          <w:rFonts w:ascii="Times New Roman" w:hAnsi="Times New Roman" w:cs="Times New Roman"/>
        </w:rPr>
        <w:t>, my findings are congruent with theirs</w:t>
      </w:r>
      <w:r w:rsidRPr="006C7380">
        <w:rPr>
          <w:rFonts w:ascii="Times New Roman" w:hAnsi="Times New Roman" w:cs="Times New Roman"/>
          <w:lang w:eastAsia="ja-JP"/>
        </w:rPr>
        <w:t>,</w:t>
      </w:r>
      <w:r w:rsidRPr="006C7380">
        <w:rPr>
          <w:rFonts w:ascii="Times New Roman" w:hAnsi="Times New Roman" w:cs="Times New Roman"/>
        </w:rPr>
        <w:t xml:space="preserve"> however, my study streams likely had much smaller catchment areas overall</w:t>
      </w:r>
      <w:ins w:id="537" w:author="Zach Lessig" w:date="2019-07-29T11:02:00Z">
        <w:r w:rsidR="00721B5F">
          <w:rPr>
            <w:rFonts w:ascii="Times New Roman" w:hAnsi="Times New Roman" w:cs="Times New Roman"/>
          </w:rPr>
          <w:t>,</w:t>
        </w:r>
      </w:ins>
      <w:r w:rsidRPr="006C7380">
        <w:rPr>
          <w:rFonts w:ascii="Times New Roman" w:hAnsi="Times New Roman" w:cs="Times New Roman"/>
        </w:rPr>
        <w:t xml:space="preserve"> considering mean stream discharge in my sites was 237x less (17.7 vs 420.2 L s</w:t>
      </w:r>
      <w:r w:rsidRPr="006C7380">
        <w:rPr>
          <w:rFonts w:ascii="Times New Roman" w:hAnsi="Times New Roman" w:cs="Times New Roman"/>
          <w:vertAlign w:val="superscript"/>
        </w:rPr>
        <w:t>-1</w:t>
      </w:r>
      <w:r w:rsidRPr="006C7380">
        <w:rPr>
          <w:rFonts w:ascii="Times New Roman" w:hAnsi="Times New Roman" w:cs="Times New Roman"/>
        </w:rPr>
        <w:t>) than those in Mejia et al. (2018).  The relationship with stream depth might suggest that</w:t>
      </w:r>
      <w:ins w:id="538" w:author="Zach Lessig" w:date="2019-07-29T11:02:00Z">
        <w:r w:rsidR="00721B5F">
          <w:rPr>
            <w:rFonts w:ascii="Times New Roman" w:hAnsi="Times New Roman" w:cs="Times New Roman"/>
          </w:rPr>
          <w:t xml:space="preserve"> </w:t>
        </w:r>
      </w:ins>
      <w:del w:id="539" w:author="Zach Lessig" w:date="2019-07-29T11:02:00Z">
        <w:r w:rsidRPr="006C7380" w:rsidDel="00721B5F">
          <w:rPr>
            <w:rFonts w:ascii="Times New Roman" w:hAnsi="Times New Roman" w:cs="Times New Roman"/>
          </w:rPr>
          <w:delText xml:space="preserve"> bigger </w:delText>
        </w:r>
      </w:del>
      <w:r w:rsidRPr="006C7380">
        <w:rPr>
          <w:rFonts w:ascii="Times New Roman" w:hAnsi="Times New Roman" w:cs="Times New Roman"/>
        </w:rPr>
        <w:t xml:space="preserve">streams </w:t>
      </w:r>
      <w:ins w:id="540" w:author="Zach Lessig" w:date="2019-07-29T11:02:00Z">
        <w:r w:rsidR="00721B5F">
          <w:rPr>
            <w:rFonts w:ascii="Times New Roman" w:hAnsi="Times New Roman" w:cs="Times New Roman"/>
          </w:rPr>
          <w:t xml:space="preserve">with higher discharge </w:t>
        </w:r>
      </w:ins>
      <w:r w:rsidRPr="006C7380">
        <w:rPr>
          <w:rFonts w:ascii="Times New Roman" w:hAnsi="Times New Roman" w:cs="Times New Roman"/>
        </w:rPr>
        <w:t xml:space="preserve">have more light penetration to relieve light limitation, but this pattern was not reflected in PAR or canopy openness </w:t>
      </w:r>
      <w:ins w:id="541" w:author="Zach Lessig" w:date="2019-07-29T11:03:00Z">
        <w:r w:rsidR="00721B5F">
          <w:rPr>
            <w:rFonts w:ascii="Times New Roman" w:hAnsi="Times New Roman" w:cs="Times New Roman"/>
          </w:rPr>
          <w:t>among the streams I studied</w:t>
        </w:r>
      </w:ins>
      <w:del w:id="542" w:author="Zach Lessig" w:date="2019-07-29T11:03:00Z">
        <w:r w:rsidRPr="006C7380" w:rsidDel="00721B5F">
          <w:rPr>
            <w:rFonts w:ascii="Times New Roman" w:hAnsi="Times New Roman" w:cs="Times New Roman"/>
          </w:rPr>
          <w:delText xml:space="preserve">in my data </w:delText>
        </w:r>
        <w:r w:rsidRPr="006C7380" w:rsidDel="00721B5F">
          <w:rPr>
            <w:rFonts w:ascii="Times New Roman" w:hAnsi="Times New Roman" w:cs="Times New Roman"/>
          </w:rPr>
          <w:fldChar w:fldCharType="begin"/>
        </w:r>
        <w:r w:rsidRPr="006C7380" w:rsidDel="00721B5F">
          <w:rPr>
            <w:rFonts w:ascii="Times New Roman" w:hAnsi="Times New Roman" w:cs="Times New Roman"/>
          </w:rPr>
          <w:delInstrText xml:space="preserve"> ADDIN ZOTERO_ITEM CSL_CITATION {"citationID":"aizxJDUS","properties":{"formattedCitation":"(Mejia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delInstrText>
        </w:r>
        <w:r w:rsidRPr="006C7380" w:rsidDel="00721B5F">
          <w:rPr>
            <w:rFonts w:ascii="Times New Roman" w:hAnsi="Times New Roman" w:cs="Times New Roman"/>
          </w:rPr>
          <w:fldChar w:fldCharType="separate"/>
        </w:r>
        <w:r w:rsidRPr="006C7380" w:rsidDel="00721B5F">
          <w:rPr>
            <w:rFonts w:ascii="Times New Roman" w:hAnsi="Times New Roman" w:cs="Times New Roman"/>
          </w:rPr>
          <w:delText>(Mejia et al. 2018)</w:delText>
        </w:r>
        <w:r w:rsidRPr="006C7380" w:rsidDel="00721B5F">
          <w:rPr>
            <w:rFonts w:ascii="Times New Roman" w:hAnsi="Times New Roman" w:cs="Times New Roman"/>
          </w:rPr>
          <w:fldChar w:fldCharType="end"/>
        </w:r>
      </w:del>
      <w:r w:rsidRPr="006C7380">
        <w:rPr>
          <w:rFonts w:ascii="Times New Roman" w:hAnsi="Times New Roman" w:cs="Times New Roman"/>
        </w:rPr>
        <w:t>.</w:t>
      </w:r>
    </w:p>
    <w:p w14:paraId="769F2335" w14:textId="73E6218C"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GPP is also frequently limited by inorganic N availability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{"citationID":"Pi8iVYJ5","properties":{"formattedCitation":"(Bernot et al. 2010; Jarvie et al. 2018)","plainCitation":"(Bernot et al. 2010; Jarvie et al. 2018)","noteIndex":0},"citationItems":[{"id":179,"uris":["http://zotero.org/users/local/WH62bQVK/items/P7YQB3FP"],"uri":["http://zotero.org/users/local/WH62bQVK/items/P7YQB3FP"],"itemData":{"id":179,"type":"article-journal","title":"Inter-regional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 Jarvie et al. 2018)</w:t>
      </w:r>
      <w:r w:rsidRPr="006C7380">
        <w:rPr>
          <w:rFonts w:ascii="Times New Roman" w:hAnsi="Times New Roman" w:cs="Times New Roman"/>
        </w:rPr>
        <w:fldChar w:fldCharType="end"/>
      </w:r>
      <w:r w:rsidRPr="006C7380">
        <w:rPr>
          <w:rFonts w:ascii="Times New Roman" w:hAnsi="Times New Roman" w:cs="Times New Roman"/>
        </w:rPr>
        <w:t>.  An extensive study of temperate streams in the USA suggests that DIN below 0.04 mg N L</w:t>
      </w:r>
      <w:r w:rsidRPr="006C7380">
        <w:rPr>
          <w:rFonts w:ascii="Times New Roman" w:hAnsi="Times New Roman" w:cs="Times New Roman"/>
          <w:vertAlign w:val="superscript"/>
        </w:rPr>
        <w:t>-1</w:t>
      </w:r>
      <w:r w:rsidRPr="006C7380">
        <w:rPr>
          <w:rFonts w:ascii="Times New Roman" w:hAnsi="Times New Roman" w:cs="Times New Roman"/>
        </w:rPr>
        <w:t xml:space="preserve"> suppresses chlorophyll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(Dodds et al. 2002)</w:t>
      </w:r>
      <w:r w:rsidRPr="006C7380">
        <w:rPr>
          <w:rFonts w:ascii="Times New Roman" w:hAnsi="Times New Roman" w:cs="Times New Roman"/>
        </w:rPr>
        <w:fldChar w:fldCharType="end"/>
      </w:r>
      <w:r w:rsidRPr="006C7380">
        <w:rPr>
          <w:rFonts w:ascii="Times New Roman" w:hAnsi="Times New Roman" w:cs="Times New Roman"/>
        </w:rPr>
        <w:t>, which is often used as a proxy for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Ryther 1956)</w:t>
      </w:r>
      <w:r w:rsidRPr="006C7380">
        <w:rPr>
          <w:rFonts w:ascii="Times New Roman" w:hAnsi="Times New Roman" w:cs="Times New Roman"/>
        </w:rPr>
        <w:fldChar w:fldCharType="end"/>
      </w:r>
      <w:r w:rsidRPr="006C7380">
        <w:rPr>
          <w:rFonts w:ascii="Times New Roman" w:hAnsi="Times New Roman" w:cs="Times New Roman"/>
        </w:rPr>
        <w:t>.  The mean DIN I report was 0.02 mg N L</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ins w:id="543"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5</w:t>
        </w:r>
      </w:ins>
      <w:del w:id="544"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4</w:delText>
        </w:r>
      </w:del>
      <w:r w:rsidRPr="006C7380">
        <w:rPr>
          <w:rFonts w:ascii="Times New Roman" w:hAnsi="Times New Roman" w:cs="Times New Roman"/>
        </w:rPr>
        <w:fldChar w:fldCharType="end"/>
      </w:r>
      <w:r w:rsidRPr="006C7380">
        <w:rPr>
          <w:rFonts w:ascii="Times New Roman" w:hAnsi="Times New Roman" w:cs="Times New Roman"/>
        </w:rPr>
        <w:t xml:space="preserve">A), but because my reported DIN was artificially inflated to account for poor detection limit the actual mean was less.  This suggests that DIN concentrations in these streams are also limiting GPP despite the likelihood of primary limitation by PAR, similar to what others have found in the Klamath River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{"citationID":"kJNmPjGk","properties":{"formattedCitation":"(Genzoli and Hall 2016)","plainCitation":"(Genzoli and Hall 2016)","noteIndex":0},"citationItems":[{"id":348,"uris":["http://zotero.org/users/local/WH62bQVK/items/HMIXSVAD"],"uri":["http://zotero.org/users/local/WH62bQVK/items/HMIXSVAD"],"itemData":{"id":348,"type":"article-journal","title":"Shifts in Klamath River metabolism following a reservoir cyanobacterial bloom","container-title":"Freshwater Science","page":"795-809","volume":"35","issue":"3","source":"journals.uchicago.edu (Atypon)","abstract":"Sources of C and the location of production in rivers can influence trophic state. Despite major alterations to large rivers, data describing metabolic balance and partitioning in these rivers are sparse. We quantified ecosystem metabolism in the Lower Klamath River, USA, before and after a reservoir-derived cyanobacterial bloom. We calculated daily whole-river metabolism at 3 reaches on the Klamath River below Iron Gate Dam from May–October 2012. We measured planktonic metabolism biweekly from June to October to partition the source (planktonic or benthic) of whole-river gross primary production (GPPTotal) and ecosystem respiration (ERTotal) prior to and during the cyanobacterial bloom. Whole-river ecosystem metabolism in the Klamath River varied seasonally, with low GPPTotal and ERTotal in spring and autumn (May, June, October means = 4.4, –2.9 g O2 m−2 d−1), and high GPPTotal and ERTotal during summer (July–September means = 8.0, –6.8 g O2 m−2 d−1). Within sites, daily variation in ERTotal was coupled with daily variation in GPPTotal, suggesting a dominant role of autotrophs in ERTotal. Average rates of GPPTotal declined from up- to downriver sites, driving parallel declines in net ecosystem production. After the bloom, planktonic production and respiration increased 2–4× over nonbloom rates, whereas whole-river metabolism was relatively stable because of compensatory declines in benthic metabolism. Minimum daily dissolved O2 concentration (DO) declined with increasing GPPTotal. This pattern strengthened during the bloom, showing that DO, a regulated water-quality variable, was tightly linked to C-cycling processes in the river. The bloom changed the location (planktonic vs benthic) of production and respiration in the river and decreased DO minima, but not rates of whole-river metabolism. Location of primary production had only subtle effects on ecosystem metabolism compared to seasonal changes in metabolism.","DOI":"10.1086/687752","ISSN":"2161-9549","journalAbbreviation":"Freshwater Science","author":[{"family":"Genzoli","given":"Laurel"},{"family":"Hall","given":"Robert O."}],"issued":{"date-parts":[["2016",6,17]]}}}],"schema":"https://github.com/citation-style-language/schema/raw/master/csl-citation.json"}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(Genzoli and Hall 2016)</w:t>
      </w:r>
      <w:r w:rsidRPr="006C7380">
        <w:rPr>
          <w:rFonts w:ascii="Times New Roman" w:hAnsi="Times New Roman" w:cs="Times New Roman"/>
        </w:rPr>
        <w:fldChar w:fldCharType="end"/>
      </w:r>
      <w:r w:rsidRPr="006C7380">
        <w:rPr>
          <w:rFonts w:ascii="Times New Roman" w:hAnsi="Times New Roman" w:cs="Times New Roman"/>
        </w:rPr>
        <w:t xml:space="preserve">.  Moreover, metabolism estimates and nutrient limitation analysis in some of the same streams indicates a combination of light and N limitation of GPP (Arango et al. unpublished).  Co-limitation by DIN and PAR may explain the lack of relationship between GPP and PAR in my dataset.    </w:t>
      </w:r>
    </w:p>
    <w:p w14:paraId="5216AC80" w14:textId="7BEF004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While N is often important, some studies have found a positive relationship between SRP and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2001)</w:t>
      </w:r>
      <w:r w:rsidRPr="006C7380">
        <w:rPr>
          <w:rFonts w:ascii="Times New Roman" w:hAnsi="Times New Roman" w:cs="Times New Roman"/>
        </w:rPr>
        <w:fldChar w:fldCharType="end"/>
      </w:r>
      <w:r w:rsidRPr="006C7380">
        <w:rPr>
          <w:rFonts w:ascii="Times New Roman" w:hAnsi="Times New Roman" w:cs="Times New Roman"/>
        </w:rPr>
        <w:t xml:space="preserve"> although SRP may limit GPP only at very low concentrations</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 (Bernot et al. 2010)</w:t>
      </w:r>
      <w:r w:rsidRPr="006C7380">
        <w:rPr>
          <w:rFonts w:ascii="Times New Roman" w:hAnsi="Times New Roman" w:cs="Times New Roman"/>
        </w:rPr>
        <w:fldChar w:fldCharType="end"/>
      </w:r>
      <w:r w:rsidRPr="006C7380">
        <w:rPr>
          <w:rFonts w:ascii="Times New Roman" w:hAnsi="Times New Roman" w:cs="Times New Roman"/>
        </w:rPr>
        <w:t>.  In eastern Washington, SRP may be less important for GPP given some sites in the Methow River have reasonably high GPP (2.53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at low SRP concentrations (0.002 mg P L</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It is also unclear at what point SRP becomes limiting because the mechanism likely involves the ratio of DIN:SRP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(Kominoski et al. 2018</w:t>
      </w:r>
      <w:r w:rsidRPr="006C7380">
        <w:rPr>
          <w:rFonts w:ascii="Times New Roman" w:hAnsi="Times New Roman" w:cs="Times New Roman"/>
        </w:rPr>
        <w:fldChar w:fldCharType="end"/>
      </w:r>
      <w:r w:rsidRPr="006C7380">
        <w:rPr>
          <w:rFonts w:ascii="Times New Roman" w:hAnsi="Times New Roman" w:cs="Times New Roman"/>
        </w:rPr>
        <w:t>).  For example, DIN in my study streams was very low as was GPP despite reasonably high SRP concentrations (0.022 mg P L</w:t>
      </w:r>
      <w:r w:rsidRPr="006C7380">
        <w:rPr>
          <w:rFonts w:ascii="Times New Roman" w:hAnsi="Times New Roman" w:cs="Times New Roman"/>
          <w:vertAlign w:val="superscript"/>
        </w:rPr>
        <w:t>-1</w:t>
      </w:r>
      <w:r w:rsidRPr="006C7380">
        <w:rPr>
          <w:rFonts w:ascii="Times New Roman" w:hAnsi="Times New Roman" w:cs="Times New Roman"/>
        </w:rPr>
        <w:t xml:space="preserve">) matching what other studies have found in headwaters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(Johnson et al. 2009)</w:t>
      </w:r>
      <w:r w:rsidRPr="006C7380">
        <w:rPr>
          <w:rFonts w:ascii="Times New Roman" w:hAnsi="Times New Roman" w:cs="Times New Roman"/>
        </w:rPr>
        <w:fldChar w:fldCharType="end"/>
      </w:r>
      <w:r w:rsidRPr="006C7380">
        <w:rPr>
          <w:rFonts w:ascii="Times New Roman" w:hAnsi="Times New Roman" w:cs="Times New Roman"/>
        </w:rPr>
        <w:t>.  Overall, the balance of evidence suggests that GPP in my study streams was limited by low light and/or inorganic N availability</w:t>
      </w:r>
      <w:ins w:id="545" w:author="Zach Lessig" w:date="2019-07-29T14:54:00Z">
        <w:r w:rsidR="00D27900">
          <w:rPr>
            <w:rFonts w:ascii="Times New Roman" w:hAnsi="Times New Roman" w:cs="Times New Roman"/>
          </w:rPr>
          <w:t>, not SRP.</w:t>
        </w:r>
      </w:ins>
      <w:del w:id="546" w:author="Zach Lessig" w:date="2019-07-29T14:54:00Z">
        <w:r w:rsidRPr="006C7380" w:rsidDel="00D27900">
          <w:rPr>
            <w:rFonts w:ascii="Times New Roman" w:hAnsi="Times New Roman" w:cs="Times New Roman"/>
          </w:rPr>
          <w:delText>.</w:delText>
        </w:r>
      </w:del>
    </w:p>
    <w:p w14:paraId="4AE49B44" w14:textId="66A4BBCA" w:rsidR="002D0F99" w:rsidDel="000A6C3D" w:rsidRDefault="002D0F99" w:rsidP="000A6C3D">
      <w:pPr>
        <w:spacing w:line="480" w:lineRule="auto"/>
        <w:ind w:firstLine="720"/>
        <w:rPr>
          <w:del w:id="547" w:author="Zach Lessig" w:date="2019-07-29T15:27:00Z"/>
          <w:rFonts w:ascii="Times New Roman" w:hAnsi="Times New Roman" w:cs="Times New Roman"/>
        </w:rPr>
        <w:pPrChange w:id="548" w:author="Zach Lessig" w:date="2019-07-29T15:27:00Z">
          <w:pPr>
            <w:spacing w:line="480" w:lineRule="auto"/>
          </w:pPr>
        </w:pPrChange>
      </w:pPr>
      <w:r w:rsidRPr="006C7380">
        <w:rPr>
          <w:rFonts w:ascii="Times New Roman" w:hAnsi="Times New Roman" w:cs="Times New Roman"/>
        </w:rPr>
        <w:t xml:space="preserve">Comparing the headwater streams in my study to those from a larger river system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{"citationID":"ussDrypp","properties":{"formattedCitation":"(Mejia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Mejia et al. 2018)</w:t>
      </w:r>
      <w:r w:rsidRPr="006C7380">
        <w:rPr>
          <w:rFonts w:ascii="Times New Roman" w:hAnsi="Times New Roman" w:cs="Times New Roman"/>
        </w:rPr>
        <w:fldChar w:fldCharType="end"/>
      </w:r>
      <w:r w:rsidRPr="006C7380">
        <w:rPr>
          <w:rFonts w:ascii="Times New Roman" w:hAnsi="Times New Roman" w:cs="Times New Roman"/>
        </w:rPr>
        <w:t xml:space="preserve"> may not be entirely warranted</w:t>
      </w:r>
      <w:ins w:id="549" w:author="Zach Lessig" w:date="2019-07-29T11:20:00Z">
        <w:r w:rsidR="00426E95">
          <w:rPr>
            <w:rFonts w:ascii="Times New Roman" w:hAnsi="Times New Roman" w:cs="Times New Roman"/>
          </w:rPr>
          <w:t>,</w:t>
        </w:r>
      </w:ins>
      <w:r w:rsidRPr="006C7380">
        <w:rPr>
          <w:rFonts w:ascii="Times New Roman" w:hAnsi="Times New Roman" w:cs="Times New Roman"/>
        </w:rPr>
        <w:t xml:space="preserve"> however there is little else to compare with my measured values.  The majority of studies involving stream metabolism are conducted in much larger systems or very different habitats.  Some studies are of forested headwaters and use similar methodology but the region is very dissimilar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deciduous forest in Tennessee; Roberts et al. 2007)</w:t>
      </w:r>
      <w:r w:rsidRPr="006C7380">
        <w:rPr>
          <w:rFonts w:ascii="Times New Roman" w:hAnsi="Times New Roman" w:cs="Times New Roman"/>
        </w:rPr>
        <w:fldChar w:fldCharType="end"/>
      </w:r>
      <w:r w:rsidRPr="006C7380">
        <w:rPr>
          <w:rFonts w:ascii="Times New Roman" w:hAnsi="Times New Roman" w:cs="Times New Roman"/>
        </w:rPr>
        <w:t xml:space="preserve">, or the region and methodology is similar but the local habitat is not comparable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pasture/urban; Bernot et al. 2010)</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lang w:eastAsia="ja-JP"/>
        </w:rPr>
        <w:t xml:space="preserve"> </w:t>
      </w:r>
      <w:r w:rsidRPr="006C7380">
        <w:rPr>
          <w:rFonts w:ascii="Times New Roman" w:hAnsi="Times New Roman" w:cs="Times New Roman"/>
        </w:rPr>
        <w:t xml:space="preserve">There are investigations of headwaters in similar environments to mine but they use chlorophyll </w:t>
      </w:r>
      <w:r w:rsidRPr="006C7380">
        <w:rPr>
          <w:rFonts w:ascii="Times New Roman" w:hAnsi="Times New Roman" w:cs="Times New Roman"/>
          <w:i/>
        </w:rPr>
        <w:t>a</w:t>
      </w:r>
      <w:r w:rsidRPr="006C7380">
        <w:rPr>
          <w:rFonts w:ascii="Times New Roman" w:hAnsi="Times New Roman" w:cs="Times New Roman"/>
        </w:rPr>
        <w:t xml:space="preserve"> instead of primary production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Warren et al. 2017)</w:t>
      </w:r>
      <w:r w:rsidRPr="006C7380">
        <w:rPr>
          <w:rFonts w:ascii="Times New Roman" w:hAnsi="Times New Roman" w:cs="Times New Roman"/>
        </w:rPr>
        <w:fldChar w:fldCharType="end"/>
      </w:r>
      <w:r w:rsidRPr="006C7380">
        <w:rPr>
          <w:rFonts w:ascii="Times New Roman" w:hAnsi="Times New Roman" w:cs="Times New Roman"/>
        </w:rPr>
        <w:t>.  Considering the prevalence of small coniferous streams</w:t>
      </w:r>
      <w:r w:rsidRPr="006C7380">
        <w:rPr>
          <w:rFonts w:ascii="Times New Roman" w:hAnsi="Times New Roman" w:cs="Times New Roman"/>
          <w:lang w:eastAsia="ja-JP"/>
        </w:rPr>
        <w:t xml:space="preserve"> in the montane west</w:t>
      </w:r>
      <w:r w:rsidRPr="006C7380">
        <w:rPr>
          <w:rFonts w:ascii="Times New Roman" w:hAnsi="Times New Roman" w:cs="Times New Roman"/>
        </w:rPr>
        <w:t xml:space="preserve">, </w:t>
      </w:r>
      <w:r w:rsidRPr="006C7380">
        <w:rPr>
          <w:rFonts w:ascii="Times New Roman" w:hAnsi="Times New Roman" w:cs="Times New Roman"/>
          <w:lang w:eastAsia="ja-JP"/>
        </w:rPr>
        <w:t>there have been very few metabolism studies of these economically and culturally important habitats</w:t>
      </w:r>
      <w:r w:rsidRPr="006C7380">
        <w:rPr>
          <w:rFonts w:ascii="Times New Roman" w:hAnsi="Times New Roman" w:cs="Times New Roman"/>
        </w:rPr>
        <w:t>.</w:t>
      </w:r>
    </w:p>
    <w:p w14:paraId="58C510FE" w14:textId="77777777" w:rsidR="000A6C3D" w:rsidRPr="006C7380" w:rsidRDefault="000A6C3D" w:rsidP="002D0F99">
      <w:pPr>
        <w:spacing w:line="480" w:lineRule="auto"/>
        <w:ind w:firstLine="720"/>
        <w:rPr>
          <w:ins w:id="550" w:author="Zach Lessig" w:date="2019-07-29T15:27:00Z"/>
          <w:rFonts w:ascii="Times New Roman" w:hAnsi="Times New Roman" w:cs="Times New Roman"/>
        </w:rPr>
      </w:pPr>
    </w:p>
    <w:p w14:paraId="3F2567B4" w14:textId="77777777" w:rsidR="002D0F99" w:rsidRPr="006C7380" w:rsidRDefault="002D0F99" w:rsidP="000A6C3D">
      <w:pPr>
        <w:spacing w:line="480" w:lineRule="auto"/>
        <w:ind w:firstLine="720"/>
        <w:rPr>
          <w:rFonts w:ascii="Times New Roman" w:hAnsi="Times New Roman" w:cs="Times New Roman"/>
        </w:rPr>
        <w:pPrChange w:id="551" w:author="Zach Lessig" w:date="2019-07-29T15:27:00Z">
          <w:pPr>
            <w:spacing w:line="480" w:lineRule="auto"/>
          </w:pPr>
        </w:pPrChange>
      </w:pPr>
      <w:del w:id="552" w:author="Zach Lessig" w:date="2019-07-29T15:27:00Z">
        <w:r w:rsidRPr="006C7380" w:rsidDel="000A6C3D">
          <w:rPr>
            <w:rFonts w:ascii="Times New Roman" w:hAnsi="Times New Roman" w:cs="Times New Roman"/>
          </w:rPr>
          <w:tab/>
        </w:r>
      </w:del>
    </w:p>
    <w:p w14:paraId="190842BA"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ER</w:t>
      </w:r>
    </w:p>
    <w:p w14:paraId="6CF4A758" w14:textId="5BB4D7C0"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ER values I calculated had an overall mean of 10.29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across sites and sample periods (</w:t>
      </w:r>
      <w:r w:rsidRPr="006C7380">
        <w:rPr>
          <w:rFonts w:ascii="Times New Roman" w:hAnsi="Times New Roman" w:cs="Times New Roman"/>
        </w:rPr>
        <w:fldChar w:fldCharType="begin"/>
      </w:r>
      <w:r w:rsidRPr="006C7380">
        <w:rPr>
          <w:rFonts w:ascii="Times New Roman" w:hAnsi="Times New Roman" w:cs="Times New Roman"/>
        </w:rPr>
        <w:instrText xml:space="preserve"> REF _Ref338798 \h  \* MERGEFORMAT </w:instrText>
      </w:r>
      <w:r w:rsidRPr="006C7380">
        <w:rPr>
          <w:rFonts w:ascii="Times New Roman" w:hAnsi="Times New Roman" w:cs="Times New Roman"/>
        </w:rPr>
      </w:r>
      <w:r w:rsidRPr="006C7380">
        <w:rPr>
          <w:rFonts w:ascii="Times New Roman" w:hAnsi="Times New Roman" w:cs="Times New Roman"/>
        </w:rPr>
        <w:fldChar w:fldCharType="separate"/>
      </w:r>
      <w:ins w:id="553"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8</w:t>
        </w:r>
      </w:ins>
      <w:del w:id="554"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7</w:delText>
        </w:r>
      </w:del>
      <w:r w:rsidRPr="006C7380">
        <w:rPr>
          <w:rFonts w:ascii="Times New Roman" w:hAnsi="Times New Roman" w:cs="Times New Roman"/>
        </w:rPr>
        <w:fldChar w:fldCharType="end"/>
      </w:r>
      <w:r w:rsidRPr="006C7380">
        <w:rPr>
          <w:rFonts w:ascii="Times New Roman" w:hAnsi="Times New Roman" w:cs="Times New Roman"/>
        </w:rPr>
        <w:t xml:space="preserve">).  Consistent with other headwaters, these streams displayed strong heterotrophic metabolism, with the magnitude of ER far exceeding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{"citationID":"m67UB3BO","properties":{"formattedCitation":"(Bott et al. 2006; Roberts et al. 2007)","plainCitation":"(Bott et al. 2006; Roberts et al. 2007)","noteIndex":0},"citationItems":[{"id":351,"uris":["http://zotero.org/users/local/WH62bQVK/items/9N5XEXFD"],"uri":["http://zotero.org/users/local/WH62bQVK/items/9N5XEXFD"],"itemData":{"id":351,"type":"article-journal","title":"Ecosystem Metabolism in Piedmont Streams: Reach Geomorphology Modulates the Influence of Riparian Vegetation","container-title":"Ecosystems","page":"398-421","volume":"9","issue":"3","source":"Springer Link","abstract":"We measured the impact of riparian zone vegetation on ecosystem metabolism in paired forested and meadow reaches on 13 streams in southeastern Pennsylvania and Maryland, USA. Metabolism estimates were based on open-system measurements of dissolved oxygen changes, with reaeration determined from propane evasion. Daily gross primary productivity (GPP) in meadow and forested reaches averaged 2.85 and 0.86 g O2 m−2 d−1, respectively, at water temperatures of 12°C or greater when the forest canopy was developed and 1.74 and 1.09 g O2 m−2 d−1, respectively, at temperatures below 12°C when the canopy was bare. Community respiration (CR24) also was greater in meadow reaches than in forested reaches, averaging 5.58 and 3.57 g O2 m−2 d−1, respectively, in the warm season and 4.87 and 2.88 g O2 m−2 d−1, respectively, during the cold season. Thus, both meadow and forested reaches were heterotrophic. Forested reaches were always wider and nearly always shallower than companion meadow reaches. When ecosystem function was assessed per unit of stream length, the difference in average GPP between meadow and forested reaches was reduced from three-fold to 1.9-fold in the warm season, and mean GPP was greater in the forested reaches during the cold season. Mean CR24 per meter stream length was greater in forested reaches during both seasons. Even though riparian shading reduced primary productivity per unit area of streambed, the greater stream width of the forested reaches counteracted that reduction in part. Thus, when rates of ecosystem function were expressed per length of stream, differences between reaches were always smaller than when expressed per area, and activity per unit stream length was sometimes greater in forested reaches than in meadow reaches.","DOI":"10.1007/s10021-005-0086-6","ISSN":"1435-0629","title-short":"Ecosystem Metabolism in Piedmont Streams","journalAbbreviation":"Ecosystems","language":"en","author":[{"family":"Bott","given":"Thomas L."},{"family":"Newbold","given":"J. Denis"},{"family":"Arscott","given":"David B."}],"issued":{"date-parts":[["2006",4,1]]}}},{"id":177,"uris":["http://zotero.org/users/local/WH62bQVK/items/U9FGCKXM"],"uri":["http://zotero.org/users/local/WH62bQVK/items/U9FGCKXM"],"itemData":{"id":177,"type":"article-journal","title":"Multiple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(Bott et al. 2006; Roberts et al. 2007)</w:t>
      </w:r>
      <w:r w:rsidRPr="006C7380">
        <w:rPr>
          <w:rFonts w:ascii="Times New Roman" w:hAnsi="Times New Roman" w:cs="Times New Roman"/>
        </w:rPr>
        <w:fldChar w:fldCharType="end"/>
      </w:r>
      <w:r w:rsidRPr="006C7380">
        <w:rPr>
          <w:rFonts w:ascii="Times New Roman" w:hAnsi="Times New Roman" w:cs="Times New Roman"/>
        </w:rPr>
        <w:t xml:space="preserve">.  The magnitude of these ER estimates however, does not agree with previous studies.  For example, the mean in my study was 8.2x greater in magnitude than what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reported (1.25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higher than most large rivers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{"citationID":"Pz3WzhHl","properties":{"formattedCitation":"(Hall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2016)</w:t>
      </w:r>
      <w:r w:rsidRPr="006C7380">
        <w:rPr>
          <w:rFonts w:ascii="Times New Roman" w:hAnsi="Times New Roman" w:cs="Times New Roman"/>
        </w:rPr>
        <w:fldChar w:fldCharType="end"/>
      </w:r>
      <w:r w:rsidRPr="006C7380">
        <w:rPr>
          <w:rFonts w:ascii="Times New Roman" w:hAnsi="Times New Roman" w:cs="Times New Roman"/>
        </w:rPr>
        <w:t xml:space="preserve">.  Consistent with many other studies, GPP and ER were highly correlated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{"citationID":"5MYj2WPo","properties":{"formattedCitation":"(Roberts et al. 2007; Bernot et al. 2010; Hall et al. 2016; Mejia et al. 2018)","plainCitation":"(Roberts et al. 2007; Bernot et al. 2010; Hall et al. 2016; Mejia et al. 2018)","dontUpdate":true,"noteIndex":0},"citationItems":[{"id":177,"uris":["http://zotero.org/users/local/WH62bQVK/items/U9FGCKXM"],"uri":["http://zotero.org/users/local/WH62bQVK/items/U9FGCKXM"],"itemData":{"id":177,"type":"article-journal","title":"Multiple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(Roberts et al. 2007; Bernot et al. 2010; Hall et al. 2016; Mejia et al. 2018</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_Ref347669 \h  \* MERGEFORMAT </w:instrText>
      </w:r>
      <w:r w:rsidRPr="006C7380">
        <w:rPr>
          <w:rFonts w:ascii="Times New Roman" w:hAnsi="Times New Roman" w:cs="Times New Roman"/>
        </w:rPr>
      </w:r>
      <w:r w:rsidRPr="006C7380">
        <w:rPr>
          <w:rFonts w:ascii="Times New Roman" w:hAnsi="Times New Roman" w:cs="Times New Roman"/>
        </w:rPr>
        <w:fldChar w:fldCharType="separate"/>
      </w:r>
      <w:ins w:id="555"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11</w:t>
        </w:r>
      </w:ins>
      <w:del w:id="556"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10</w:delText>
        </w:r>
      </w:del>
      <w:r w:rsidRPr="006C7380">
        <w:rPr>
          <w:rFonts w:ascii="Times New Roman" w:hAnsi="Times New Roman" w:cs="Times New Roman"/>
        </w:rPr>
        <w:fldChar w:fldCharType="end"/>
      </w:r>
      <w:r w:rsidRPr="006C7380">
        <w:rPr>
          <w:rFonts w:ascii="Times New Roman" w:hAnsi="Times New Roman" w:cs="Times New Roman"/>
        </w:rPr>
        <w:t xml:space="preserve">) indicating that organic matter dynamics generally scale together, which is common in small forested headwaters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(Allan and Castillo 2007)</w:t>
      </w:r>
      <w:r w:rsidRPr="006C7380">
        <w:rPr>
          <w:rFonts w:ascii="Times New Roman" w:hAnsi="Times New Roman" w:cs="Times New Roman"/>
        </w:rPr>
        <w:fldChar w:fldCharType="end"/>
      </w:r>
      <w:r w:rsidRPr="006C7380">
        <w:rPr>
          <w:rFonts w:ascii="Times New Roman" w:hAnsi="Times New Roman" w:cs="Times New Roman"/>
        </w:rPr>
        <w:t xml:space="preserve">.  Despite the strong correlation between GPP and ER, I did not find seasonal variation in ER whereas I did for GPP.  One expectation might have been higher ER in fall due to a peak in organic matter inputs to the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{"citationID":"CcfcvLAr","properties":{"formattedCitation":"(Roberts et al. 2007)","plainCitation":"(Roberts et al. 2007)","noteIndex":0},"citationItems":[{"id":177,"uris":["http://zotero.org/users/local/WH62bQVK/items/U9FGCKXM"],"uri":["http://zotero.org/users/local/WH62bQVK/items/U9FGCKXM"],"itemData":{"id":177,"type":"article-journal","title":"Multiple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(Roberts et al. 2007)</w:t>
      </w:r>
      <w:r w:rsidRPr="006C7380">
        <w:rPr>
          <w:rFonts w:ascii="Times New Roman" w:hAnsi="Times New Roman" w:cs="Times New Roman"/>
        </w:rPr>
        <w:fldChar w:fldCharType="end"/>
      </w:r>
      <w:r w:rsidRPr="006C7380">
        <w:rPr>
          <w:rFonts w:ascii="Times New Roman" w:hAnsi="Times New Roman" w:cs="Times New Roman"/>
        </w:rPr>
        <w:t>, but the relative lack of streamside deciduous vegetation and dominance of coniferous vegetation might have dampened any seasonal pattern.</w:t>
      </w:r>
    </w:p>
    <w:p w14:paraId="00C4C9A4" w14:textId="69EAE8A0"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environmental predictors found by my optimized statistical models suggested stream depth was an important determining factor, with deeper streams displaying greater ER (</w:t>
      </w:r>
      <w:r w:rsidRPr="006C7380">
        <w:rPr>
          <w:rFonts w:ascii="Times New Roman" w:hAnsi="Times New Roman" w:cs="Times New Roman"/>
        </w:rPr>
        <w:fldChar w:fldCharType="begin"/>
      </w:r>
      <w:r w:rsidRPr="006C7380">
        <w:rPr>
          <w:rFonts w:ascii="Times New Roman" w:hAnsi="Times New Roman" w:cs="Times New Roman"/>
        </w:rPr>
        <w:instrText xml:space="preserve"> REF _Ref268561 \h  \* MERGEFORMAT </w:instrText>
      </w:r>
      <w:r w:rsidRPr="006C7380">
        <w:rPr>
          <w:rFonts w:ascii="Times New Roman" w:hAnsi="Times New Roman" w:cs="Times New Roman"/>
        </w:rPr>
      </w:r>
      <w:r w:rsidRPr="006C7380">
        <w:rPr>
          <w:rFonts w:ascii="Times New Roman" w:hAnsi="Times New Roman" w:cs="Times New Roman"/>
        </w:rPr>
        <w:fldChar w:fldCharType="separate"/>
      </w:r>
      <w:ins w:id="557"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7</w:t>
        </w:r>
      </w:ins>
      <w:del w:id="558"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6</w:delText>
        </w:r>
      </w:del>
      <w:r w:rsidRPr="006C7380">
        <w:rPr>
          <w:rFonts w:ascii="Times New Roman" w:hAnsi="Times New Roman" w:cs="Times New Roman"/>
        </w:rPr>
        <w:fldChar w:fldCharType="end"/>
      </w:r>
      <w:r w:rsidRPr="006C7380">
        <w:rPr>
          <w:rFonts w:ascii="Times New Roman" w:hAnsi="Times New Roman" w:cs="Times New Roman"/>
        </w:rPr>
        <w:t>).  Stream slope was also implicated, with steeper streams displaying greater ER (</w:t>
      </w:r>
      <w:r w:rsidRPr="006C7380">
        <w:rPr>
          <w:rFonts w:ascii="Times New Roman" w:hAnsi="Times New Roman" w:cs="Times New Roman"/>
        </w:rPr>
        <w:fldChar w:fldCharType="begin"/>
      </w:r>
      <w:r w:rsidRPr="006C7380">
        <w:rPr>
          <w:rFonts w:ascii="Times New Roman" w:hAnsi="Times New Roman" w:cs="Times New Roman"/>
        </w:rPr>
        <w:instrText xml:space="preserve"> REF _Ref340950 \h  \* MERGEFORMAT </w:instrText>
      </w:r>
      <w:r w:rsidRPr="006C7380">
        <w:rPr>
          <w:rFonts w:ascii="Times New Roman" w:hAnsi="Times New Roman" w:cs="Times New Roman"/>
        </w:rPr>
      </w:r>
      <w:r w:rsidRPr="006C7380">
        <w:rPr>
          <w:rFonts w:ascii="Times New Roman" w:hAnsi="Times New Roman" w:cs="Times New Roman"/>
        </w:rPr>
        <w:fldChar w:fldCharType="separate"/>
      </w:r>
      <w:ins w:id="559"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10</w:t>
        </w:r>
      </w:ins>
      <w:del w:id="560"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9</w:delText>
        </w:r>
      </w:del>
      <w:r w:rsidRPr="006C7380">
        <w:rPr>
          <w:rFonts w:ascii="Times New Roman" w:hAnsi="Times New Roman" w:cs="Times New Roman"/>
        </w:rPr>
        <w:fldChar w:fldCharType="end"/>
      </w:r>
      <w:r w:rsidRPr="006C7380">
        <w:rPr>
          <w:rFonts w:ascii="Times New Roman" w:hAnsi="Times New Roman" w:cs="Times New Roman"/>
        </w:rPr>
        <w:t>), which may be a unique finding</w:t>
      </w:r>
      <w:r w:rsidRPr="006C7380">
        <w:rPr>
          <w:rFonts w:ascii="Times New Roman" w:hAnsi="Times New Roman" w:cs="Times New Roman"/>
          <w:lang w:eastAsia="ja-JP"/>
        </w:rPr>
        <w:t xml:space="preserve">.  The relationship with stream depth </w:t>
      </w:r>
      <w:r w:rsidRPr="006C7380">
        <w:rPr>
          <w:rFonts w:ascii="Times New Roman" w:hAnsi="Times New Roman" w:cs="Times New Roman"/>
        </w:rPr>
        <w:t xml:space="preserve">is consistent with other findings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and appears easy to rationalize as a driver of ER because deeper streams may generate more metabolism simply because of the increase in physical dimensions of the stream.  Slope presents itself with some difficulty however.  If stream slope were a driver of ER, the mechanism seems obscure.  Steeper slopes could lead to more soil erosion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{"citationID":"kbUOVvdz","properties":{"formattedCitation":"(Renard et al. 2017 Oct 19)","plainCitation":"(Renard et al. 2017 Oct 19)","dontUpdate":true,"noteIndex":0},"citationItems":[{"id":194,"uris":["http://zotero.org/users/local/WH62bQVK/items/5B8TV7S2"],"uri":["http://zotero.org/users/local/WH62bQVK/items/5B8TV7S2"],"itemData":{"id":194,"type":"article-journal","title":"The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Pr="006C7380">
        <w:rPr>
          <w:rFonts w:ascii="Times New Roman" w:hAnsi="Times New Roman" w:cs="Times New Roman"/>
        </w:rPr>
        <w:fldChar w:fldCharType="separate"/>
      </w:r>
      <w:r w:rsidR="00B94778">
        <w:rPr>
          <w:rFonts w:ascii="Times New Roman" w:hAnsi="Times New Roman" w:cs="Times New Roman"/>
        </w:rPr>
        <w:t>(Renard et al. 1991</w:t>
      </w:r>
      <w:r w:rsidRPr="006C7380">
        <w:rPr>
          <w:rFonts w:ascii="Times New Roman" w:hAnsi="Times New Roman" w:cs="Times New Roman"/>
        </w:rPr>
        <w:t>)</w:t>
      </w:r>
      <w:r w:rsidRPr="006C7380">
        <w:rPr>
          <w:rFonts w:ascii="Times New Roman" w:hAnsi="Times New Roman" w:cs="Times New Roman"/>
        </w:rPr>
        <w:fldChar w:fldCharType="end"/>
      </w:r>
      <w:r w:rsidRPr="006C7380">
        <w:rPr>
          <w:rFonts w:ascii="Times New Roman" w:hAnsi="Times New Roman" w:cs="Times New Roman"/>
        </w:rPr>
        <w:t xml:space="preserve"> and thus potentially more nutrients or carbon in the stream but neither nutrients nor DOC were part of the GLZM outcomes.  If greater slope allows for more light penetration through the canopy, then this would be expected to reveal itself as PAR, canopy openness, and/or increased temperature, </w:t>
      </w:r>
      <w:r w:rsidRPr="006C7380">
        <w:rPr>
          <w:rFonts w:ascii="Times New Roman" w:hAnsi="Times New Roman" w:cs="Times New Roman"/>
          <w:lang w:eastAsia="ja-JP"/>
        </w:rPr>
        <w:t>but I did not find relationships with those variables</w:t>
      </w:r>
      <w:r w:rsidRPr="006C7380">
        <w:rPr>
          <w:rFonts w:ascii="Times New Roman" w:hAnsi="Times New Roman" w:cs="Times New Roman"/>
        </w:rPr>
        <w:t xml:space="preserve">.  Increasing slope is associated with an increase in stream step-pool morphology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(Chartrand and Whiting 2000)</w:t>
      </w:r>
      <w:r w:rsidRPr="006C7380">
        <w:rPr>
          <w:rFonts w:ascii="Times New Roman" w:hAnsi="Times New Roman" w:cs="Times New Roman"/>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and one may expect this to have an effect on respiration.  It might be expected that coarse particulate matter (CPOM) such as leaves, needles, and sticks may accumulate more in pools than in other stream features such as riffles and the majority of stream ER is associated with the breakdown of this material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xml:space="preserve">.  Unexpectedly however, the reverse of this appears to be the case.  CPOM tends to accumulate less in pools because there is less physical structure to accumulate it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(Quinn et al. 2007)</w:t>
      </w:r>
      <w:r w:rsidRPr="006C7380">
        <w:rPr>
          <w:rFonts w:ascii="Times New Roman" w:hAnsi="Times New Roman" w:cs="Times New Roman"/>
        </w:rPr>
        <w:fldChar w:fldCharType="end"/>
      </w:r>
      <w:r w:rsidRPr="006C7380">
        <w:rPr>
          <w:rFonts w:ascii="Times New Roman" w:hAnsi="Times New Roman" w:cs="Times New Roman"/>
        </w:rPr>
        <w:t>.  It might be expected then that, if anything, ER may decrease with increasing step pool morphology.  Aside from this, I am aware of no other study that posits an increase in ER with slope</w:t>
      </w:r>
      <w:r w:rsidRPr="006C7380">
        <w:rPr>
          <w:rFonts w:ascii="Times New Roman" w:hAnsi="Times New Roman" w:cs="Times New Roman"/>
          <w:lang w:eastAsia="ja-JP"/>
        </w:rPr>
        <w:t>, so that particular relationship may be spurious</w:t>
      </w:r>
      <w:r w:rsidRPr="006C7380">
        <w:rPr>
          <w:rFonts w:ascii="Times New Roman" w:hAnsi="Times New Roman" w:cs="Times New Roman"/>
        </w:rPr>
        <w:t xml:space="preserve">.  Other factors that have been identified as controls on ER include DIN and DOC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w:t>
      </w:r>
      <w:r w:rsidRPr="006C7380">
        <w:rPr>
          <w:rFonts w:ascii="Times New Roman" w:hAnsi="Times New Roman" w:cs="Times New Roman"/>
        </w:rPr>
        <w:fldChar w:fldCharType="end"/>
      </w:r>
      <w:r w:rsidRPr="006C7380">
        <w:rPr>
          <w:rFonts w:ascii="Times New Roman" w:hAnsi="Times New Roman" w:cs="Times New Roman"/>
        </w:rPr>
        <w:t xml:space="preserve">.  However I found no relationships between those variables and my estimates of ER.  </w:t>
      </w:r>
    </w:p>
    <w:p w14:paraId="187856FF" w14:textId="7E67ACF3" w:rsidR="002D0F99" w:rsidRDefault="002D0F99" w:rsidP="002D0F99">
      <w:pPr>
        <w:spacing w:line="480" w:lineRule="auto"/>
        <w:ind w:firstLine="720"/>
        <w:rPr>
          <w:ins w:id="561" w:author="Zach Lessig" w:date="2019-07-29T15:27:00Z"/>
          <w:rFonts w:ascii="Times New Roman" w:hAnsi="Times New Roman" w:cs="Times New Roman"/>
        </w:rPr>
      </w:pPr>
      <w:r w:rsidRPr="006C7380">
        <w:rPr>
          <w:rFonts w:ascii="Times New Roman" w:hAnsi="Times New Roman" w:cs="Times New Roman"/>
        </w:rPr>
        <w:t>Overall, metabolism in these streams was likely limited by low PAR and low DIN, and the significant predictors of depth, slope and sampling period do not appear to yield insight into drivers of stream metabolism.  The fact that stream depth is a variable used by the inverse model to derive metabolism, and that slope is part of the equation used to derive K</w:t>
      </w:r>
      <w:r w:rsidRPr="006C7380">
        <w:rPr>
          <w:rFonts w:ascii="Times New Roman" w:hAnsi="Times New Roman" w:cs="Times New Roman"/>
          <w:vertAlign w:val="subscript"/>
        </w:rPr>
        <w:t>600</w:t>
      </w:r>
      <w:r w:rsidRPr="006C7380">
        <w:rPr>
          <w:rFonts w:ascii="Times New Roman" w:hAnsi="Times New Roman" w:cs="Times New Roman"/>
        </w:rPr>
        <w:t xml:space="preserve"> which is also used by the inverse model, might be the only reason those factors are significant.  Moreover, the ER values are unrealistically high suggesting that the </w:t>
      </w:r>
      <w:r w:rsidRPr="006C7380">
        <w:rPr>
          <w:rFonts w:ascii="Times New Roman" w:hAnsi="Times New Roman" w:cs="Times New Roman"/>
          <w:lang w:eastAsia="ja-JP"/>
        </w:rPr>
        <w:t>magnitudes of the</w:t>
      </w:r>
      <w:r w:rsidRPr="006C7380">
        <w:rPr>
          <w:rFonts w:ascii="Times New Roman" w:hAnsi="Times New Roman" w:cs="Times New Roman"/>
        </w:rPr>
        <w:t xml:space="preserve"> values produced by </w:t>
      </w:r>
      <w:r w:rsidRPr="006C7380">
        <w:rPr>
          <w:rFonts w:ascii="Times New Roman" w:hAnsi="Times New Roman" w:cs="Times New Roman"/>
          <w:lang w:eastAsia="ja-JP"/>
        </w:rPr>
        <w:t xml:space="preserve">my </w:t>
      </w:r>
      <w:r w:rsidRPr="006C7380">
        <w:rPr>
          <w:rFonts w:ascii="Times New Roman" w:hAnsi="Times New Roman" w:cs="Times New Roman"/>
        </w:rPr>
        <w:t xml:space="preserve">modeled </w:t>
      </w:r>
      <w:r w:rsidRPr="006C7380">
        <w:rPr>
          <w:rFonts w:ascii="Times New Roman" w:hAnsi="Times New Roman" w:cs="Times New Roman"/>
          <w:lang w:eastAsia="ja-JP"/>
        </w:rPr>
        <w:t xml:space="preserve">estimates </w:t>
      </w:r>
      <w:r w:rsidRPr="006C7380">
        <w:rPr>
          <w:rFonts w:ascii="Times New Roman" w:hAnsi="Times New Roman" w:cs="Times New Roman"/>
        </w:rPr>
        <w:t>may be questionable</w:t>
      </w:r>
      <w:r w:rsidRPr="006C7380">
        <w:rPr>
          <w:rFonts w:ascii="Times New Roman" w:hAnsi="Times New Roman" w:cs="Times New Roman"/>
          <w:lang w:eastAsia="ja-JP"/>
        </w:rPr>
        <w:t>, though i</w:t>
      </w:r>
      <w:r w:rsidRPr="006C7380">
        <w:rPr>
          <w:rFonts w:ascii="Times New Roman" w:hAnsi="Times New Roman" w:cs="Times New Roman"/>
        </w:rPr>
        <w:t>t remains a possibility that the relative order of values may be preserved.</w:t>
      </w:r>
    </w:p>
    <w:p w14:paraId="6A62F35D" w14:textId="77777777" w:rsidR="000A6C3D" w:rsidRPr="006C7380" w:rsidRDefault="000A6C3D" w:rsidP="00564750">
      <w:pPr>
        <w:spacing w:line="480" w:lineRule="auto"/>
        <w:rPr>
          <w:rFonts w:ascii="Times New Roman" w:hAnsi="Times New Roman" w:cs="Times New Roman"/>
        </w:rPr>
        <w:pPrChange w:id="562" w:author="Zach Lessig" w:date="2019-07-30T09:17:00Z">
          <w:pPr>
            <w:spacing w:line="480" w:lineRule="auto"/>
            <w:ind w:firstLine="720"/>
          </w:pPr>
        </w:pPrChange>
      </w:pPr>
    </w:p>
    <w:p w14:paraId="5BAE33E0" w14:textId="12C2A365"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Trout</w:t>
      </w:r>
      <w:r w:rsidR="005E4DEE">
        <w:rPr>
          <w:rFonts w:ascii="Times New Roman" w:eastAsia="STHupo" w:hAnsi="Times New Roman" w:cs="Times New Roman"/>
          <w:u w:val="single"/>
        </w:rPr>
        <w:t xml:space="preserve"> Biomass</w:t>
      </w:r>
    </w:p>
    <w:p w14:paraId="45090968" w14:textId="59BCCB45"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trout biomass estimates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ins w:id="563"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12</w:t>
        </w:r>
      </w:ins>
      <w:del w:id="564"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11</w:delText>
        </w:r>
      </w:del>
      <w:r w:rsidRPr="006C7380">
        <w:rPr>
          <w:rFonts w:ascii="Times New Roman" w:hAnsi="Times New Roman" w:cs="Times New Roman"/>
        </w:rPr>
        <w:fldChar w:fldCharType="end"/>
      </w:r>
      <w:r w:rsidRPr="006C7380">
        <w:rPr>
          <w:rFonts w:ascii="Times New Roman" w:hAnsi="Times New Roman" w:cs="Times New Roman"/>
        </w:rPr>
        <w:t>C) were relatively high yet still fell within the range of biomass estimates found in streams across the historical range of westslope cutthroat trout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Benjamin and Baxter 2012)</w:t>
      </w:r>
      <w:r w:rsidRPr="006C7380">
        <w:rPr>
          <w:rFonts w:ascii="Times New Roman" w:hAnsi="Times New Roman" w:cs="Times New Roman"/>
        </w:rPr>
        <w:fldChar w:fldCharType="end"/>
      </w:r>
      <w:r w:rsidRPr="006C7380">
        <w:rPr>
          <w:rStyle w:val="CommentReference"/>
          <w:rFonts w:ascii="Times New Roman" w:hAnsi="Times New Roman" w:cs="Times New Roman"/>
          <w:sz w:val="24"/>
          <w:szCs w:val="24"/>
        </w:rPr>
        <w:t>.  Cold</w:t>
      </w:r>
      <w:r w:rsidRPr="006C7380">
        <w:rPr>
          <w:rFonts w:ascii="Times New Roman" w:hAnsi="Times New Roman" w:cs="Times New Roman"/>
        </w:rPr>
        <w:t>er minimum daily water temperature was a significant predictor of trout biomass during my study (</w:t>
      </w:r>
      <w:r w:rsidRPr="006C7380">
        <w:rPr>
          <w:rFonts w:ascii="Times New Roman" w:hAnsi="Times New Roman" w:cs="Times New Roman"/>
        </w:rPr>
        <w:fldChar w:fldCharType="begin"/>
      </w:r>
      <w:r w:rsidRPr="006C7380">
        <w:rPr>
          <w:rFonts w:ascii="Times New Roman" w:hAnsi="Times New Roman" w:cs="Times New Roman"/>
        </w:rPr>
        <w:instrText xml:space="preserve"> REF _Ref438996 \h  \* MERGEFORMAT </w:instrText>
      </w:r>
      <w:r w:rsidRPr="006C7380">
        <w:rPr>
          <w:rFonts w:ascii="Times New Roman" w:hAnsi="Times New Roman" w:cs="Times New Roman"/>
        </w:rPr>
      </w:r>
      <w:r w:rsidRPr="006C7380">
        <w:rPr>
          <w:rFonts w:ascii="Times New Roman" w:hAnsi="Times New Roman" w:cs="Times New Roman"/>
        </w:rPr>
        <w:fldChar w:fldCharType="separate"/>
      </w:r>
      <w:ins w:id="565"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14</w:t>
        </w:r>
      </w:ins>
      <w:del w:id="566"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13</w:delText>
        </w:r>
      </w:del>
      <w:r w:rsidRPr="006C7380">
        <w:rPr>
          <w:rFonts w:ascii="Times New Roman" w:hAnsi="Times New Roman" w:cs="Times New Roman"/>
        </w:rPr>
        <w:fldChar w:fldCharType="end"/>
      </w:r>
      <w:r w:rsidRPr="006C7380">
        <w:rPr>
          <w:rFonts w:ascii="Times New Roman" w:hAnsi="Times New Roman" w:cs="Times New Roman"/>
        </w:rPr>
        <w:t xml:space="preserve">), and the same relationship existed with minimum, mean, and maximum daily water temperatures.  Cutthroat trout depend on cold mountain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(Isaak et al. 2016)</w:t>
      </w:r>
      <w:r w:rsidRPr="006C7380">
        <w:rPr>
          <w:rFonts w:ascii="Times New Roman" w:hAnsi="Times New Roman" w:cs="Times New Roman"/>
        </w:rPr>
        <w:fldChar w:fldCharType="end"/>
      </w:r>
      <w:r w:rsidRPr="006C7380">
        <w:rPr>
          <w:rFonts w:ascii="Times New Roman" w:hAnsi="Times New Roman" w:cs="Times New Roman"/>
        </w:rPr>
        <w:t xml:space="preserve">, and although they can live in warmer water than I sampled, they are often outcompeted by other trout species in warmer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(Bear et al. 2007)</w:t>
      </w:r>
      <w:r w:rsidRPr="006C7380">
        <w:rPr>
          <w:rFonts w:ascii="Times New Roman" w:hAnsi="Times New Roman" w:cs="Times New Roman"/>
        </w:rPr>
        <w:fldChar w:fldCharType="end"/>
      </w:r>
      <w:r w:rsidRPr="006C7380">
        <w:rPr>
          <w:rFonts w:ascii="Times New Roman" w:hAnsi="Times New Roman" w:cs="Times New Roman"/>
        </w:rPr>
        <w:t xml:space="preserve">.    </w:t>
      </w:r>
    </w:p>
    <w:p w14:paraId="06BAA1AB" w14:textId="76831DD7" w:rsidR="002D0F99" w:rsidRPr="006C7380" w:rsidRDefault="002D0F99" w:rsidP="002D0F99">
      <w:pPr>
        <w:spacing w:line="480" w:lineRule="auto"/>
        <w:ind w:firstLine="720"/>
        <w:rPr>
          <w:rFonts w:ascii="Times New Roman" w:eastAsia="STHupo" w:hAnsi="Times New Roman" w:cs="Times New Roman"/>
          <w:u w:val="single"/>
        </w:rPr>
      </w:pPr>
      <w:r w:rsidRPr="006C7380">
        <w:rPr>
          <w:rFonts w:ascii="Times New Roman" w:hAnsi="Times New Roman" w:cs="Times New Roman"/>
        </w:rPr>
        <w:t>Higher canopy openness was also a significant predictor of trout biomass (</w:t>
      </w:r>
      <w:r w:rsidRPr="006C7380">
        <w:rPr>
          <w:rFonts w:ascii="Times New Roman" w:hAnsi="Times New Roman" w:cs="Times New Roman"/>
        </w:rPr>
        <w:fldChar w:fldCharType="begin"/>
      </w:r>
      <w:r w:rsidRPr="006C7380">
        <w:rPr>
          <w:rFonts w:ascii="Times New Roman" w:hAnsi="Times New Roman" w:cs="Times New Roman"/>
        </w:rPr>
        <w:instrText xml:space="preserve"> REF _Ref438996 \h  \* MERGEFORMAT </w:instrText>
      </w:r>
      <w:r w:rsidRPr="006C7380">
        <w:rPr>
          <w:rFonts w:ascii="Times New Roman" w:hAnsi="Times New Roman" w:cs="Times New Roman"/>
        </w:rPr>
      </w:r>
      <w:r w:rsidRPr="006C7380">
        <w:rPr>
          <w:rFonts w:ascii="Times New Roman" w:hAnsi="Times New Roman" w:cs="Times New Roman"/>
        </w:rPr>
        <w:fldChar w:fldCharType="separate"/>
      </w:r>
      <w:ins w:id="567"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14</w:t>
        </w:r>
      </w:ins>
      <w:del w:id="568"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13</w:delText>
        </w:r>
      </w:del>
      <w:r w:rsidRPr="006C7380">
        <w:rPr>
          <w:rFonts w:ascii="Times New Roman" w:hAnsi="Times New Roman" w:cs="Times New Roman"/>
        </w:rPr>
        <w:fldChar w:fldCharType="end"/>
      </w:r>
      <w:r w:rsidRPr="006C7380">
        <w:rPr>
          <w:rFonts w:ascii="Times New Roman" w:hAnsi="Times New Roman" w:cs="Times New Roman"/>
        </w:rPr>
        <w:t xml:space="preserve">), but canopy openness interacted with water temperature such that colder temperatures had higher biomass under open canopies but higher temperatures had uniformly lower trout biomass.  This finding is also well supported in other studies which found that trout biomass was higher in reaches where trees had been removed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2017a</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Martens et al. 2019)</w:t>
      </w:r>
      <w:r w:rsidRPr="006C7380">
        <w:rPr>
          <w:rFonts w:ascii="Times New Roman" w:hAnsi="Times New Roman" w:cs="Times New Roman"/>
        </w:rPr>
        <w:fldChar w:fldCharType="end"/>
      </w:r>
      <w:r w:rsidRPr="006C7380">
        <w:rPr>
          <w:rFonts w:ascii="Times New Roman" w:hAnsi="Times New Roman" w:cs="Times New Roman"/>
        </w:rPr>
        <w:t xml:space="preserve">.  Additionally,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(2017b)</w:t>
      </w:r>
      <w:r w:rsidRPr="006C7380">
        <w:rPr>
          <w:rFonts w:ascii="Times New Roman" w:hAnsi="Times New Roman" w:cs="Times New Roman"/>
        </w:rPr>
        <w:fldChar w:fldCharType="end"/>
      </w:r>
      <w:r w:rsidRPr="006C7380">
        <w:rPr>
          <w:rFonts w:ascii="Times New Roman" w:hAnsi="Times New Roman" w:cs="Times New Roman"/>
        </w:rPr>
        <w:t xml:space="preserve"> found that canopy openness alone accounted for the majority of vertebrate biomass in the streams they studied, including cutthroat trout, possibly due to increased light which leads to more effective feeding for visual predators or which may cause bottom-up trophic pathways.  </w:t>
      </w:r>
      <w:r w:rsidRPr="006C7380">
        <w:rPr>
          <w:rFonts w:ascii="Times New Roman" w:hAnsi="Times New Roman" w:cs="Times New Roman"/>
          <w:lang w:eastAsia="ja-JP"/>
        </w:rPr>
        <w:t xml:space="preserve">Although I found a similar relationship with canopy openness, </w:t>
      </w:r>
      <w:r w:rsidRPr="006C7380">
        <w:rPr>
          <w:rFonts w:ascii="Times New Roman" w:hAnsi="Times New Roman" w:cs="Times New Roman"/>
        </w:rPr>
        <w:t xml:space="preserve">I </w:t>
      </w:r>
      <w:r w:rsidRPr="006C7380">
        <w:rPr>
          <w:rFonts w:ascii="Times New Roman" w:hAnsi="Times New Roman" w:cs="Times New Roman"/>
          <w:lang w:eastAsia="ja-JP"/>
        </w:rPr>
        <w:t xml:space="preserve">did not find a </w:t>
      </w:r>
      <w:r w:rsidRPr="006C7380">
        <w:rPr>
          <w:rFonts w:ascii="Times New Roman" w:hAnsi="Times New Roman" w:cs="Times New Roman"/>
        </w:rPr>
        <w:t xml:space="preserve">relationship with PAR.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Studinski and Hartman (2015)</w:t>
      </w:r>
      <w:r w:rsidRPr="006C7380">
        <w:rPr>
          <w:rFonts w:ascii="Times New Roman" w:hAnsi="Times New Roman" w:cs="Times New Roman"/>
        </w:rPr>
        <w:fldChar w:fldCharType="end"/>
      </w:r>
      <w:r w:rsidRPr="006C7380">
        <w:rPr>
          <w:rFonts w:ascii="Times New Roman" w:hAnsi="Times New Roman" w:cs="Times New Roman"/>
        </w:rPr>
        <w:t xml:space="preserve"> suggest that open canopies lead to an increase in terrestrial insect subsidies which may be the leading cause for increased fish biomass.</w:t>
      </w:r>
    </w:p>
    <w:p w14:paraId="40D8CA27" w14:textId="418A2ACD" w:rsidR="002D0F99"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No relationship was found between trout biomass and GPP (</w:t>
      </w:r>
      <w:r w:rsidRPr="006C7380">
        <w:rPr>
          <w:rFonts w:ascii="Times New Roman" w:hAnsi="Times New Roman" w:cs="Times New Roman"/>
        </w:rPr>
        <w:fldChar w:fldCharType="begin"/>
      </w:r>
      <w:r w:rsidRPr="006C7380">
        <w:rPr>
          <w:rFonts w:ascii="Times New Roman" w:hAnsi="Times New Roman" w:cs="Times New Roman"/>
        </w:rPr>
        <w:instrText xml:space="preserve"> REF _Ref2756531 \h  \* MERGEFORMAT </w:instrText>
      </w:r>
      <w:r w:rsidRPr="006C7380">
        <w:rPr>
          <w:rFonts w:ascii="Times New Roman" w:hAnsi="Times New Roman" w:cs="Times New Roman"/>
        </w:rPr>
      </w:r>
      <w:r w:rsidRPr="006C7380">
        <w:rPr>
          <w:rFonts w:ascii="Times New Roman" w:hAnsi="Times New Roman" w:cs="Times New Roman"/>
        </w:rPr>
        <w:fldChar w:fldCharType="separate"/>
      </w:r>
      <w:ins w:id="569"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15</w:t>
        </w:r>
      </w:ins>
      <w:del w:id="570"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14</w:delText>
        </w:r>
      </w:del>
      <w:r w:rsidRPr="006C7380">
        <w:rPr>
          <w:rFonts w:ascii="Times New Roman" w:hAnsi="Times New Roman" w:cs="Times New Roman"/>
        </w:rPr>
        <w:fldChar w:fldCharType="end"/>
      </w:r>
      <w:r w:rsidRPr="006C7380">
        <w:rPr>
          <w:rFonts w:ascii="Times New Roman" w:hAnsi="Times New Roman" w:cs="Times New Roman"/>
        </w:rPr>
        <w:t>), ER, or the P/R ratio.  This lack of relationship may be because heterotrophic streams display a decoupling between whole stream respiration and animal respiration implying that organic matter breakdown by microbes</w:t>
      </w:r>
      <w:r w:rsidRPr="006C7380" w:rsidDel="00CF7181">
        <w:rPr>
          <w:rFonts w:ascii="Times New Roman" w:hAnsi="Times New Roman" w:cs="Times New Roman"/>
        </w:rPr>
        <w:t xml:space="preserve"> </w:t>
      </w:r>
      <w:r w:rsidRPr="006C7380">
        <w:rPr>
          <w:rFonts w:ascii="Times New Roman" w:hAnsi="Times New Roman" w:cs="Times New Roman"/>
        </w:rPr>
        <w:t>drives whole stream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However that same study found a positive relationship between the P/R ratio and insect secondary production, suggesting that carbon from aquatic GPP may be more responsible for supporting animal growth than carbon from terrestrial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{"citationID":"14V4CP2X","properties":{"formattedCitation":"(Marcarelli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I did not sample macroinvertebrates, and I could not detect this linkage in my trout data (</w:t>
      </w:r>
      <w:r w:rsidRPr="006C7380">
        <w:rPr>
          <w:rFonts w:ascii="Times New Roman" w:hAnsi="Times New Roman" w:cs="Times New Roman"/>
        </w:rPr>
        <w:fldChar w:fldCharType="begin"/>
      </w:r>
      <w:r w:rsidRPr="006C7380">
        <w:rPr>
          <w:rFonts w:ascii="Times New Roman" w:hAnsi="Times New Roman" w:cs="Times New Roman"/>
        </w:rPr>
        <w:instrText xml:space="preserve"> REF _Ref2756531 \h  \* MERGEFORMAT </w:instrText>
      </w:r>
      <w:r w:rsidRPr="006C7380">
        <w:rPr>
          <w:rFonts w:ascii="Times New Roman" w:hAnsi="Times New Roman" w:cs="Times New Roman"/>
        </w:rPr>
      </w:r>
      <w:r w:rsidRPr="006C7380">
        <w:rPr>
          <w:rFonts w:ascii="Times New Roman" w:hAnsi="Times New Roman" w:cs="Times New Roman"/>
        </w:rPr>
        <w:fldChar w:fldCharType="separate"/>
      </w:r>
      <w:ins w:id="571" w:author="Zach Lessig" w:date="2019-07-30T08:56:00Z">
        <w:r w:rsidR="008657EC" w:rsidRPr="006C7380">
          <w:rPr>
            <w:rFonts w:ascii="Times New Roman" w:hAnsi="Times New Roman" w:cs="Times New Roman"/>
          </w:rPr>
          <w:t xml:space="preserve">Figure </w:t>
        </w:r>
        <w:r w:rsidR="008657EC">
          <w:rPr>
            <w:rFonts w:ascii="Times New Roman" w:hAnsi="Times New Roman" w:cs="Times New Roman"/>
            <w:noProof/>
          </w:rPr>
          <w:t>15</w:t>
        </w:r>
      </w:ins>
      <w:del w:id="572" w:author="Zach Lessig" w:date="2019-07-30T08:50:00Z">
        <w:r w:rsidR="00BE6241" w:rsidRPr="006C7380" w:rsidDel="0091439E">
          <w:rPr>
            <w:rFonts w:ascii="Times New Roman" w:hAnsi="Times New Roman" w:cs="Times New Roman"/>
          </w:rPr>
          <w:delText xml:space="preserve">Figure </w:delText>
        </w:r>
        <w:r w:rsidR="00BE6241" w:rsidDel="0091439E">
          <w:rPr>
            <w:rFonts w:ascii="Times New Roman" w:hAnsi="Times New Roman" w:cs="Times New Roman"/>
            <w:noProof/>
          </w:rPr>
          <w:delText>14</w:delText>
        </w:r>
      </w:del>
      <w:r w:rsidRPr="006C7380">
        <w:rPr>
          <w:rFonts w:ascii="Times New Roman" w:hAnsi="Times New Roman" w:cs="Times New Roman"/>
        </w:rPr>
        <w:fldChar w:fldCharType="end"/>
      </w:r>
      <w:r w:rsidRPr="006C7380">
        <w:rPr>
          <w:rFonts w:ascii="Times New Roman" w:hAnsi="Times New Roman" w:cs="Times New Roman"/>
        </w:rPr>
        <w:t xml:space="preserve">), or perhaps this relationship is obscured at higher trophic levels.  These conclusions are open to question however given the </w:t>
      </w:r>
      <w:r w:rsidRPr="006C7380">
        <w:rPr>
          <w:rFonts w:ascii="Times New Roman" w:hAnsi="Times New Roman" w:cs="Times New Roman"/>
          <w:lang w:eastAsia="ja-JP"/>
        </w:rPr>
        <w:t xml:space="preserve">relatively low sample size and possibly </w:t>
      </w:r>
      <w:r w:rsidRPr="006C7380">
        <w:rPr>
          <w:rFonts w:ascii="Times New Roman" w:hAnsi="Times New Roman" w:cs="Times New Roman"/>
        </w:rPr>
        <w:t>problematic metabolism estimations.</w:t>
      </w:r>
    </w:p>
    <w:p w14:paraId="44DA439D" w14:textId="5E59F510" w:rsidR="005E4DEE" w:rsidRDefault="005E4DEE" w:rsidP="002D0F99">
      <w:pPr>
        <w:spacing w:line="480" w:lineRule="auto"/>
        <w:ind w:firstLine="720"/>
        <w:rPr>
          <w:rFonts w:ascii="Times New Roman" w:hAnsi="Times New Roman" w:cs="Times New Roman"/>
        </w:rPr>
      </w:pPr>
    </w:p>
    <w:p w14:paraId="3C1B5A94" w14:textId="19311ED7" w:rsidR="005E4DEE" w:rsidRDefault="005E4DEE" w:rsidP="002D0F99">
      <w:pPr>
        <w:spacing w:line="480" w:lineRule="auto"/>
        <w:ind w:firstLine="720"/>
        <w:rPr>
          <w:rFonts w:ascii="Times New Roman" w:hAnsi="Times New Roman" w:cs="Times New Roman"/>
        </w:rPr>
      </w:pPr>
    </w:p>
    <w:p w14:paraId="0C78EBA9" w14:textId="37A22CA5" w:rsidR="005E4DEE" w:rsidDel="00564750" w:rsidRDefault="005E4DEE" w:rsidP="002D0F99">
      <w:pPr>
        <w:spacing w:line="480" w:lineRule="auto"/>
        <w:ind w:firstLine="720"/>
        <w:rPr>
          <w:del w:id="573" w:author="Zach Lessig" w:date="2019-07-30T09:18:00Z"/>
          <w:rFonts w:ascii="Times New Roman" w:hAnsi="Times New Roman" w:cs="Times New Roman"/>
        </w:rPr>
      </w:pPr>
    </w:p>
    <w:p w14:paraId="35D4E59C" w14:textId="2871B090" w:rsidR="005E4DEE" w:rsidRPr="006C7380" w:rsidDel="00564750" w:rsidRDefault="005E4DEE" w:rsidP="002D0F99">
      <w:pPr>
        <w:spacing w:line="480" w:lineRule="auto"/>
        <w:ind w:firstLine="720"/>
        <w:rPr>
          <w:del w:id="574" w:author="Zach Lessig" w:date="2019-07-30T09:18:00Z"/>
          <w:rFonts w:ascii="Times New Roman" w:hAnsi="Times New Roman" w:cs="Times New Roman"/>
        </w:rPr>
      </w:pPr>
    </w:p>
    <w:p w14:paraId="7C2C5841" w14:textId="77777777" w:rsidR="00564750" w:rsidRDefault="00564750" w:rsidP="002D0F99">
      <w:pPr>
        <w:spacing w:line="480" w:lineRule="auto"/>
        <w:jc w:val="center"/>
        <w:rPr>
          <w:ins w:id="575" w:author="Zach Lessig" w:date="2019-07-30T09:18:00Z"/>
          <w:rFonts w:ascii="Times New Roman" w:eastAsia="STHupo" w:hAnsi="Times New Roman" w:cs="Times New Roman"/>
          <w:u w:val="single"/>
        </w:rPr>
      </w:pPr>
    </w:p>
    <w:p w14:paraId="57D01A60" w14:textId="3C113BB5"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Future Studies</w:t>
      </w:r>
    </w:p>
    <w:p w14:paraId="6590B767" w14:textId="4B0D850D"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t>Future studies that attempt to estimate whole stream headwater metabolism using diel oxygen curves without using gas tracers to estimate the gas exchange may be better served by altering the methods presented here.  Using inverse modeling to estimate the gas exchange is likely a preferable technique than using a linear equation based on stream slope which I have done</w:t>
      </w:r>
      <w:del w:id="576" w:author="Zach Lessig" w:date="2019-07-29T11:56:00Z">
        <w:r w:rsidRPr="006C7380" w:rsidDel="00E24959">
          <w:rPr>
            <w:rFonts w:ascii="Times New Roman" w:hAnsi="Times New Roman" w:cs="Times New Roman"/>
          </w:rPr>
          <w:delText xml:space="preserve"> (examples in methods)</w:delText>
        </w:r>
      </w:del>
      <w:r w:rsidRPr="006C7380">
        <w:rPr>
          <w:rFonts w:ascii="Times New Roman" w:hAnsi="Times New Roman" w:cs="Times New Roman"/>
        </w:rPr>
        <w:t xml:space="preserve">.  Model results with a negative gas exchange, negative GPP, and positive ER will still need to be left out of the analysis though, so increasing the initial sample size to compensate for this eventual loss of data may offset this.  Also, increasing the sampling rate of the DO meter to 1 minute or less might increase the resolution of the data to improve results and decrease the number of sites that would need to be dropped due to spurious estimates.  These changes have the benefit of relatively simple methodology although the technique may still be limited to streams of lower slopes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w:t>
      </w:r>
      <w:del w:id="577" w:author="Zach Lessig" w:date="2019-07-29T11:56:00Z">
        <w:r w:rsidRPr="006C7380" w:rsidDel="00E24959">
          <w:rPr>
            <w:rFonts w:ascii="Times New Roman" w:hAnsi="Times New Roman" w:cs="Times New Roman"/>
          </w:rPr>
          <w:delText xml:space="preserve"> Jr.</w:delText>
        </w:r>
      </w:del>
      <w:r w:rsidRPr="006C7380">
        <w:rPr>
          <w:rFonts w:ascii="Times New Roman" w:hAnsi="Times New Roman" w:cs="Times New Roman"/>
        </w:rPr>
        <w:t xml:space="preserve"> </w:t>
      </w:r>
      <w:ins w:id="578" w:author="Zach Lessig" w:date="2019-07-29T11:56:00Z">
        <w:r w:rsidR="00E24959">
          <w:rPr>
            <w:rFonts w:ascii="Times New Roman" w:hAnsi="Times New Roman" w:cs="Times New Roman"/>
          </w:rPr>
          <w:t xml:space="preserve"> </w:t>
        </w:r>
      </w:ins>
      <w:del w:id="579" w:author="Zach Lessig" w:date="2019-07-29T11:56:00Z">
        <w:r w:rsidRPr="006C7380" w:rsidDel="00E24959">
          <w:rPr>
            <w:rFonts w:ascii="Times New Roman" w:hAnsi="Times New Roman" w:cs="Times New Roman"/>
          </w:rPr>
          <w:delText>a</w:delText>
        </w:r>
      </w:del>
      <w:ins w:id="580" w:author="Zach Lessig" w:date="2019-07-29T11:56:00Z">
        <w:r w:rsidR="00E24959">
          <w:rPr>
            <w:rFonts w:ascii="Times New Roman" w:hAnsi="Times New Roman" w:cs="Times New Roman"/>
          </w:rPr>
          <w:t>a</w:t>
        </w:r>
      </w:ins>
      <w:r w:rsidRPr="006C7380">
        <w:rPr>
          <w:rFonts w:ascii="Times New Roman" w:hAnsi="Times New Roman" w:cs="Times New Roman"/>
        </w:rPr>
        <w:t>nd Madinger 2018)</w:t>
      </w:r>
      <w:r w:rsidRPr="006C7380">
        <w:rPr>
          <w:rFonts w:ascii="Times New Roman" w:hAnsi="Times New Roman" w:cs="Times New Roman"/>
        </w:rPr>
        <w:fldChar w:fldCharType="end"/>
      </w:r>
      <w:r w:rsidRPr="006C7380">
        <w:rPr>
          <w:rFonts w:ascii="Times New Roman" w:hAnsi="Times New Roman" w:cs="Times New Roman"/>
        </w:rPr>
        <w:t xml:space="preserve">.  </w:t>
      </w:r>
    </w:p>
    <w:p w14:paraId="7BD8E526" w14:textId="026AD792"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Another possibility may be to use an equation to derive the gas exchange value involving more parameters than slope.  A meta-analysis by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Palumbo and Brown (2014)</w:t>
      </w:r>
      <w:r w:rsidRPr="006C7380">
        <w:rPr>
          <w:rFonts w:ascii="Times New Roman" w:hAnsi="Times New Roman" w:cs="Times New Roman"/>
        </w:rPr>
        <w:fldChar w:fldCharType="end"/>
      </w:r>
      <w:r w:rsidRPr="006C7380">
        <w:rPr>
          <w:rFonts w:ascii="Times New Roman" w:hAnsi="Times New Roman" w:cs="Times New Roman"/>
        </w:rPr>
        <w:t xml:space="preserve"> which evaluated 18 different equations affirm that using equations that </w:t>
      </w:r>
      <w:ins w:id="581" w:author="Zach Lessig" w:date="2019-07-29T11:57:00Z">
        <w:r w:rsidR="00E24959">
          <w:rPr>
            <w:rFonts w:ascii="Times New Roman" w:hAnsi="Times New Roman" w:cs="Times New Roman"/>
          </w:rPr>
          <w:t>include</w:t>
        </w:r>
      </w:ins>
      <w:del w:id="582" w:author="Zach Lessig" w:date="2019-07-29T11:57:00Z">
        <w:r w:rsidRPr="006C7380" w:rsidDel="00E24959">
          <w:rPr>
            <w:rFonts w:ascii="Times New Roman" w:hAnsi="Times New Roman" w:cs="Times New Roman"/>
          </w:rPr>
          <w:delText>have</w:delText>
        </w:r>
      </w:del>
      <w:r w:rsidRPr="006C7380">
        <w:rPr>
          <w:rFonts w:ascii="Times New Roman" w:hAnsi="Times New Roman" w:cs="Times New Roman"/>
        </w:rPr>
        <w:t xml:space="preserve"> slope as a parameter are less biased than equations which do not have slope as a parameter.  They then </w:t>
      </w:r>
      <w:ins w:id="583" w:author="Zach Lessig" w:date="2019-07-29T11:57:00Z">
        <w:r w:rsidR="00E24959">
          <w:rPr>
            <w:rFonts w:ascii="Times New Roman" w:hAnsi="Times New Roman" w:cs="Times New Roman"/>
          </w:rPr>
          <w:t>recommend</w:t>
        </w:r>
      </w:ins>
      <w:del w:id="584" w:author="Zach Lessig" w:date="2019-07-29T11:57:00Z">
        <w:r w:rsidRPr="006C7380" w:rsidDel="00E24959">
          <w:rPr>
            <w:rFonts w:ascii="Times New Roman" w:hAnsi="Times New Roman" w:cs="Times New Roman"/>
          </w:rPr>
          <w:delText>suggest</w:delText>
        </w:r>
      </w:del>
      <w:r w:rsidRPr="006C7380">
        <w:rPr>
          <w:rFonts w:ascii="Times New Roman" w:hAnsi="Times New Roman" w:cs="Times New Roman"/>
        </w:rPr>
        <w:t xml:space="preserve"> an equation from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Thackston and Dawson (2001)</w:t>
      </w:r>
      <w:r w:rsidRPr="006C7380">
        <w:rPr>
          <w:rFonts w:ascii="Times New Roman" w:hAnsi="Times New Roman" w:cs="Times New Roman"/>
        </w:rPr>
        <w:fldChar w:fldCharType="end"/>
      </w:r>
      <w:r w:rsidRPr="006C7380">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Ulseth et al. (2019)</w:t>
      </w:r>
      <w:r w:rsidRPr="006C7380">
        <w:rPr>
          <w:rFonts w:ascii="Times New Roman" w:hAnsi="Times New Roman" w:cs="Times New Roman"/>
        </w:rPr>
        <w:fldChar w:fldCharType="end"/>
      </w:r>
      <w:r w:rsidRPr="006C7380">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(slopes in my study range 2-10%; </w:t>
      </w:r>
      <w:r w:rsidRPr="006C7380">
        <w:rPr>
          <w:rFonts w:ascii="Times New Roman" w:hAnsi="Times New Roman" w:cs="Times New Roman"/>
        </w:rPr>
        <w:fldChar w:fldCharType="begin"/>
      </w:r>
      <w:r w:rsidRPr="006C7380">
        <w:rPr>
          <w:rFonts w:ascii="Times New Roman" w:hAnsi="Times New Roman" w:cs="Times New Roman"/>
        </w:rPr>
        <w:instrText xml:space="preserve"> REF _Ref5791022 \h  \* MERGEFORMAT </w:instrText>
      </w:r>
      <w:r w:rsidRPr="006C7380">
        <w:rPr>
          <w:rFonts w:ascii="Times New Roman" w:hAnsi="Times New Roman" w:cs="Times New Roman"/>
        </w:rPr>
      </w:r>
      <w:r w:rsidRPr="006C7380">
        <w:rPr>
          <w:rFonts w:ascii="Times New Roman" w:hAnsi="Times New Roman" w:cs="Times New Roman"/>
        </w:rPr>
        <w:fldChar w:fldCharType="separate"/>
      </w:r>
      <w:ins w:id="585" w:author="Zach Lessig" w:date="2019-07-30T08:56:00Z">
        <w:r w:rsidR="008657EC" w:rsidRPr="006C7380">
          <w:rPr>
            <w:rFonts w:ascii="Times New Roman" w:hAnsi="Times New Roman" w:cs="Times New Roman"/>
          </w:rPr>
          <w:t xml:space="preserve">Table </w:t>
        </w:r>
        <w:r w:rsidR="008657EC">
          <w:rPr>
            <w:rFonts w:ascii="Times New Roman" w:hAnsi="Times New Roman" w:cs="Times New Roman"/>
            <w:noProof/>
          </w:rPr>
          <w:t>1</w:t>
        </w:r>
      </w:ins>
      <w:del w:id="586" w:author="Zach Lessig" w:date="2019-07-30T08:50:00Z">
        <w:r w:rsidR="00BE6241" w:rsidRPr="006C7380" w:rsidDel="0091439E">
          <w:rPr>
            <w:rFonts w:ascii="Times New Roman" w:hAnsi="Times New Roman" w:cs="Times New Roman"/>
          </w:rPr>
          <w:delText xml:space="preserve">Table </w:delText>
        </w:r>
        <w:r w:rsidR="00BE6241" w:rsidDel="0091439E">
          <w:rPr>
            <w:rFonts w:ascii="Times New Roman" w:hAnsi="Times New Roman" w:cs="Times New Roman"/>
            <w:noProof/>
          </w:rPr>
          <w:delText>1</w:delText>
        </w:r>
      </w:del>
      <w:r w:rsidRPr="006C7380">
        <w:rPr>
          <w:rFonts w:ascii="Times New Roman" w:hAnsi="Times New Roman" w:cs="Times New Roman"/>
        </w:rPr>
        <w:fldChar w:fldCharType="end"/>
      </w:r>
      <w:r w:rsidRPr="006C7380">
        <w:rPr>
          <w:rFonts w:ascii="Times New Roman" w:hAnsi="Times New Roman" w:cs="Times New Roman"/>
        </w:rPr>
        <w:t xml:space="preserve">) causes disproportionate increases in gas exchange because air bubbles begin to form and become entrained in the water column.  This study does not suggest an equation to use for my application, </w:t>
      </w:r>
      <w:r w:rsidRPr="006C7380">
        <w:rPr>
          <w:rFonts w:ascii="Times New Roman" w:hAnsi="Times New Roman" w:cs="Times New Roman"/>
          <w:lang w:eastAsia="ja-JP"/>
        </w:rPr>
        <w:t>but</w:t>
      </w:r>
      <w:r w:rsidRPr="006C7380">
        <w:rPr>
          <w:rFonts w:ascii="Times New Roman" w:hAnsi="Times New Roman" w:cs="Times New Roman"/>
        </w:rPr>
        <w:t xml:space="preserve"> there appears to be</w:t>
      </w:r>
      <w:del w:id="587" w:author="Zach Lessig" w:date="2019-07-29T11:58:00Z">
        <w:r w:rsidRPr="006C7380" w:rsidDel="00AB363B">
          <w:rPr>
            <w:rFonts w:ascii="Times New Roman" w:hAnsi="Times New Roman" w:cs="Times New Roman"/>
          </w:rPr>
          <w:delText xml:space="preserve"> much</w:delText>
        </w:r>
      </w:del>
      <w:ins w:id="588" w:author="Zach Lessig" w:date="2019-07-29T11:59:00Z">
        <w:r w:rsidR="00AB363B">
          <w:rPr>
            <w:rFonts w:ascii="Times New Roman" w:hAnsi="Times New Roman" w:cs="Times New Roman"/>
          </w:rPr>
          <w:t xml:space="preserve"> </w:t>
        </w:r>
      </w:ins>
      <w:del w:id="589" w:author="Zach Lessig" w:date="2019-07-29T11:59:00Z">
        <w:r w:rsidRPr="006C7380" w:rsidDel="00AB363B">
          <w:rPr>
            <w:rFonts w:ascii="Times New Roman" w:hAnsi="Times New Roman" w:cs="Times New Roman"/>
          </w:rPr>
          <w:delText xml:space="preserve"> </w:delText>
        </w:r>
      </w:del>
      <w:r w:rsidRPr="006C7380">
        <w:rPr>
          <w:rFonts w:ascii="Times New Roman" w:hAnsi="Times New Roman" w:cs="Times New Roman"/>
        </w:rPr>
        <w:t>work attempting to extend equations for predictions of gas exchange rates to mountainous headwater streams</w:t>
      </w:r>
      <w:r w:rsidRPr="006C7380">
        <w:rPr>
          <w:rFonts w:ascii="Times New Roman" w:hAnsi="Times New Roman" w:cs="Times New Roman"/>
          <w:lang w:eastAsia="ja-JP"/>
        </w:rPr>
        <w:t>,</w:t>
      </w:r>
      <w:r w:rsidRPr="006C7380">
        <w:rPr>
          <w:rFonts w:ascii="Times New Roman" w:hAnsi="Times New Roman" w:cs="Times New Roman"/>
        </w:rPr>
        <w:t xml:space="preserve"> </w:t>
      </w:r>
      <w:r w:rsidRPr="006C7380">
        <w:rPr>
          <w:rFonts w:ascii="Times New Roman" w:hAnsi="Times New Roman" w:cs="Times New Roman"/>
          <w:lang w:eastAsia="ja-JP"/>
        </w:rPr>
        <w:t xml:space="preserve">so </w:t>
      </w:r>
      <w:r w:rsidRPr="006C7380">
        <w:rPr>
          <w:rFonts w:ascii="Times New Roman" w:hAnsi="Times New Roman" w:cs="Times New Roman"/>
        </w:rPr>
        <w:t>this may be expected in the near future.</w:t>
      </w:r>
      <w:ins w:id="590" w:author="Zach Lessig" w:date="2019-07-29T11:59:00Z">
        <w:r w:rsidR="00AB363B">
          <w:rPr>
            <w:rFonts w:ascii="Times New Roman" w:hAnsi="Times New Roman" w:cs="Times New Roman"/>
          </w:rPr>
          <w:t xml:space="preserve">  My study reinforces the need for gas exchange models that explicitly apply to headwaters.</w:t>
        </w:r>
      </w:ins>
    </w:p>
    <w:p w14:paraId="4ADBD0E0" w14:textId="1E25ECDC"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Other techniques for estimating the gas exchange rate in headwaters likely exist for future studies of this kind.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Pr="006C7380">
        <w:rPr>
          <w:rFonts w:ascii="Cambria Math" w:hAnsi="Cambria Math" w:cs="Cambria Math"/>
        </w:rPr>
        <w:instrText>∼</w:instrText>
      </w:r>
      <w:r w:rsidRPr="006C7380">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Pennington et al. (2018)</w:t>
      </w:r>
      <w:r w:rsidRPr="006C7380">
        <w:rPr>
          <w:rFonts w:ascii="Times New Roman" w:hAnsi="Times New Roman" w:cs="Times New Roman"/>
        </w:rPr>
        <w:fldChar w:fldCharType="end"/>
      </w:r>
      <w:r w:rsidRPr="006C7380">
        <w:rPr>
          <w:rFonts w:ascii="Times New Roman" w:hAnsi="Times New Roman" w:cs="Times New Roman"/>
        </w:rPr>
        <w:t xml:space="preserve"> found that the gas exchange rate can be calculated from the simultaneous measurement of both DO and CO</w:t>
      </w:r>
      <w:r w:rsidRPr="006C7380">
        <w:rPr>
          <w:rFonts w:ascii="Times New Roman" w:hAnsi="Times New Roman" w:cs="Times New Roman"/>
          <w:vertAlign w:val="subscript"/>
        </w:rPr>
        <w:t>2</w:t>
      </w:r>
      <w:r w:rsidRPr="006C7380">
        <w:rPr>
          <w:rFonts w:ascii="Times New Roman" w:hAnsi="Times New Roman" w:cs="Times New Roman"/>
        </w:rPr>
        <w:t xml:space="preserve">.  This technique involves more instrumentation and more complex calculations but is </w:t>
      </w:r>
      <w:ins w:id="591" w:author="Zach Lessig" w:date="2019-07-29T12:01:00Z">
        <w:r w:rsidR="00AB363B">
          <w:rPr>
            <w:rFonts w:ascii="Times New Roman" w:hAnsi="Times New Roman" w:cs="Times New Roman"/>
          </w:rPr>
          <w:t>non</w:t>
        </w:r>
      </w:ins>
      <w:del w:id="592" w:author="Zach Lessig" w:date="2019-07-29T12:01:00Z">
        <w:r w:rsidRPr="006C7380" w:rsidDel="00AB363B">
          <w:rPr>
            <w:rFonts w:ascii="Times New Roman" w:hAnsi="Times New Roman" w:cs="Times New Roman"/>
          </w:rPr>
          <w:delText>un</w:delText>
        </w:r>
      </w:del>
      <w:r w:rsidRPr="006C7380">
        <w:rPr>
          <w:rFonts w:ascii="Times New Roman" w:hAnsi="Times New Roman" w:cs="Times New Roman"/>
        </w:rPr>
        <w:t xml:space="preserve">invasive and produces a time-series of the gas exchange rate such that changing environmental conditions that alter the gas exchange rate (e.g. flow variation, surface wind movement) can be dynamically modeled.  Another promising and creative avenue of research in this area makes use of sound.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Morse et al. (2007)</w:t>
      </w:r>
      <w:r w:rsidRPr="006C7380">
        <w:rPr>
          <w:rFonts w:ascii="Times New Roman" w:hAnsi="Times New Roman" w:cs="Times New Roman"/>
        </w:rPr>
        <w:fldChar w:fldCharType="end"/>
      </w:r>
      <w:r w:rsidRPr="006C7380">
        <w:rPr>
          <w:rFonts w:ascii="Times New Roman" w:hAnsi="Times New Roman" w:cs="Times New Roman"/>
        </w:rPr>
        <w:t xml:space="preserve"> reasoned that turbulence drives gas exchange in steep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(Chanson and Toombes 2003)</w:t>
      </w:r>
      <w:r w:rsidRPr="006C7380">
        <w:rPr>
          <w:rFonts w:ascii="Times New Roman" w:hAnsi="Times New Roman" w:cs="Times New Roman"/>
        </w:rPr>
        <w:fldChar w:fldCharType="end"/>
      </w:r>
      <w:r w:rsidRPr="006C7380">
        <w:rPr>
          <w:rFonts w:ascii="Times New Roman" w:hAnsi="Times New Roman" w:cs="Times New Roman"/>
        </w:rPr>
        <w:t xml:space="preserve"> and turbulence has acoustic properties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(Leighton 2012)</w:t>
      </w:r>
      <w:r w:rsidRPr="006C7380">
        <w:rPr>
          <w:rFonts w:ascii="Times New Roman" w:hAnsi="Times New Roman" w:cs="Times New Roman"/>
        </w:rPr>
        <w:fldChar w:fldCharType="end"/>
      </w:r>
      <w:r w:rsidRPr="006C7380">
        <w:rPr>
          <w:rFonts w:ascii="Times New Roman" w:hAnsi="Times New Roman" w:cs="Times New Roman"/>
        </w:rPr>
        <w:t xml:space="preserve">.  This led </w:t>
      </w:r>
      <w:del w:id="593" w:author="Zach Lessig" w:date="2019-07-29T12:02:00Z">
        <w:r w:rsidRPr="006C7380" w:rsidDel="00AB363B">
          <w:rPr>
            <w:rFonts w:ascii="Times New Roman" w:hAnsi="Times New Roman" w:cs="Times New Roman"/>
          </w:rPr>
          <w:delText>them</w:delText>
        </w:r>
      </w:del>
      <w:ins w:id="594" w:author="Zach Lessig" w:date="2019-07-29T12:02:00Z">
        <w:r w:rsidR="00AB363B" w:rsidRPr="006C7380">
          <w:rPr>
            <w:rFonts w:ascii="Times New Roman" w:hAnsi="Times New Roman" w:cs="Times New Roman"/>
          </w:rPr>
          <w:fldChar w:fldCharType="begin"/>
        </w:r>
        <w:r w:rsidR="00AB363B" w:rsidRPr="006C7380">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00AB363B" w:rsidRPr="006C7380">
          <w:rPr>
            <w:rFonts w:ascii="Times New Roman" w:hAnsi="Times New Roman" w:cs="Times New Roman"/>
          </w:rPr>
          <w:fldChar w:fldCharType="separate"/>
        </w:r>
        <w:r w:rsidR="00AB363B" w:rsidRPr="006C7380">
          <w:rPr>
            <w:rFonts w:ascii="Times New Roman" w:hAnsi="Times New Roman" w:cs="Times New Roman"/>
          </w:rPr>
          <w:t>Morse et al. (2007)</w:t>
        </w:r>
        <w:r w:rsidR="00AB363B" w:rsidRPr="006C7380">
          <w:rPr>
            <w:rFonts w:ascii="Times New Roman" w:hAnsi="Times New Roman" w:cs="Times New Roman"/>
          </w:rPr>
          <w:fldChar w:fldCharType="end"/>
        </w:r>
      </w:ins>
      <w:r w:rsidRPr="006C7380">
        <w:rPr>
          <w:rFonts w:ascii="Times New Roman" w:hAnsi="Times New Roman" w:cs="Times New Roman"/>
        </w:rPr>
        <w:t xml:space="preserve">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6C7FEE74" w14:textId="489CD4B2" w:rsidR="005E4DEE" w:rsidDel="00564750" w:rsidRDefault="005E4DEE" w:rsidP="002D0F99">
      <w:pPr>
        <w:spacing w:line="480" w:lineRule="auto"/>
        <w:jc w:val="center"/>
        <w:rPr>
          <w:del w:id="595" w:author="Zach Lessig" w:date="2019-07-30T09:18:00Z"/>
          <w:rFonts w:ascii="Times New Roman" w:eastAsia="STHupo" w:hAnsi="Times New Roman" w:cs="Times New Roman"/>
          <w:u w:val="single"/>
        </w:rPr>
      </w:pPr>
    </w:p>
    <w:p w14:paraId="73D34FDB" w14:textId="3C41BE78" w:rsidR="005E4DEE" w:rsidDel="00564750" w:rsidRDefault="005E4DEE" w:rsidP="002D0F99">
      <w:pPr>
        <w:spacing w:line="480" w:lineRule="auto"/>
        <w:jc w:val="center"/>
        <w:rPr>
          <w:del w:id="596" w:author="Zach Lessig" w:date="2019-07-30T09:18:00Z"/>
          <w:rFonts w:ascii="Times New Roman" w:eastAsia="STHupo" w:hAnsi="Times New Roman" w:cs="Times New Roman"/>
          <w:u w:val="single"/>
        </w:rPr>
      </w:pPr>
    </w:p>
    <w:p w14:paraId="3637204A" w14:textId="77777777" w:rsidR="00564750" w:rsidRDefault="00564750" w:rsidP="002D0F99">
      <w:pPr>
        <w:spacing w:line="480" w:lineRule="auto"/>
        <w:jc w:val="center"/>
        <w:rPr>
          <w:ins w:id="597" w:author="Zach Lessig" w:date="2019-07-30T09:18:00Z"/>
          <w:rFonts w:ascii="Times New Roman" w:eastAsia="STHupo" w:hAnsi="Times New Roman" w:cs="Times New Roman"/>
          <w:u w:val="single"/>
        </w:rPr>
      </w:pPr>
    </w:p>
    <w:p w14:paraId="6DE8F4C5" w14:textId="17AF2BFC"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Conclusion</w:t>
      </w:r>
    </w:p>
    <w:p w14:paraId="1D0309C7" w14:textId="7E5C4B39" w:rsidR="002D0F99" w:rsidRDefault="002D0F99" w:rsidP="002D0F99">
      <w:pPr>
        <w:spacing w:line="480" w:lineRule="auto"/>
        <w:ind w:firstLine="720"/>
        <w:rPr>
          <w:ins w:id="598" w:author="Zach Lessig" w:date="2019-07-29T12:30:00Z"/>
          <w:rFonts w:ascii="Times New Roman" w:hAnsi="Times New Roman" w:cs="Times New Roman"/>
        </w:rPr>
      </w:pPr>
      <w:r w:rsidRPr="006C7380">
        <w:rPr>
          <w:rFonts w:ascii="Times New Roman" w:hAnsi="Times New Roman" w:cs="Times New Roman"/>
        </w:rPr>
        <w:t>It appears that the mountainous headwater streams in Kittitas County I studied display characteristics that are fairly consistent with what would be expected.  The streams are steep, cool, dark, low in nitrogen, and high in DOC.  They are somewhat high in SRP.  The cutthroat trout biomass is high but within expected ranges and these fish have a tendency to inhabit colder water, probably because of competition with rainbow trout</w:t>
      </w:r>
      <w:r w:rsidRPr="006C7380">
        <w:rPr>
          <w:rFonts w:ascii="Times New Roman" w:hAnsi="Times New Roman" w:cs="Times New Roman"/>
          <w:lang w:eastAsia="ja-JP"/>
        </w:rPr>
        <w:t xml:space="preserve"> in warmer water</w:t>
      </w:r>
      <w:r w:rsidRPr="006C7380">
        <w:rPr>
          <w:rFonts w:ascii="Times New Roman" w:hAnsi="Times New Roman" w:cs="Times New Roman"/>
        </w:rPr>
        <w:t>.  They seem to be found under more open canopies, likely because of prey availability or higher foraging efficiency.</w:t>
      </w:r>
    </w:p>
    <w:p w14:paraId="0C4F463F" w14:textId="77777777" w:rsidR="00DD21AF" w:rsidRPr="006C7380" w:rsidRDefault="00DD21AF" w:rsidP="00DD21AF">
      <w:pPr>
        <w:spacing w:line="480" w:lineRule="auto"/>
        <w:ind w:firstLine="720"/>
        <w:rPr>
          <w:moveTo w:id="599" w:author="Zach Lessig" w:date="2019-07-29T12:43:00Z"/>
          <w:rFonts w:ascii="Times New Roman" w:hAnsi="Times New Roman" w:cs="Times New Roman"/>
        </w:rPr>
      </w:pPr>
      <w:moveToRangeStart w:id="600" w:author="Zach Lessig" w:date="2019-07-29T12:43:00Z" w:name="move15296613"/>
      <w:moveTo w:id="601" w:author="Zach Lessig" w:date="2019-07-29T12:43:00Z">
        <w:r w:rsidRPr="006C7380">
          <w:rPr>
            <w:rFonts w:ascii="Times New Roman" w:hAnsi="Times New Roman" w:cs="Times New Roman"/>
          </w:rPr>
          <w:t>I was not able to establish a relationship between stream metabolism and trout biomass.  This may be because this relationship does not exist in the streams I studied, the relationship is too weak to be detected by my methodology, or my metabolism estimation methodology needs refinement.  Future research will likely produce methodology to more easily and reliably estimate metabolism in headwaters whereupon this question may be revisited.</w:t>
        </w:r>
      </w:moveTo>
    </w:p>
    <w:moveToRangeEnd w:id="600"/>
    <w:p w14:paraId="35BEBC6C" w14:textId="46074EA6" w:rsidR="00AB70FE" w:rsidRDefault="00AB70FE" w:rsidP="00DD21AF">
      <w:pPr>
        <w:spacing w:line="480" w:lineRule="auto"/>
        <w:jc w:val="center"/>
        <w:rPr>
          <w:ins w:id="602" w:author="Zach Lessig" w:date="2019-07-29T12:34:00Z"/>
          <w:rFonts w:ascii="Times New Roman" w:hAnsi="Times New Roman" w:cs="Times New Roman"/>
        </w:rPr>
        <w:pPrChange w:id="603" w:author="Zach Lessig" w:date="2019-07-29T12:43:00Z">
          <w:pPr>
            <w:spacing w:line="480" w:lineRule="auto"/>
            <w:ind w:firstLine="720"/>
          </w:pPr>
        </w:pPrChange>
      </w:pPr>
      <w:ins w:id="604" w:author="Zach Lessig" w:date="2019-07-29T12:30:00Z">
        <w:r>
          <w:rPr>
            <w:rFonts w:ascii="Times New Roman" w:hAnsi="Times New Roman" w:cs="Times New Roman"/>
          </w:rPr>
          <w:t>Hypotheses Revisited</w:t>
        </w:r>
      </w:ins>
    </w:p>
    <w:p w14:paraId="21612174" w14:textId="44D7E1B4" w:rsidR="00AB70FE" w:rsidRDefault="00AB70FE" w:rsidP="00AB70FE">
      <w:pPr>
        <w:spacing w:line="480" w:lineRule="auto"/>
        <w:rPr>
          <w:ins w:id="605" w:author="Zach Lessig" w:date="2019-07-29T12:34:00Z"/>
          <w:rFonts w:ascii="Times New Roman" w:hAnsi="Times New Roman" w:cs="Times New Roman"/>
        </w:rPr>
        <w:pPrChange w:id="606" w:author="Zach Lessig" w:date="2019-07-29T12:30:00Z">
          <w:pPr>
            <w:spacing w:line="480" w:lineRule="auto"/>
            <w:ind w:firstLine="720"/>
          </w:pPr>
        </w:pPrChange>
      </w:pPr>
      <w:ins w:id="607" w:author="Zach Lessig" w:date="2019-07-29T12:34:00Z">
        <w:r>
          <w:rPr>
            <w:rFonts w:ascii="Times New Roman" w:hAnsi="Times New Roman" w:cs="Times New Roman"/>
          </w:rPr>
          <w:t xml:space="preserve">Whereas I hypothesized </w:t>
        </w:r>
      </w:ins>
      <w:ins w:id="608" w:author="Zach Lessig" w:date="2019-07-29T12:38:00Z">
        <w:r>
          <w:rPr>
            <w:rFonts w:ascii="Times New Roman" w:hAnsi="Times New Roman" w:cs="Times New Roman"/>
          </w:rPr>
          <w:t xml:space="preserve">that </w:t>
        </w:r>
      </w:ins>
      <w:ins w:id="609" w:author="Zach Lessig" w:date="2019-07-29T12:35:00Z">
        <w:r>
          <w:rPr>
            <w:rFonts w:ascii="Times New Roman" w:hAnsi="Times New Roman" w:cs="Times New Roman"/>
          </w:rPr>
          <w:t>GPP,</w:t>
        </w:r>
      </w:ins>
      <w:ins w:id="610" w:author="Zach Lessig" w:date="2019-07-29T12:38:00Z">
        <w:r>
          <w:rPr>
            <w:rFonts w:ascii="Times New Roman" w:hAnsi="Times New Roman" w:cs="Times New Roman"/>
          </w:rPr>
          <w:t xml:space="preserve"> ER</w:t>
        </w:r>
      </w:ins>
      <w:ins w:id="611" w:author="Zach Lessig" w:date="2019-07-29T12:39:00Z">
        <w:r>
          <w:rPr>
            <w:rFonts w:ascii="Times New Roman" w:hAnsi="Times New Roman" w:cs="Times New Roman"/>
          </w:rPr>
          <w:t>, and trout biomass</w:t>
        </w:r>
      </w:ins>
      <w:ins w:id="612" w:author="Zach Lessig" w:date="2019-07-29T12:38:00Z">
        <w:r>
          <w:rPr>
            <w:rFonts w:ascii="Times New Roman" w:hAnsi="Times New Roman" w:cs="Times New Roman"/>
          </w:rPr>
          <w:t xml:space="preserve"> </w:t>
        </w:r>
      </w:ins>
      <w:ins w:id="613" w:author="Zach Lessig" w:date="2019-07-29T12:35:00Z">
        <w:r>
          <w:rPr>
            <w:rFonts w:ascii="Times New Roman" w:hAnsi="Times New Roman" w:cs="Times New Roman"/>
          </w:rPr>
          <w:t>would</w:t>
        </w:r>
      </w:ins>
      <w:ins w:id="614" w:author="Zach Lessig" w:date="2019-07-29T12:39:00Z">
        <w:r>
          <w:rPr>
            <w:rFonts w:ascii="Times New Roman" w:hAnsi="Times New Roman" w:cs="Times New Roman"/>
          </w:rPr>
          <w:t xml:space="preserve"> each</w:t>
        </w:r>
      </w:ins>
      <w:ins w:id="615" w:author="Zach Lessig" w:date="2019-07-29T12:35:00Z">
        <w:r>
          <w:rPr>
            <w:rFonts w:ascii="Times New Roman" w:hAnsi="Times New Roman" w:cs="Times New Roman"/>
          </w:rPr>
          <w:t xml:space="preserve"> have a positive relationship with stream nutrients, I did not find </w:t>
        </w:r>
      </w:ins>
      <w:ins w:id="616" w:author="Zach Lessig" w:date="2019-07-29T12:39:00Z">
        <w:r>
          <w:rPr>
            <w:rFonts w:ascii="Times New Roman" w:hAnsi="Times New Roman" w:cs="Times New Roman"/>
          </w:rPr>
          <w:t xml:space="preserve">evidence in support of any of these.  </w:t>
        </w:r>
      </w:ins>
      <w:ins w:id="617" w:author="Zach Lessig" w:date="2019-07-29T12:41:00Z">
        <w:r w:rsidR="00DD21AF">
          <w:rPr>
            <w:rFonts w:ascii="Times New Roman" w:hAnsi="Times New Roman" w:cs="Times New Roman"/>
          </w:rPr>
          <w:t>I also hypothesized that trout biomass would have a positive relationship with ER and GPP and I did not find supporting evidence for these hypotheses either.</w:t>
        </w:r>
      </w:ins>
    </w:p>
    <w:p w14:paraId="32D034A0" w14:textId="77777777" w:rsidR="00AB70FE" w:rsidRPr="006C7380" w:rsidRDefault="00AB70FE" w:rsidP="00AB70FE">
      <w:pPr>
        <w:spacing w:line="480" w:lineRule="auto"/>
        <w:rPr>
          <w:rFonts w:ascii="Times New Roman" w:hAnsi="Times New Roman" w:cs="Times New Roman"/>
        </w:rPr>
        <w:pPrChange w:id="618" w:author="Zach Lessig" w:date="2019-07-29T12:30:00Z">
          <w:pPr>
            <w:spacing w:line="480" w:lineRule="auto"/>
            <w:ind w:firstLine="720"/>
          </w:pPr>
        </w:pPrChange>
      </w:pPr>
    </w:p>
    <w:p w14:paraId="189AD377" w14:textId="3D8E047F" w:rsidR="002D0F99" w:rsidRPr="006C7380" w:rsidDel="00DD21AF" w:rsidRDefault="002D0F99" w:rsidP="002D0F99">
      <w:pPr>
        <w:spacing w:line="480" w:lineRule="auto"/>
        <w:ind w:firstLine="720"/>
        <w:rPr>
          <w:moveFrom w:id="619" w:author="Zach Lessig" w:date="2019-07-29T12:43:00Z"/>
          <w:rFonts w:ascii="Times New Roman" w:hAnsi="Times New Roman" w:cs="Times New Roman"/>
        </w:rPr>
      </w:pPr>
      <w:moveFromRangeStart w:id="620" w:author="Zach Lessig" w:date="2019-07-29T12:43:00Z" w:name="move15296613"/>
      <w:moveFrom w:id="621" w:author="Zach Lessig" w:date="2019-07-29T12:43:00Z">
        <w:r w:rsidRPr="006C7380" w:rsidDel="00DD21AF">
          <w:rPr>
            <w:rFonts w:ascii="Times New Roman" w:hAnsi="Times New Roman" w:cs="Times New Roman"/>
          </w:rPr>
          <w:t>I was not able to establish a relationship between stream metabolism and trout biomass.  This may be because this relationship does not exist in the streams I studied, the relationship is too weak to be detected by my methodology, or my metabolism estimation methodology needs refinement.  Future research will likely produce methodology to more easily and reliably estimate metabolism in headwaters whereupon this question may be revisited.</w:t>
        </w:r>
      </w:moveFrom>
    </w:p>
    <w:moveFromRangeEnd w:id="620"/>
    <w:p w14:paraId="02FE06FA" w14:textId="77777777" w:rsidR="00DD21AF" w:rsidRDefault="00DD21AF">
      <w:pPr>
        <w:rPr>
          <w:ins w:id="622" w:author="Zach Lessig" w:date="2019-07-29T12:43:00Z"/>
          <w:rFonts w:ascii="Times New Roman" w:hAnsi="Times New Roman" w:cs="Times New Roman"/>
        </w:rPr>
      </w:pPr>
    </w:p>
    <w:p w14:paraId="47A1089F" w14:textId="77777777" w:rsidR="00DD21AF" w:rsidRDefault="00DD21AF">
      <w:pPr>
        <w:rPr>
          <w:ins w:id="623" w:author="Zach Lessig" w:date="2019-07-29T12:43:00Z"/>
          <w:rFonts w:ascii="Times New Roman" w:hAnsi="Times New Roman" w:cs="Times New Roman"/>
        </w:rPr>
      </w:pPr>
    </w:p>
    <w:p w14:paraId="58D23D19" w14:textId="77777777" w:rsidR="00DD21AF" w:rsidRDefault="00DD21AF">
      <w:pPr>
        <w:rPr>
          <w:ins w:id="624" w:author="Zach Lessig" w:date="2019-07-29T12:43:00Z"/>
          <w:rFonts w:ascii="Times New Roman" w:hAnsi="Times New Roman" w:cs="Times New Roman"/>
        </w:rPr>
      </w:pPr>
    </w:p>
    <w:p w14:paraId="750B8810" w14:textId="77777777" w:rsidR="00564750" w:rsidRDefault="00564750">
      <w:pPr>
        <w:rPr>
          <w:ins w:id="625" w:author="Zach Lessig" w:date="2019-07-30T09:18:00Z"/>
          <w:rFonts w:ascii="Times New Roman" w:hAnsi="Times New Roman" w:cs="Times New Roman"/>
        </w:rPr>
      </w:pPr>
    </w:p>
    <w:p w14:paraId="17D6C5C2" w14:textId="77777777" w:rsidR="00564750" w:rsidRDefault="00564750">
      <w:pPr>
        <w:rPr>
          <w:ins w:id="626" w:author="Zach Lessig" w:date="2019-07-30T09:18:00Z"/>
          <w:rFonts w:ascii="Times New Roman" w:hAnsi="Times New Roman" w:cs="Times New Roman"/>
        </w:rPr>
      </w:pPr>
    </w:p>
    <w:p w14:paraId="34AC3E06" w14:textId="49E60190" w:rsidR="00CC432A" w:rsidRDefault="00CC432A">
      <w:pPr>
        <w:rPr>
          <w:rFonts w:ascii="Times New Roman" w:hAnsi="Times New Roman" w:cs="Times New Roman"/>
        </w:rPr>
      </w:pPr>
      <w:del w:id="627" w:author="Zach Lessig" w:date="2019-07-29T12:43:00Z">
        <w:r w:rsidDel="00DD21AF">
          <w:rPr>
            <w:rFonts w:ascii="Times New Roman" w:hAnsi="Times New Roman" w:cs="Times New Roman"/>
          </w:rPr>
          <w:br w:type="page"/>
        </w:r>
      </w:del>
    </w:p>
    <w:p w14:paraId="774329A7" w14:textId="56BE1D80" w:rsidR="009F4214" w:rsidRDefault="009F4214" w:rsidP="009F4214">
      <w:pPr>
        <w:pStyle w:val="Bibliography"/>
        <w:jc w:val="center"/>
      </w:pPr>
      <w:r>
        <w:t>REFERENCES</w:t>
      </w:r>
    </w:p>
    <w:p w14:paraId="1EB91AB1" w14:textId="7AD24E18" w:rsidR="00CC432A" w:rsidRPr="00CC432A" w:rsidRDefault="00CC432A" w:rsidP="00CC432A">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Pr="00CC432A">
        <w:rPr>
          <w:rFonts w:ascii="Times New Roman" w:hAnsi="Times New Roman" w:cs="Times New Roman"/>
        </w:rPr>
        <w:t xml:space="preserve">Alexander RB, Boyer EW, Smith RA, Schwarz GE, Moore RB. 2007. The </w:t>
      </w:r>
      <w:r w:rsidR="009532B0">
        <w:rPr>
          <w:rFonts w:ascii="Times New Roman" w:hAnsi="Times New Roman" w:cs="Times New Roman"/>
        </w:rPr>
        <w:t>r</w:t>
      </w:r>
      <w:r w:rsidRPr="00CC432A">
        <w:rPr>
          <w:rFonts w:ascii="Times New Roman" w:hAnsi="Times New Roman" w:cs="Times New Roman"/>
        </w:rPr>
        <w:t xml:space="preserve">ole of </w:t>
      </w:r>
      <w:r w:rsidR="009532B0">
        <w:rPr>
          <w:rFonts w:ascii="Times New Roman" w:hAnsi="Times New Roman" w:cs="Times New Roman"/>
        </w:rPr>
        <w:t>headwater streams in downstream water q</w:t>
      </w:r>
      <w:r w:rsidRPr="00CC432A">
        <w:rPr>
          <w:rFonts w:ascii="Times New Roman" w:hAnsi="Times New Roman" w:cs="Times New Roman"/>
        </w:rPr>
        <w:t>uality. J</w:t>
      </w:r>
      <w:r w:rsidR="009532B0">
        <w:rPr>
          <w:rFonts w:ascii="Times New Roman" w:hAnsi="Times New Roman" w:cs="Times New Roman"/>
        </w:rPr>
        <w:t xml:space="preserve"> </w:t>
      </w:r>
      <w:r w:rsidRPr="00CC432A">
        <w:rPr>
          <w:rFonts w:ascii="Times New Roman" w:hAnsi="Times New Roman" w:cs="Times New Roman"/>
        </w:rPr>
        <w:t>A</w:t>
      </w:r>
      <w:r w:rsidR="009532B0">
        <w:rPr>
          <w:rFonts w:ascii="Times New Roman" w:hAnsi="Times New Roman" w:cs="Times New Roman"/>
        </w:rPr>
        <w:t xml:space="preserve">m </w:t>
      </w:r>
      <w:r w:rsidRPr="00CC432A">
        <w:rPr>
          <w:rFonts w:ascii="Times New Roman" w:hAnsi="Times New Roman" w:cs="Times New Roman"/>
        </w:rPr>
        <w:t>W</w:t>
      </w:r>
      <w:r w:rsidR="009532B0">
        <w:rPr>
          <w:rFonts w:ascii="Times New Roman" w:hAnsi="Times New Roman" w:cs="Times New Roman"/>
        </w:rPr>
        <w:t xml:space="preserve">ater </w:t>
      </w:r>
      <w:r w:rsidRPr="00CC432A">
        <w:rPr>
          <w:rFonts w:ascii="Times New Roman" w:hAnsi="Times New Roman" w:cs="Times New Roman"/>
        </w:rPr>
        <w:t>R</w:t>
      </w:r>
      <w:r w:rsidR="009532B0">
        <w:rPr>
          <w:rFonts w:ascii="Times New Roman" w:hAnsi="Times New Roman" w:cs="Times New Roman"/>
        </w:rPr>
        <w:t xml:space="preserve">esour </w:t>
      </w:r>
      <w:r w:rsidRPr="00CC432A">
        <w:rPr>
          <w:rFonts w:ascii="Times New Roman" w:hAnsi="Times New Roman" w:cs="Times New Roman"/>
        </w:rPr>
        <w:t>A</w:t>
      </w:r>
      <w:r w:rsidR="009532B0">
        <w:rPr>
          <w:rFonts w:ascii="Times New Roman" w:hAnsi="Times New Roman" w:cs="Times New Roman"/>
        </w:rPr>
        <w:t>ssoc</w:t>
      </w:r>
      <w:r w:rsidR="00063292">
        <w:rPr>
          <w:rFonts w:ascii="Times New Roman" w:hAnsi="Times New Roman" w:cs="Times New Roman"/>
        </w:rPr>
        <w:t>.</w:t>
      </w:r>
      <w:r w:rsidRPr="00CC432A">
        <w:rPr>
          <w:rFonts w:ascii="Times New Roman" w:hAnsi="Times New Roman" w:cs="Times New Roman"/>
        </w:rPr>
        <w:t xml:space="preserve"> 43(1):41–59.</w:t>
      </w:r>
    </w:p>
    <w:p w14:paraId="3E41ACAD" w14:textId="6DFDA95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Allan JD, Castillo MM. 2007. Heterotrophic energy sources: Ch 5 in: Stream Ecology: Structure and function of running waters. 2nd ed. Springer Netherlands.</w:t>
      </w:r>
    </w:p>
    <w:p w14:paraId="5F54C300" w14:textId="6F217103" w:rsidR="00490391" w:rsidRPr="00CC432A" w:rsidRDefault="00490391" w:rsidP="00490391">
      <w:pPr>
        <w:pStyle w:val="Bibliography"/>
        <w:rPr>
          <w:rFonts w:ascii="Times New Roman" w:hAnsi="Times New Roman" w:cs="Times New Roman"/>
        </w:rPr>
      </w:pPr>
      <w:r>
        <w:rPr>
          <w:rFonts w:ascii="Times New Roman" w:hAnsi="Times New Roman" w:cs="Times New Roman"/>
        </w:rPr>
        <w:t>APHA</w:t>
      </w:r>
      <w:r w:rsidRPr="00CC432A">
        <w:rPr>
          <w:rFonts w:ascii="Times New Roman" w:hAnsi="Times New Roman" w:cs="Times New Roman"/>
        </w:rPr>
        <w:t xml:space="preserve">. 2017. Standard </w:t>
      </w:r>
      <w:r>
        <w:rPr>
          <w:rFonts w:ascii="Times New Roman" w:hAnsi="Times New Roman" w:cs="Times New Roman"/>
        </w:rPr>
        <w:t>methods for the examination of water and w</w:t>
      </w:r>
      <w:r w:rsidRPr="00CC432A">
        <w:rPr>
          <w:rFonts w:ascii="Times New Roman" w:hAnsi="Times New Roman" w:cs="Times New Roman"/>
        </w:rPr>
        <w:t>astewater, 23rd Edition. Wash</w:t>
      </w:r>
      <w:r>
        <w:rPr>
          <w:rFonts w:ascii="Times New Roman" w:hAnsi="Times New Roman" w:cs="Times New Roman"/>
        </w:rPr>
        <w:t>ington, DC: American Public Health Association</w:t>
      </w:r>
      <w:r w:rsidRPr="00CC432A">
        <w:rPr>
          <w:rFonts w:ascii="Times New Roman" w:hAnsi="Times New Roman" w:cs="Times New Roman"/>
        </w:rPr>
        <w:t>.</w:t>
      </w:r>
    </w:p>
    <w:p w14:paraId="788A4169" w14:textId="39B0150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Artigas J, García-Berthou E, Bauer DE, Castro MI, Cochero J, Colautti DC, Cortelezzi A, Donato JC, Elosegi A, Feijoó C, et al. 2013. Global pressures, specific responses: effects of nutrient enrichment in streams from different biomes. Environ Res Lett</w:t>
      </w:r>
      <w:r w:rsidR="009F4214">
        <w:rPr>
          <w:rFonts w:ascii="Times New Roman" w:hAnsi="Times New Roman" w:cs="Times New Roman"/>
        </w:rPr>
        <w:t>. 8(1).</w:t>
      </w:r>
    </w:p>
    <w:p w14:paraId="6C41D0FE" w14:textId="201BC7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Bates D, Mächler M, Bolker B, Walker S. 2015. Fitting </w:t>
      </w:r>
      <w:r w:rsidR="009532B0">
        <w:rPr>
          <w:rFonts w:ascii="Times New Roman" w:hAnsi="Times New Roman" w:cs="Times New Roman"/>
        </w:rPr>
        <w:t>linear mixed-e</w:t>
      </w:r>
      <w:r w:rsidRPr="00CC432A">
        <w:rPr>
          <w:rFonts w:ascii="Times New Roman" w:hAnsi="Times New Roman" w:cs="Times New Roman"/>
        </w:rPr>
        <w:t>ff</w:t>
      </w:r>
      <w:r w:rsidR="009532B0">
        <w:rPr>
          <w:rFonts w:ascii="Times New Roman" w:hAnsi="Times New Roman" w:cs="Times New Roman"/>
        </w:rPr>
        <w:t>ects models u</w:t>
      </w:r>
      <w:r w:rsidR="00063292">
        <w:rPr>
          <w:rFonts w:ascii="Times New Roman" w:hAnsi="Times New Roman" w:cs="Times New Roman"/>
        </w:rPr>
        <w:t>sing lme4. J Stat Softw</w:t>
      </w:r>
      <w:r w:rsidR="009C25B2">
        <w:rPr>
          <w:rFonts w:ascii="Times New Roman" w:hAnsi="Times New Roman" w:cs="Times New Roman"/>
        </w:rPr>
        <w:t>. 67(1).</w:t>
      </w:r>
    </w:p>
    <w:p w14:paraId="33FB958A" w14:textId="6DF666D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Bear EA, McMahon </w:t>
      </w:r>
      <w:r w:rsidR="009532B0">
        <w:rPr>
          <w:rFonts w:ascii="Times New Roman" w:hAnsi="Times New Roman" w:cs="Times New Roman"/>
        </w:rPr>
        <w:t>TE, Zale AV. 2007. Comparative thermal requirements of westslope cutthroat t</w:t>
      </w:r>
      <w:r w:rsidRPr="00CC432A">
        <w:rPr>
          <w:rFonts w:ascii="Times New Roman" w:hAnsi="Times New Roman" w:cs="Times New Roman"/>
        </w:rPr>
        <w:t xml:space="preserve">rout and </w:t>
      </w:r>
      <w:r w:rsidR="009532B0">
        <w:rPr>
          <w:rFonts w:ascii="Times New Roman" w:hAnsi="Times New Roman" w:cs="Times New Roman"/>
        </w:rPr>
        <w:t>r</w:t>
      </w:r>
      <w:r w:rsidRPr="00CC432A">
        <w:rPr>
          <w:rFonts w:ascii="Times New Roman" w:hAnsi="Times New Roman" w:cs="Times New Roman"/>
        </w:rPr>
        <w:t>ain</w:t>
      </w:r>
      <w:r w:rsidR="009532B0">
        <w:rPr>
          <w:rFonts w:ascii="Times New Roman" w:hAnsi="Times New Roman" w:cs="Times New Roman"/>
        </w:rPr>
        <w:t>bow trout: Implications for species interactions and development of thermal protection s</w:t>
      </w:r>
      <w:r w:rsidRPr="00CC432A">
        <w:rPr>
          <w:rFonts w:ascii="Times New Roman" w:hAnsi="Times New Roman" w:cs="Times New Roman"/>
        </w:rPr>
        <w:t>tandards. Trans</w:t>
      </w:r>
      <w:r w:rsidR="00063292">
        <w:rPr>
          <w:rFonts w:ascii="Times New Roman" w:hAnsi="Times New Roman" w:cs="Times New Roman"/>
        </w:rPr>
        <w:t xml:space="preserve"> </w:t>
      </w:r>
      <w:r w:rsidRPr="00CC432A">
        <w:rPr>
          <w:rFonts w:ascii="Times New Roman" w:hAnsi="Times New Roman" w:cs="Times New Roman"/>
        </w:rPr>
        <w:t>Am Fish</w:t>
      </w:r>
      <w:r w:rsidR="00063292">
        <w:rPr>
          <w:rFonts w:ascii="Times New Roman" w:hAnsi="Times New Roman" w:cs="Times New Roman"/>
        </w:rPr>
        <w:t xml:space="preserve"> </w:t>
      </w:r>
      <w:r w:rsidRPr="00CC432A">
        <w:rPr>
          <w:rFonts w:ascii="Times New Roman" w:hAnsi="Times New Roman" w:cs="Times New Roman"/>
        </w:rPr>
        <w:t>Soc. 136(4):1</w:t>
      </w:r>
      <w:r w:rsidR="009C25B2">
        <w:rPr>
          <w:rFonts w:ascii="Times New Roman" w:hAnsi="Times New Roman" w:cs="Times New Roman"/>
        </w:rPr>
        <w:t>113–1121.</w:t>
      </w:r>
    </w:p>
    <w:p w14:paraId="55A48CF3" w14:textId="1EF6AF5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Benjamin JR, Baxter CV. 2012. Is a trout a trout? A range-wide comparison shows nonnative brook trout exhibit greater density, biomass, and production than native inland cutthroat trout. Biol Invasions. 14(9):1865–1879</w:t>
      </w:r>
      <w:r w:rsidR="009C25B2">
        <w:rPr>
          <w:rFonts w:ascii="Times New Roman" w:hAnsi="Times New Roman" w:cs="Times New Roman"/>
        </w:rPr>
        <w:t>.</w:t>
      </w:r>
    </w:p>
    <w:p w14:paraId="24C01A80" w14:textId="4DD5804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Benstead JP, Rosemond AD, Cross WF, Wallace JB, Eggert SL, Suberkropp K, Gulis V, Greenwood JL, Tant CJ. 2009. Nutrient enrichment alters storage and fluxes of detritus in a headwater stream ecosystem. Ecology. 90(9):2</w:t>
      </w:r>
      <w:r w:rsidR="009C25B2">
        <w:rPr>
          <w:rFonts w:ascii="Times New Roman" w:hAnsi="Times New Roman" w:cs="Times New Roman"/>
        </w:rPr>
        <w:t>556–2566.</w:t>
      </w:r>
    </w:p>
    <w:p w14:paraId="78C55A44" w14:textId="6DC35B3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Bernhardt ES, Likens GE. 2002. Dissolved </w:t>
      </w:r>
      <w:r w:rsidR="009532B0" w:rsidRPr="00CC432A">
        <w:rPr>
          <w:rFonts w:ascii="Times New Roman" w:hAnsi="Times New Roman" w:cs="Times New Roman"/>
        </w:rPr>
        <w:t>organic carbon enrichment alters nitrogen dynamics in a forest stre</w:t>
      </w:r>
      <w:r w:rsidRPr="00CC432A">
        <w:rPr>
          <w:rFonts w:ascii="Times New Roman" w:hAnsi="Times New Roman" w:cs="Times New Roman"/>
        </w:rPr>
        <w:t>am. Ecology. 83(6)</w:t>
      </w:r>
      <w:r w:rsidR="009C25B2">
        <w:rPr>
          <w:rFonts w:ascii="Times New Roman" w:hAnsi="Times New Roman" w:cs="Times New Roman"/>
        </w:rPr>
        <w:t>:1689–1700.</w:t>
      </w:r>
    </w:p>
    <w:p w14:paraId="4624E4A1" w14:textId="7C95ADA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Bernot MJ, Sobota DJ, Hall RO, Mulholland PJ, Dodds WK, Webster JR, Tank JL, Ashkenas LR, Cooper LW, Dahm CN, et al. 2010. Inter-regional comparison of land-use effects </w:t>
      </w:r>
      <w:r w:rsidR="00063292">
        <w:rPr>
          <w:rFonts w:ascii="Times New Roman" w:hAnsi="Times New Roman" w:cs="Times New Roman"/>
        </w:rPr>
        <w:t>on stream metabolism. Freshw Biol</w:t>
      </w:r>
      <w:r w:rsidR="009C25B2">
        <w:rPr>
          <w:rFonts w:ascii="Times New Roman" w:hAnsi="Times New Roman" w:cs="Times New Roman"/>
        </w:rPr>
        <w:t>. 55(9):1874–1890.</w:t>
      </w:r>
    </w:p>
    <w:p w14:paraId="1063CD22" w14:textId="409DE60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Bilby RE, Bisson PA. 1992. Allochthonous v</w:t>
      </w:r>
      <w:r w:rsidR="009532B0" w:rsidRPr="00CC432A">
        <w:rPr>
          <w:rFonts w:ascii="Times New Roman" w:hAnsi="Times New Roman" w:cs="Times New Roman"/>
        </w:rPr>
        <w:t>ersus autochthonous organic matter contributions to the trophic support of fish populations in clear-cut and old-growth forested strea</w:t>
      </w:r>
      <w:r w:rsidRPr="00CC432A">
        <w:rPr>
          <w:rFonts w:ascii="Times New Roman" w:hAnsi="Times New Roman" w:cs="Times New Roman"/>
        </w:rPr>
        <w:t>ms. Can J Fish Aquat Sci. 49(</w:t>
      </w:r>
      <w:r w:rsidR="009C25B2">
        <w:rPr>
          <w:rFonts w:ascii="Times New Roman" w:hAnsi="Times New Roman" w:cs="Times New Roman"/>
        </w:rPr>
        <w:t>3):540–551.</w:t>
      </w:r>
    </w:p>
    <w:p w14:paraId="5FC14041" w14:textId="50D544A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Bott TL, Newbold JD, Arscott DB. 2006. Ecosystem</w:t>
      </w:r>
      <w:r w:rsidR="009532B0" w:rsidRPr="00CC432A">
        <w:rPr>
          <w:rFonts w:ascii="Times New Roman" w:hAnsi="Times New Roman" w:cs="Times New Roman"/>
        </w:rPr>
        <w:t xml:space="preserve"> metabolism in piedmont streams: reach geomorphology modulates the influence of riparian vegeta</w:t>
      </w:r>
      <w:r w:rsidRPr="00CC432A">
        <w:rPr>
          <w:rFonts w:ascii="Times New Roman" w:hAnsi="Times New Roman" w:cs="Times New Roman"/>
        </w:rPr>
        <w:t>tion. Ecosystems. 9(3):398–421</w:t>
      </w:r>
      <w:r w:rsidR="009C25B2">
        <w:rPr>
          <w:rFonts w:ascii="Times New Roman" w:hAnsi="Times New Roman" w:cs="Times New Roman"/>
        </w:rPr>
        <w:t>.</w:t>
      </w:r>
    </w:p>
    <w:p w14:paraId="13CAF294" w14:textId="20E3F09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Carpenter SR, Caraco NF, Correll DL, Howarth RW, Sharpley AN, Smith VH. 1998. Nonpoint </w:t>
      </w:r>
      <w:r w:rsidR="009532B0" w:rsidRPr="00CC432A">
        <w:rPr>
          <w:rFonts w:ascii="Times New Roman" w:hAnsi="Times New Roman" w:cs="Times New Roman"/>
        </w:rPr>
        <w:t>pollution of surface waters with phosphorus and nit</w:t>
      </w:r>
      <w:r w:rsidRPr="00CC432A">
        <w:rPr>
          <w:rFonts w:ascii="Times New Roman" w:hAnsi="Times New Roman" w:cs="Times New Roman"/>
        </w:rPr>
        <w:t>rogen. Ecol</w:t>
      </w:r>
      <w:r w:rsidR="00063292">
        <w:rPr>
          <w:rFonts w:ascii="Times New Roman" w:hAnsi="Times New Roman" w:cs="Times New Roman"/>
        </w:rPr>
        <w:t xml:space="preserve"> </w:t>
      </w:r>
      <w:r w:rsidRPr="00CC432A">
        <w:rPr>
          <w:rFonts w:ascii="Times New Roman" w:hAnsi="Times New Roman" w:cs="Times New Roman"/>
        </w:rPr>
        <w:t xml:space="preserve">Appl. </w:t>
      </w:r>
      <w:r w:rsidR="009C25B2">
        <w:rPr>
          <w:rFonts w:ascii="Times New Roman" w:hAnsi="Times New Roman" w:cs="Times New Roman"/>
        </w:rPr>
        <w:t>8(3):559–568.</w:t>
      </w:r>
    </w:p>
    <w:p w14:paraId="6BC8DFFF" w14:textId="29D76C6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Chanson H, Toombes L. 2003. Strong interactions between free-surface aeration and turbulence in an open channel flow. Exp Therm</w:t>
      </w:r>
      <w:r w:rsidR="00063292">
        <w:rPr>
          <w:rFonts w:ascii="Times New Roman" w:hAnsi="Times New Roman" w:cs="Times New Roman"/>
        </w:rPr>
        <w:t xml:space="preserve"> </w:t>
      </w:r>
      <w:r w:rsidRPr="00CC432A">
        <w:rPr>
          <w:rFonts w:ascii="Times New Roman" w:hAnsi="Times New Roman" w:cs="Times New Roman"/>
        </w:rPr>
        <w:t xml:space="preserve">Fluid </w:t>
      </w:r>
      <w:r w:rsidR="009C25B2">
        <w:rPr>
          <w:rFonts w:ascii="Times New Roman" w:hAnsi="Times New Roman" w:cs="Times New Roman"/>
        </w:rPr>
        <w:t>Sci. 27(5):525–535.</w:t>
      </w:r>
    </w:p>
    <w:p w14:paraId="14461760" w14:textId="4CE20BB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Chartrand SM, Whiting PJ. 2000. Alluvial architecture in headwater streams with special emphasis on step–pool topography. Earth Surf Processes L</w:t>
      </w:r>
      <w:r w:rsidR="009C25B2">
        <w:rPr>
          <w:rFonts w:ascii="Times New Roman" w:hAnsi="Times New Roman" w:cs="Times New Roman"/>
        </w:rPr>
        <w:t>andf. 25(6):583–600.</w:t>
      </w:r>
    </w:p>
    <w:p w14:paraId="5FFB7A57" w14:textId="43E3B6C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Colvin SAR, Sullivan SMP, Shirey PD, Colvin RW, Winemiller KO, Hughes RM, Fausch KD, Infante DM, Olden JD, Bestgen KR, et al. 2019. Headwate</w:t>
      </w:r>
      <w:r w:rsidR="009532B0" w:rsidRPr="00CC432A">
        <w:rPr>
          <w:rFonts w:ascii="Times New Roman" w:hAnsi="Times New Roman" w:cs="Times New Roman"/>
        </w:rPr>
        <w:t>r streams and wetlands are critical for sustaining fish, fisheries, and ecosystem ser</w:t>
      </w:r>
      <w:r w:rsidRPr="00CC432A">
        <w:rPr>
          <w:rFonts w:ascii="Times New Roman" w:hAnsi="Times New Roman" w:cs="Times New Roman"/>
        </w:rPr>
        <w:t>vices. Fisheries. 44(</w:t>
      </w:r>
      <w:r w:rsidR="009C25B2">
        <w:rPr>
          <w:rFonts w:ascii="Times New Roman" w:hAnsi="Times New Roman" w:cs="Times New Roman"/>
        </w:rPr>
        <w:t>2):73–91.</w:t>
      </w:r>
    </w:p>
    <w:p w14:paraId="4D914BD9" w14:textId="0FF560E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Demars BOL, Thompson J, Manson JR. 2015. Stream metabolism and the open diel oxygen method: Principles, practice, </w:t>
      </w:r>
      <w:r w:rsidR="00063292">
        <w:rPr>
          <w:rFonts w:ascii="Times New Roman" w:hAnsi="Times New Roman" w:cs="Times New Roman"/>
        </w:rPr>
        <w:t xml:space="preserve">and perspectives. </w:t>
      </w:r>
      <w:r w:rsidR="00BF513A">
        <w:rPr>
          <w:rFonts w:ascii="Times New Roman" w:hAnsi="Times New Roman" w:cs="Times New Roman"/>
        </w:rPr>
        <w:t xml:space="preserve">Limnol </w:t>
      </w:r>
      <w:r w:rsidRPr="00CC432A">
        <w:rPr>
          <w:rFonts w:ascii="Times New Roman" w:hAnsi="Times New Roman" w:cs="Times New Roman"/>
        </w:rPr>
        <w:t>Oceanog</w:t>
      </w:r>
      <w:r w:rsidR="009C25B2">
        <w:rPr>
          <w:rFonts w:ascii="Times New Roman" w:hAnsi="Times New Roman" w:cs="Times New Roman"/>
        </w:rPr>
        <w:t>r</w:t>
      </w:r>
      <w:r w:rsidR="00BF513A">
        <w:rPr>
          <w:rFonts w:ascii="Times New Roman" w:hAnsi="Times New Roman" w:cs="Times New Roman"/>
        </w:rPr>
        <w:t>-</w:t>
      </w:r>
      <w:r w:rsidR="009C25B2">
        <w:rPr>
          <w:rFonts w:ascii="Times New Roman" w:hAnsi="Times New Roman" w:cs="Times New Roman"/>
        </w:rPr>
        <w:t>Meth. 13(7):356–374.</w:t>
      </w:r>
    </w:p>
    <w:p w14:paraId="5A17A16B" w14:textId="0332EE7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Dodds WK, Smith VH, Lohman K. 2002. Nitrogen and phosphorus relationships to benthic algal biomass in temperate streams. Can J</w:t>
      </w:r>
      <w:r w:rsidR="00BF513A">
        <w:rPr>
          <w:rFonts w:ascii="Times New Roman" w:hAnsi="Times New Roman" w:cs="Times New Roman"/>
        </w:rPr>
        <w:t xml:space="preserve"> </w:t>
      </w:r>
      <w:r w:rsidRPr="00CC432A">
        <w:rPr>
          <w:rFonts w:ascii="Times New Roman" w:hAnsi="Times New Roman" w:cs="Times New Roman"/>
        </w:rPr>
        <w:t>Fish</w:t>
      </w:r>
      <w:r w:rsidR="00BF513A">
        <w:rPr>
          <w:rFonts w:ascii="Times New Roman" w:hAnsi="Times New Roman" w:cs="Times New Roman"/>
        </w:rPr>
        <w:t xml:space="preserve"> </w:t>
      </w:r>
      <w:r w:rsidRPr="00CC432A">
        <w:rPr>
          <w:rFonts w:ascii="Times New Roman" w:hAnsi="Times New Roman" w:cs="Times New Roman"/>
        </w:rPr>
        <w:t>Aq</w:t>
      </w:r>
      <w:r w:rsidR="009C25B2">
        <w:rPr>
          <w:rFonts w:ascii="Times New Roman" w:hAnsi="Times New Roman" w:cs="Times New Roman"/>
        </w:rPr>
        <w:t>uat Sci. 59(5):865–874.</w:t>
      </w:r>
    </w:p>
    <w:p w14:paraId="57985AB0" w14:textId="1C5DCA9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EPA-103-B Rev. 1. 2012. AQ1 Method: Ammonia-N in </w:t>
      </w:r>
      <w:r w:rsidR="009532B0" w:rsidRPr="00CC432A">
        <w:rPr>
          <w:rFonts w:ascii="Times New Roman" w:hAnsi="Times New Roman" w:cs="Times New Roman"/>
        </w:rPr>
        <w:t>drinking and surface waters, domestic and industrial w</w:t>
      </w:r>
      <w:r w:rsidRPr="00CC432A">
        <w:rPr>
          <w:rFonts w:ascii="Times New Roman" w:hAnsi="Times New Roman" w:cs="Times New Roman"/>
        </w:rPr>
        <w:t>astes.</w:t>
      </w:r>
    </w:p>
    <w:p w14:paraId="0ADC0375" w14:textId="13CCA64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EPA-127-B Rev. 1. 2016. AQ1 Method: Nitrate-N + Nitrite-N in</w:t>
      </w:r>
      <w:r w:rsidR="009532B0" w:rsidRPr="00CC432A">
        <w:rPr>
          <w:rFonts w:ascii="Times New Roman" w:hAnsi="Times New Roman" w:cs="Times New Roman"/>
        </w:rPr>
        <w:t xml:space="preserve"> drinking and surface waters, domestic and industrial w</w:t>
      </w:r>
      <w:r w:rsidRPr="00CC432A">
        <w:rPr>
          <w:rFonts w:ascii="Times New Roman" w:hAnsi="Times New Roman" w:cs="Times New Roman"/>
        </w:rPr>
        <w:t>astes.</w:t>
      </w:r>
    </w:p>
    <w:p w14:paraId="357D5A19" w14:textId="14D6F28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EPA-155-B Rev. 0. 2016. AQ1 Method: O-Phosphate-P in</w:t>
      </w:r>
      <w:r w:rsidR="009532B0" w:rsidRPr="00CC432A">
        <w:rPr>
          <w:rFonts w:ascii="Times New Roman" w:hAnsi="Times New Roman" w:cs="Times New Roman"/>
        </w:rPr>
        <w:t xml:space="preserve"> drinking, saline and surface waters, domestic and industrial w</w:t>
      </w:r>
      <w:r w:rsidRPr="00CC432A">
        <w:rPr>
          <w:rFonts w:ascii="Times New Roman" w:hAnsi="Times New Roman" w:cs="Times New Roman"/>
        </w:rPr>
        <w:t>astes.</w:t>
      </w:r>
    </w:p>
    <w:p w14:paraId="24F64C92" w14:textId="1816384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Findlay S, Strayer D, Goumbala C, Gould K. 1993. Metabolism of streamwater dissolved organic carbon in the s</w:t>
      </w:r>
      <w:r w:rsidR="00BF513A">
        <w:rPr>
          <w:rFonts w:ascii="Times New Roman" w:hAnsi="Times New Roman" w:cs="Times New Roman"/>
        </w:rPr>
        <w:t xml:space="preserve">hallow hyporheic zone. Limnol </w:t>
      </w:r>
      <w:r w:rsidR="009C25B2">
        <w:rPr>
          <w:rFonts w:ascii="Times New Roman" w:hAnsi="Times New Roman" w:cs="Times New Roman"/>
        </w:rPr>
        <w:t>Oceanogr</w:t>
      </w:r>
      <w:r w:rsidR="00BF513A">
        <w:rPr>
          <w:rFonts w:ascii="Times New Roman" w:hAnsi="Times New Roman" w:cs="Times New Roman"/>
        </w:rPr>
        <w:t>.</w:t>
      </w:r>
      <w:r w:rsidR="009C25B2">
        <w:rPr>
          <w:rFonts w:ascii="Times New Roman" w:hAnsi="Times New Roman" w:cs="Times New Roman"/>
        </w:rPr>
        <w:t xml:space="preserve"> 38(7):1493–1499.</w:t>
      </w:r>
    </w:p>
    <w:p w14:paraId="17E44E90" w14:textId="7F92EA7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Finlay JC. 2011. Stream size and human influences on ecosystem production in river ne</w:t>
      </w:r>
      <w:r w:rsidR="009C25B2">
        <w:rPr>
          <w:rFonts w:ascii="Times New Roman" w:hAnsi="Times New Roman" w:cs="Times New Roman"/>
        </w:rPr>
        <w:t>tworks. Ecosphere. 2(8):art87.</w:t>
      </w:r>
    </w:p>
    <w:p w14:paraId="2CA6B5C4" w14:textId="06F9A2C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Fry B. 1991. Stable </w:t>
      </w:r>
      <w:r w:rsidR="00630CF5" w:rsidRPr="00CC432A">
        <w:rPr>
          <w:rFonts w:ascii="Times New Roman" w:hAnsi="Times New Roman" w:cs="Times New Roman"/>
        </w:rPr>
        <w:t>isotope diagrams of freshwater food w</w:t>
      </w:r>
      <w:r w:rsidR="00630CF5">
        <w:rPr>
          <w:rFonts w:ascii="Times New Roman" w:hAnsi="Times New Roman" w:cs="Times New Roman"/>
        </w:rPr>
        <w:t>e</w:t>
      </w:r>
      <w:r w:rsidR="009C25B2">
        <w:rPr>
          <w:rFonts w:ascii="Times New Roman" w:hAnsi="Times New Roman" w:cs="Times New Roman"/>
        </w:rPr>
        <w:t>bs. Ecology. 72(6):2293–2297.</w:t>
      </w:r>
    </w:p>
    <w:p w14:paraId="1297F6AC"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Gaarder T, Gran HH. 1927. Production of plankton in the Olso Fjord. Rapp PV Cons Int Explor Mer. 42:1–48.</w:t>
      </w:r>
    </w:p>
    <w:p w14:paraId="6ADEEF7C" w14:textId="456E114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Genzoli L, Hall RO. 2016. Shifts in Klamath River metabolism following a reservoir cyanobacterial bloom. Fresh</w:t>
      </w:r>
      <w:r w:rsidR="00BF513A">
        <w:rPr>
          <w:rFonts w:ascii="Times New Roman" w:hAnsi="Times New Roman" w:cs="Times New Roman"/>
        </w:rPr>
        <w:t>w Sci</w:t>
      </w:r>
      <w:r w:rsidR="009C25B2">
        <w:rPr>
          <w:rFonts w:ascii="Times New Roman" w:hAnsi="Times New Roman" w:cs="Times New Roman"/>
        </w:rPr>
        <w:t>. 35(3):795–809.</w:t>
      </w:r>
    </w:p>
    <w:p w14:paraId="0596616F" w14:textId="5C32B7A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Gomi T, Sidle RC, Richardson JS. 2002. Understanding</w:t>
      </w:r>
      <w:r w:rsidR="00630CF5" w:rsidRPr="00CC432A">
        <w:rPr>
          <w:rFonts w:ascii="Times New Roman" w:hAnsi="Times New Roman" w:cs="Times New Roman"/>
        </w:rPr>
        <w:t xml:space="preserve"> processes and downstream linkages of headwater syst</w:t>
      </w:r>
      <w:r w:rsidRPr="00CC432A">
        <w:rPr>
          <w:rFonts w:ascii="Times New Roman" w:hAnsi="Times New Roman" w:cs="Times New Roman"/>
        </w:rPr>
        <w:t>ems. BioScience. 52(10):905–916.</w:t>
      </w:r>
    </w:p>
    <w:p w14:paraId="75249CB0" w14:textId="7B855B4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Gresswell RE, Liss WJ. 1995. Values</w:t>
      </w:r>
      <w:r w:rsidR="00630CF5">
        <w:rPr>
          <w:rFonts w:ascii="Times New Roman" w:hAnsi="Times New Roman" w:cs="Times New Roman"/>
        </w:rPr>
        <w:t xml:space="preserve"> associated with management of Y</w:t>
      </w:r>
      <w:r w:rsidR="00630CF5" w:rsidRPr="00CC432A">
        <w:rPr>
          <w:rFonts w:ascii="Times New Roman" w:hAnsi="Times New Roman" w:cs="Times New Roman"/>
        </w:rPr>
        <w:t>ellowstone cutthroat trout in</w:t>
      </w:r>
      <w:r w:rsidRPr="00CC432A">
        <w:rPr>
          <w:rFonts w:ascii="Times New Roman" w:hAnsi="Times New Roman" w:cs="Times New Roman"/>
        </w:rPr>
        <w:t xml:space="preserve"> Yellowstone National Park. Cons</w:t>
      </w:r>
      <w:r w:rsidR="00BF513A">
        <w:rPr>
          <w:rFonts w:ascii="Times New Roman" w:hAnsi="Times New Roman" w:cs="Times New Roman"/>
        </w:rPr>
        <w:t>erv Biol</w:t>
      </w:r>
      <w:r w:rsidR="009C25B2">
        <w:rPr>
          <w:rFonts w:ascii="Times New Roman" w:hAnsi="Times New Roman" w:cs="Times New Roman"/>
        </w:rPr>
        <w:t>. 9(1):159–165.</w:t>
      </w:r>
    </w:p>
    <w:p w14:paraId="189C0314" w14:textId="0D6E11F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Hall CAS. 1972. Migration </w:t>
      </w:r>
      <w:r w:rsidR="00630CF5" w:rsidRPr="00CC432A">
        <w:rPr>
          <w:rFonts w:ascii="Times New Roman" w:hAnsi="Times New Roman" w:cs="Times New Roman"/>
        </w:rPr>
        <w:t>and metabolism in a temperate stream eco</w:t>
      </w:r>
      <w:r w:rsidR="00630CF5">
        <w:rPr>
          <w:rFonts w:ascii="Times New Roman" w:hAnsi="Times New Roman" w:cs="Times New Roman"/>
        </w:rPr>
        <w:t>sy</w:t>
      </w:r>
      <w:r w:rsidR="009C25B2">
        <w:rPr>
          <w:rFonts w:ascii="Times New Roman" w:hAnsi="Times New Roman" w:cs="Times New Roman"/>
        </w:rPr>
        <w:t>stem. Ecology. 53(4):585–604.</w:t>
      </w:r>
    </w:p>
    <w:p w14:paraId="342EC28D" w14:textId="52AADEA1" w:rsidR="00CC432A" w:rsidRPr="00CC432A" w:rsidRDefault="000C7217" w:rsidP="00CC432A">
      <w:pPr>
        <w:pStyle w:val="Bibliography"/>
        <w:rPr>
          <w:rFonts w:ascii="Times New Roman" w:hAnsi="Times New Roman" w:cs="Times New Roman"/>
        </w:rPr>
      </w:pPr>
      <w:r>
        <w:rPr>
          <w:rFonts w:ascii="Times New Roman" w:hAnsi="Times New Roman" w:cs="Times New Roman"/>
        </w:rPr>
        <w:t xml:space="preserve">Hall </w:t>
      </w:r>
      <w:r w:rsidR="00CC432A" w:rsidRPr="00CC432A">
        <w:rPr>
          <w:rFonts w:ascii="Times New Roman" w:hAnsi="Times New Roman" w:cs="Times New Roman"/>
        </w:rPr>
        <w:t>RO, Madinger HL. 2018. Use of argon to measure gas exchange in turbulent mountain streams. Biogeosciences. 15(10):3085–3092.</w:t>
      </w:r>
    </w:p>
    <w:p w14:paraId="00EA5C1D" w14:textId="65128D90" w:rsidR="00CC432A" w:rsidRPr="00CC432A" w:rsidRDefault="000C7217" w:rsidP="00CC432A">
      <w:pPr>
        <w:pStyle w:val="Bibliography"/>
        <w:rPr>
          <w:rFonts w:ascii="Times New Roman" w:hAnsi="Times New Roman" w:cs="Times New Roman"/>
        </w:rPr>
      </w:pPr>
      <w:r>
        <w:rPr>
          <w:rFonts w:ascii="Times New Roman" w:hAnsi="Times New Roman" w:cs="Times New Roman"/>
        </w:rPr>
        <w:t>Hall R</w:t>
      </w:r>
      <w:r w:rsidR="00CC432A" w:rsidRPr="00CC432A">
        <w:rPr>
          <w:rFonts w:ascii="Times New Roman" w:hAnsi="Times New Roman" w:cs="Times New Roman"/>
        </w:rPr>
        <w:t>O., Hotchkiss, Erin R. 2017. Ch 34 Stream Metabolism. In: Lamberti G, Hauer FR, editors. Methods in Stream Ecology: Ecosystem Function. Vol. 2. 3rd ed. London, United Kingdom ; San Diego, CA, United States: Academic Press. p. 219–233.</w:t>
      </w:r>
    </w:p>
    <w:p w14:paraId="39DC838D" w14:textId="65F6A0A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Hall RO, Tank JL, Baker MA, Rosi-Marshall EJ, Hotchkiss ER. 2016. Metabolism</w:t>
      </w:r>
      <w:r w:rsidR="00630CF5" w:rsidRPr="00CC432A">
        <w:rPr>
          <w:rFonts w:ascii="Times New Roman" w:hAnsi="Times New Roman" w:cs="Times New Roman"/>
        </w:rPr>
        <w:t>, gas exchange, and carbon spiraling in r</w:t>
      </w:r>
      <w:r w:rsidR="00630CF5">
        <w:rPr>
          <w:rFonts w:ascii="Times New Roman" w:hAnsi="Times New Roman" w:cs="Times New Roman"/>
        </w:rPr>
        <w:t>iv</w:t>
      </w:r>
      <w:r w:rsidR="00E51745">
        <w:rPr>
          <w:rFonts w:ascii="Times New Roman" w:hAnsi="Times New Roman" w:cs="Times New Roman"/>
        </w:rPr>
        <w:t>ers. Ecosystems. 19(1):73–86.</w:t>
      </w:r>
    </w:p>
    <w:p w14:paraId="5BAF88D8" w14:textId="4A1EEE8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Hall RO, Yackulic CB, Kennedy TA, Yard MD, Rosi-Marshall EJ, Voichick N, Behn KE. 2015. Turbidity, light, temperature, and hydropeaking control primary productivity in the Colorado River, Grand Canyon: Semimechanistic modeling of daily GPP. L</w:t>
      </w:r>
      <w:r w:rsidR="00E51745">
        <w:rPr>
          <w:rFonts w:ascii="Times New Roman" w:hAnsi="Times New Roman" w:cs="Times New Roman"/>
        </w:rPr>
        <w:t>imnol Oceanogr. 60(2):512–526.</w:t>
      </w:r>
    </w:p>
    <w:p w14:paraId="7821BCDA" w14:textId="1C1D96E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Hilderbrand RH, Kershner JL. 2000. Conservin</w:t>
      </w:r>
      <w:r w:rsidR="00630CF5" w:rsidRPr="00CC432A">
        <w:rPr>
          <w:rFonts w:ascii="Times New Roman" w:hAnsi="Times New Roman" w:cs="Times New Roman"/>
        </w:rPr>
        <w:t>g inland cut</w:t>
      </w:r>
      <w:r w:rsidR="00630CF5">
        <w:rPr>
          <w:rFonts w:ascii="Times New Roman" w:hAnsi="Times New Roman" w:cs="Times New Roman"/>
        </w:rPr>
        <w:t>throat trout in small streams: H</w:t>
      </w:r>
      <w:r w:rsidR="00630CF5" w:rsidRPr="00CC432A">
        <w:rPr>
          <w:rFonts w:ascii="Times New Roman" w:hAnsi="Times New Roman" w:cs="Times New Roman"/>
        </w:rPr>
        <w:t>ow much stream is en</w:t>
      </w:r>
      <w:r w:rsidRPr="00CC432A">
        <w:rPr>
          <w:rFonts w:ascii="Times New Roman" w:hAnsi="Times New Roman" w:cs="Times New Roman"/>
        </w:rPr>
        <w:t>ough? N Am J</w:t>
      </w:r>
      <w:r w:rsidR="00BF513A">
        <w:rPr>
          <w:rFonts w:ascii="Times New Roman" w:hAnsi="Times New Roman" w:cs="Times New Roman"/>
        </w:rPr>
        <w:t xml:space="preserve"> F</w:t>
      </w:r>
      <w:r w:rsidRPr="00CC432A">
        <w:rPr>
          <w:rFonts w:ascii="Times New Roman" w:hAnsi="Times New Roman" w:cs="Times New Roman"/>
        </w:rPr>
        <w:t>ish</w:t>
      </w:r>
      <w:r w:rsidR="00BF513A">
        <w:rPr>
          <w:rFonts w:ascii="Times New Roman" w:hAnsi="Times New Roman" w:cs="Times New Roman"/>
        </w:rPr>
        <w:t xml:space="preserve"> </w:t>
      </w:r>
      <w:r w:rsidR="00E51745">
        <w:rPr>
          <w:rFonts w:ascii="Times New Roman" w:hAnsi="Times New Roman" w:cs="Times New Roman"/>
        </w:rPr>
        <w:t>Manag. 20(2):513–520.</w:t>
      </w:r>
    </w:p>
    <w:p w14:paraId="4156F719" w14:textId="3EC9C78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Hughes NF. 1992. Rankin</w:t>
      </w:r>
      <w:r w:rsidR="00630CF5" w:rsidRPr="00CC432A">
        <w:rPr>
          <w:rFonts w:ascii="Times New Roman" w:hAnsi="Times New Roman" w:cs="Times New Roman"/>
        </w:rPr>
        <w:t xml:space="preserve">g of feeding positions by </w:t>
      </w:r>
      <w:r w:rsidR="00630CF5">
        <w:rPr>
          <w:rFonts w:ascii="Times New Roman" w:hAnsi="Times New Roman" w:cs="Times New Roman"/>
        </w:rPr>
        <w:t>drift-feeding arctic grayling (</w:t>
      </w:r>
      <w:r w:rsidR="00630CF5" w:rsidRPr="00630CF5">
        <w:rPr>
          <w:rFonts w:ascii="Times New Roman" w:hAnsi="Times New Roman" w:cs="Times New Roman"/>
          <w:i/>
        </w:rPr>
        <w:t>Thymallus arcticus</w:t>
      </w:r>
      <w:r w:rsidR="00630CF5" w:rsidRPr="00CC432A">
        <w:rPr>
          <w:rFonts w:ascii="Times New Roman" w:hAnsi="Times New Roman" w:cs="Times New Roman"/>
        </w:rPr>
        <w:t>) in dominance hiera</w:t>
      </w:r>
      <w:r w:rsidRPr="00CC432A">
        <w:rPr>
          <w:rFonts w:ascii="Times New Roman" w:hAnsi="Times New Roman" w:cs="Times New Roman"/>
        </w:rPr>
        <w:t>rchies. Can J Fish Aquat S</w:t>
      </w:r>
      <w:r w:rsidR="00E51745">
        <w:rPr>
          <w:rFonts w:ascii="Times New Roman" w:hAnsi="Times New Roman" w:cs="Times New Roman"/>
        </w:rPr>
        <w:t>ci. 49(10):1994–1998.</w:t>
      </w:r>
    </w:p>
    <w:p w14:paraId="40525652" w14:textId="5309D9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Isaak DJ, Young MK, Luce CH, Hostetler SW, Wenger SJ, Peterson EE, Hoef JMV, Groce MC, Horan DL, Nagel DE. 2016. Slow climate velocities of mountain streams portend their role as refugia for cold-water biodiversit</w:t>
      </w:r>
      <w:r w:rsidR="00630CF5">
        <w:rPr>
          <w:rFonts w:ascii="Times New Roman" w:hAnsi="Times New Roman" w:cs="Times New Roman"/>
        </w:rPr>
        <w:t>y. Proc Natl Acad Sci U S A</w:t>
      </w:r>
      <w:r w:rsidR="00E51745">
        <w:rPr>
          <w:rFonts w:ascii="Times New Roman" w:hAnsi="Times New Roman" w:cs="Times New Roman"/>
        </w:rPr>
        <w:t>. 113(16):4374–4379.</w:t>
      </w:r>
    </w:p>
    <w:p w14:paraId="31C65245" w14:textId="0BDF821F"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Jarvie HP, Smith DR, Norton LR, Edwards FK, Bowes MJ, King SM, Scarlett P, Davies S, Dils RM, Bachiller-Jareno N. 2018. Phosphorus and nitrogen limitation and impairment of headwater streams relative to rivers in Great Britain: A national perspective on</w:t>
      </w:r>
      <w:r w:rsidR="00E51745">
        <w:rPr>
          <w:rFonts w:ascii="Times New Roman" w:hAnsi="Times New Roman" w:cs="Times New Roman"/>
        </w:rPr>
        <w:t xml:space="preserve"> eutrophication. Sci</w:t>
      </w:r>
      <w:r w:rsidR="00BF513A">
        <w:rPr>
          <w:rFonts w:ascii="Times New Roman" w:hAnsi="Times New Roman" w:cs="Times New Roman"/>
        </w:rPr>
        <w:t xml:space="preserve"> </w:t>
      </w:r>
      <w:r w:rsidR="00E51745">
        <w:rPr>
          <w:rFonts w:ascii="Times New Roman" w:hAnsi="Times New Roman" w:cs="Times New Roman"/>
        </w:rPr>
        <w:t>Total Environ. 621:849–862.</w:t>
      </w:r>
    </w:p>
    <w:p w14:paraId="204EE9AD" w14:textId="17D0B62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Johnson LT, Tank JL, Dodds WK. 2009. The influence of land use on stream biofilm nutrient limitation across eight North American ecoregions. Smith R, editor. Can J Fi</w:t>
      </w:r>
      <w:r w:rsidR="00E51745">
        <w:rPr>
          <w:rFonts w:ascii="Times New Roman" w:hAnsi="Times New Roman" w:cs="Times New Roman"/>
        </w:rPr>
        <w:t>sh Aquat Sci. 66(7):1081–1094.</w:t>
      </w:r>
    </w:p>
    <w:p w14:paraId="0E6745B4" w14:textId="5F2D153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Kaylor MJ, Warren DR. 2017a. Canopy closure after four decades of postlogging riparian forest regeneration reduces cutthroat trout biomass in headwater streams through bottom-up pathways. Can J</w:t>
      </w:r>
      <w:r w:rsidR="00E51745">
        <w:rPr>
          <w:rFonts w:ascii="Times New Roman" w:hAnsi="Times New Roman" w:cs="Times New Roman"/>
        </w:rPr>
        <w:t xml:space="preserve"> Fish Aquat Sci. 75(4):513–524.</w:t>
      </w:r>
    </w:p>
    <w:p w14:paraId="2AE9B22E" w14:textId="0041758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Kaylor MJ, Warren DR. 2017b. Linking riparian shade and the legacies of forest management to fish and vertebrate biomass in forested streams.</w:t>
      </w:r>
      <w:r w:rsidR="00E51745">
        <w:rPr>
          <w:rFonts w:ascii="Times New Roman" w:hAnsi="Times New Roman" w:cs="Times New Roman"/>
        </w:rPr>
        <w:t xml:space="preserve"> Ecosphere. 8(6):e01845.</w:t>
      </w:r>
    </w:p>
    <w:p w14:paraId="6265537E" w14:textId="027DB95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Kominoski JS, Rosemond AD, Benstead JP, Gulis V, Manning DWP. 2018. Experimental nitrogen and phosphorus additions increase rates of stream ecosystem respiration and carbon loss: Nutrients increase whole-stream respiration.</w:t>
      </w:r>
      <w:r w:rsidR="00E51745">
        <w:rPr>
          <w:rFonts w:ascii="Times New Roman" w:hAnsi="Times New Roman" w:cs="Times New Roman"/>
        </w:rPr>
        <w:t xml:space="preserve"> Limnol Oceanogr. 63(1):22–36.</w:t>
      </w:r>
    </w:p>
    <w:p w14:paraId="6440FF3C" w14:textId="5142035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Lamberti GA, Steinman AD. 1997. A</w:t>
      </w:r>
      <w:r w:rsidR="00694772" w:rsidRPr="00CC432A">
        <w:rPr>
          <w:rFonts w:ascii="Times New Roman" w:hAnsi="Times New Roman" w:cs="Times New Roman"/>
        </w:rPr>
        <w:t xml:space="preserve"> comparison of primary production in stream ecosy</w:t>
      </w:r>
      <w:r w:rsidRPr="00CC432A">
        <w:rPr>
          <w:rFonts w:ascii="Times New Roman" w:hAnsi="Times New Roman" w:cs="Times New Roman"/>
        </w:rPr>
        <w:t>stems.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Benth</w:t>
      </w:r>
      <w:r w:rsidR="00E51745">
        <w:rPr>
          <w:rFonts w:ascii="Times New Roman" w:hAnsi="Times New Roman" w:cs="Times New Roman"/>
        </w:rPr>
        <w:t>ol</w:t>
      </w:r>
      <w:r w:rsidR="00990F4F">
        <w:rPr>
          <w:rFonts w:ascii="Times New Roman" w:hAnsi="Times New Roman" w:cs="Times New Roman"/>
        </w:rPr>
        <w:t xml:space="preserve"> </w:t>
      </w:r>
      <w:r w:rsidR="00E51745">
        <w:rPr>
          <w:rFonts w:ascii="Times New Roman" w:hAnsi="Times New Roman" w:cs="Times New Roman"/>
        </w:rPr>
        <w:t>Soc. 16(1):95–104.</w:t>
      </w:r>
    </w:p>
    <w:p w14:paraId="2C8C814E" w14:textId="4DA9CFD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Leighton TG. 2012. From seas to surgeries, from babbling brooks to baby scans: the acoustics of gas</w:t>
      </w:r>
      <w:r w:rsidR="00990F4F">
        <w:rPr>
          <w:rFonts w:ascii="Times New Roman" w:hAnsi="Times New Roman" w:cs="Times New Roman"/>
        </w:rPr>
        <w:t xml:space="preserve"> bubbles in liquids. Int </w:t>
      </w:r>
      <w:r w:rsidR="00E51745">
        <w:rPr>
          <w:rFonts w:ascii="Times New Roman" w:hAnsi="Times New Roman" w:cs="Times New Roman"/>
        </w:rPr>
        <w:t>J</w:t>
      </w:r>
      <w:r w:rsidR="00990F4F">
        <w:rPr>
          <w:rFonts w:ascii="Times New Roman" w:hAnsi="Times New Roman" w:cs="Times New Roman"/>
        </w:rPr>
        <w:t xml:space="preserve"> </w:t>
      </w:r>
      <w:r w:rsidR="00E51745">
        <w:rPr>
          <w:rFonts w:ascii="Times New Roman" w:hAnsi="Times New Roman" w:cs="Times New Roman"/>
        </w:rPr>
        <w:t>Mod</w:t>
      </w:r>
      <w:r w:rsidR="00990F4F">
        <w:rPr>
          <w:rFonts w:ascii="Times New Roman" w:hAnsi="Times New Roman" w:cs="Times New Roman"/>
        </w:rPr>
        <w:t xml:space="preserve"> </w:t>
      </w:r>
      <w:r w:rsidR="00E51745">
        <w:rPr>
          <w:rFonts w:ascii="Times New Roman" w:hAnsi="Times New Roman" w:cs="Times New Roman"/>
        </w:rPr>
        <w:t>Phys</w:t>
      </w:r>
      <w:r w:rsidR="00990F4F">
        <w:rPr>
          <w:rFonts w:ascii="Times New Roman" w:hAnsi="Times New Roman" w:cs="Times New Roman"/>
        </w:rPr>
        <w:t xml:space="preserve"> </w:t>
      </w:r>
      <w:r w:rsidR="00E51745">
        <w:rPr>
          <w:rFonts w:ascii="Times New Roman" w:hAnsi="Times New Roman" w:cs="Times New Roman"/>
        </w:rPr>
        <w:t>B.</w:t>
      </w:r>
    </w:p>
    <w:p w14:paraId="25496561" w14:textId="246222A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Lockwood RN, Schneider JC. 2000. Stream</w:t>
      </w:r>
      <w:r w:rsidR="00694772" w:rsidRPr="00CC432A">
        <w:rPr>
          <w:rFonts w:ascii="Times New Roman" w:hAnsi="Times New Roman" w:cs="Times New Roman"/>
        </w:rPr>
        <w:t xml:space="preserve"> fish population estimates by mark-and-recapture and depletion meth</w:t>
      </w:r>
      <w:r w:rsidR="005774F3">
        <w:rPr>
          <w:rFonts w:ascii="Times New Roman" w:hAnsi="Times New Roman" w:cs="Times New Roman"/>
        </w:rPr>
        <w:t>od</w:t>
      </w:r>
      <w:r w:rsidRPr="00CC432A">
        <w:rPr>
          <w:rFonts w:ascii="Times New Roman" w:hAnsi="Times New Roman" w:cs="Times New Roman"/>
        </w:rPr>
        <w:t xml:space="preserve">s. Ch 7 in Manual of fisheries survey methods II: </w:t>
      </w:r>
      <w:r w:rsidR="00990F4F">
        <w:rPr>
          <w:rFonts w:ascii="Times New Roman" w:hAnsi="Times New Roman" w:cs="Times New Roman"/>
        </w:rPr>
        <w:t xml:space="preserve">with periodic updates. MI </w:t>
      </w:r>
      <w:r w:rsidRPr="00CC432A">
        <w:rPr>
          <w:rFonts w:ascii="Times New Roman" w:hAnsi="Times New Roman" w:cs="Times New Roman"/>
        </w:rPr>
        <w:t>D</w:t>
      </w:r>
      <w:r w:rsidR="00990F4F">
        <w:rPr>
          <w:rFonts w:ascii="Times New Roman" w:hAnsi="Times New Roman" w:cs="Times New Roman"/>
        </w:rPr>
        <w:t>NR</w:t>
      </w:r>
      <w:r w:rsidR="00E51745">
        <w:rPr>
          <w:rFonts w:ascii="Times New Roman" w:hAnsi="Times New Roman" w:cs="Times New Roman"/>
        </w:rPr>
        <w:t xml:space="preserve"> Report No.:</w:t>
      </w:r>
      <w:r w:rsidRPr="00CC432A">
        <w:rPr>
          <w:rFonts w:ascii="Times New Roman" w:hAnsi="Times New Roman" w:cs="Times New Roman"/>
        </w:rPr>
        <w:t>25.</w:t>
      </w:r>
    </w:p>
    <w:p w14:paraId="0BC2FE20" w14:textId="7B0AA33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Loomis J, Ng K. 2012. Compa</w:t>
      </w:r>
      <w:r w:rsidR="00694772" w:rsidRPr="00CC432A">
        <w:rPr>
          <w:rFonts w:ascii="Times New Roman" w:hAnsi="Times New Roman" w:cs="Times New Roman"/>
        </w:rPr>
        <w:t>ring economic values of trout an</w:t>
      </w:r>
      <w:r w:rsidR="00694772">
        <w:rPr>
          <w:rFonts w:ascii="Times New Roman" w:hAnsi="Times New Roman" w:cs="Times New Roman"/>
        </w:rPr>
        <w:t>glers and nontrout anglers in C</w:t>
      </w:r>
      <w:r w:rsidR="00694772" w:rsidRPr="00CC432A">
        <w:rPr>
          <w:rFonts w:ascii="Times New Roman" w:hAnsi="Times New Roman" w:cs="Times New Roman"/>
        </w:rPr>
        <w:t>olorado’s stocked public rese</w:t>
      </w:r>
      <w:r w:rsidRPr="00CC432A">
        <w:rPr>
          <w:rFonts w:ascii="Times New Roman" w:hAnsi="Times New Roman" w:cs="Times New Roman"/>
        </w:rPr>
        <w:t>rvoirs. 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J</w:t>
      </w:r>
      <w:r w:rsidR="00990F4F">
        <w:rPr>
          <w:rFonts w:ascii="Times New Roman" w:hAnsi="Times New Roman" w:cs="Times New Roman"/>
        </w:rPr>
        <w:t xml:space="preserve"> </w:t>
      </w:r>
      <w:r w:rsidRPr="00CC432A">
        <w:rPr>
          <w:rFonts w:ascii="Times New Roman" w:hAnsi="Times New Roman" w:cs="Times New Roman"/>
        </w:rPr>
        <w:t>Fish</w:t>
      </w:r>
      <w:r w:rsidR="00990F4F">
        <w:rPr>
          <w:rFonts w:ascii="Times New Roman" w:hAnsi="Times New Roman" w:cs="Times New Roman"/>
        </w:rPr>
        <w:t xml:space="preserve"> </w:t>
      </w:r>
      <w:r w:rsidR="00E51745">
        <w:rPr>
          <w:rFonts w:ascii="Times New Roman" w:hAnsi="Times New Roman" w:cs="Times New Roman"/>
        </w:rPr>
        <w:t>Manag. 32(2):202–210.</w:t>
      </w:r>
    </w:p>
    <w:p w14:paraId="529BDAD4" w14:textId="1449712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Lorenzen CJ. 1967. D</w:t>
      </w:r>
      <w:r w:rsidR="00E51745">
        <w:rPr>
          <w:rFonts w:ascii="Times New Roman" w:hAnsi="Times New Roman" w:cs="Times New Roman"/>
        </w:rPr>
        <w:t>etermination of chlorophyll</w:t>
      </w:r>
      <w:r w:rsidRPr="00CC432A">
        <w:rPr>
          <w:rFonts w:ascii="Times New Roman" w:hAnsi="Times New Roman" w:cs="Times New Roman"/>
        </w:rPr>
        <w:t xml:space="preserve"> </w:t>
      </w:r>
      <w:r w:rsidR="00E51745">
        <w:rPr>
          <w:rFonts w:ascii="Times New Roman" w:hAnsi="Times New Roman" w:cs="Times New Roman"/>
        </w:rPr>
        <w:t>and</w:t>
      </w:r>
      <w:r w:rsidRPr="00CC432A">
        <w:rPr>
          <w:rFonts w:ascii="Times New Roman" w:hAnsi="Times New Roman" w:cs="Times New Roman"/>
        </w:rPr>
        <w:t xml:space="preserve"> </w:t>
      </w:r>
      <w:r w:rsidR="00E51745">
        <w:rPr>
          <w:rFonts w:ascii="Times New Roman" w:hAnsi="Times New Roman" w:cs="Times New Roman"/>
        </w:rPr>
        <w:t>pheo</w:t>
      </w:r>
      <w:r w:rsidRPr="00CC432A">
        <w:rPr>
          <w:rFonts w:ascii="Times New Roman" w:hAnsi="Times New Roman" w:cs="Times New Roman"/>
        </w:rPr>
        <w:t>-</w:t>
      </w:r>
      <w:r w:rsidR="00E51745">
        <w:rPr>
          <w:rFonts w:ascii="Times New Roman" w:hAnsi="Times New Roman" w:cs="Times New Roman"/>
        </w:rPr>
        <w:t>pigments</w:t>
      </w:r>
      <w:r w:rsidRPr="00CC432A">
        <w:rPr>
          <w:rFonts w:ascii="Times New Roman" w:hAnsi="Times New Roman" w:cs="Times New Roman"/>
        </w:rPr>
        <w:t>:</w:t>
      </w:r>
      <w:r w:rsidR="00E51745">
        <w:rPr>
          <w:rFonts w:ascii="Times New Roman" w:hAnsi="Times New Roman" w:cs="Times New Roman"/>
        </w:rPr>
        <w:t xml:space="preserve"> spectrophotometric equations</w:t>
      </w:r>
      <w:r w:rsidRPr="00CC432A">
        <w:rPr>
          <w:rFonts w:ascii="Times New Roman" w:hAnsi="Times New Roman" w:cs="Times New Roman"/>
        </w:rPr>
        <w:t>. L</w:t>
      </w:r>
      <w:r w:rsidR="00E51745">
        <w:rPr>
          <w:rFonts w:ascii="Times New Roman" w:hAnsi="Times New Roman" w:cs="Times New Roman"/>
        </w:rPr>
        <w:t>imnol Oceanogr. 12(2):343–346.</w:t>
      </w:r>
    </w:p>
    <w:p w14:paraId="4026E29D" w14:textId="17964B6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Marcarelli AM, Baxter CV, Mineau MM, Hall R</w:t>
      </w:r>
      <w:r w:rsidR="00694772">
        <w:rPr>
          <w:rFonts w:ascii="Times New Roman" w:hAnsi="Times New Roman" w:cs="Times New Roman"/>
        </w:rPr>
        <w:t>O. 2011. Quantity and quality: U</w:t>
      </w:r>
      <w:r w:rsidRPr="00CC432A">
        <w:rPr>
          <w:rFonts w:ascii="Times New Roman" w:hAnsi="Times New Roman" w:cs="Times New Roman"/>
        </w:rPr>
        <w:t>nifying food web and ecosystem perspectives on the role of resource subsidies in freshwaters. Ecology. 92(6):1215–1225.</w:t>
      </w:r>
    </w:p>
    <w:p w14:paraId="2ED07495" w14:textId="4024CB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Martens KD, Devine WD, Mink</w:t>
      </w:r>
      <w:r w:rsidR="00AE74FC">
        <w:rPr>
          <w:rFonts w:ascii="Times New Roman" w:hAnsi="Times New Roman" w:cs="Times New Roman"/>
        </w:rPr>
        <w:t xml:space="preserve">ova TV, Foster AD. 2019. </w:t>
      </w:r>
      <w:r w:rsidRPr="00CC432A">
        <w:rPr>
          <w:rFonts w:ascii="Times New Roman" w:hAnsi="Times New Roman" w:cs="Times New Roman"/>
        </w:rPr>
        <w:t>Strea</w:t>
      </w:r>
      <w:r w:rsidR="00694772" w:rsidRPr="00CC432A">
        <w:rPr>
          <w:rFonts w:ascii="Times New Roman" w:hAnsi="Times New Roman" w:cs="Times New Roman"/>
        </w:rPr>
        <w:t>m conditions after 18 years of passive riparian re</w:t>
      </w:r>
      <w:r w:rsidR="00694772" w:rsidRPr="00AE74FC">
        <w:rPr>
          <w:rFonts w:ascii="Times New Roman" w:hAnsi="Times New Roman" w:cs="Times New Roman"/>
        </w:rPr>
        <w:t>storation in small fish-bearing waters</w:t>
      </w:r>
      <w:r w:rsidRPr="00AE74FC">
        <w:rPr>
          <w:rFonts w:ascii="Times New Roman" w:hAnsi="Times New Roman" w:cs="Times New Roman"/>
        </w:rPr>
        <w:t>heds.</w:t>
      </w:r>
      <w:r w:rsidR="00990F4F">
        <w:rPr>
          <w:rFonts w:ascii="Times New Roman" w:hAnsi="Times New Roman" w:cs="Times New Roman"/>
        </w:rPr>
        <w:t xml:space="preserve"> </w:t>
      </w:r>
      <w:r w:rsidR="00AE74FC" w:rsidRPr="00AE74FC">
        <w:rPr>
          <w:rFonts w:ascii="Times New Roman" w:hAnsi="Times New Roman" w:cs="Times New Roman"/>
        </w:rPr>
        <w:t>Environ Manage</w:t>
      </w:r>
      <w:r w:rsidR="00AE74FC">
        <w:rPr>
          <w:rFonts w:ascii="Times New Roman" w:hAnsi="Times New Roman" w:cs="Times New Roman"/>
        </w:rPr>
        <w:t>.</w:t>
      </w:r>
      <w:r w:rsidR="00AE74FC" w:rsidRPr="00AE74FC">
        <w:rPr>
          <w:rFonts w:ascii="Times New Roman" w:hAnsi="Times New Roman" w:cs="Times New Roman"/>
        </w:rPr>
        <w:t xml:space="preserve"> </w:t>
      </w:r>
      <w:r w:rsidR="00AE74FC" w:rsidRPr="00AE74FC">
        <w:rPr>
          <w:rFonts w:ascii="Times New Roman" w:hAnsi="Times New Roman" w:cs="Times New Roman"/>
          <w:color w:val="000000"/>
          <w:shd w:val="clear" w:color="auto" w:fill="FFFFFF"/>
        </w:rPr>
        <w:t>63(5):673-690</w:t>
      </w:r>
    </w:p>
    <w:p w14:paraId="0E153FEA" w14:textId="6BA6EAA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Mclntire CD, Garrison RL, Phinney HK, Warren CE. 1964. P</w:t>
      </w:r>
      <w:r w:rsidR="00694772" w:rsidRPr="00CC432A">
        <w:rPr>
          <w:rFonts w:ascii="Times New Roman" w:hAnsi="Times New Roman" w:cs="Times New Roman"/>
        </w:rPr>
        <w:t>rimary production in laboratory streams.</w:t>
      </w:r>
      <w:r w:rsidRPr="00CC432A">
        <w:rPr>
          <w:rFonts w:ascii="Times New Roman" w:hAnsi="Times New Roman" w:cs="Times New Roman"/>
        </w:rPr>
        <w:t xml:space="preserve"> L</w:t>
      </w:r>
      <w:r w:rsidR="00AE74FC">
        <w:rPr>
          <w:rFonts w:ascii="Times New Roman" w:hAnsi="Times New Roman" w:cs="Times New Roman"/>
        </w:rPr>
        <w:t>imnol Oceanogr. 9(1):92–102.</w:t>
      </w:r>
    </w:p>
    <w:p w14:paraId="6041A7EE" w14:textId="58033B0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Mejia FH, Fremier AK, Benjamin JR, Bellmore JR, Grimm AZ, Watson GA, Newsom M. 2018. Stream metabolism increases with drainage area and peaks asynchronously across a stre</w:t>
      </w:r>
      <w:r w:rsidR="00AE74FC">
        <w:rPr>
          <w:rFonts w:ascii="Times New Roman" w:hAnsi="Times New Roman" w:cs="Times New Roman"/>
        </w:rPr>
        <w:t>am network. Aquat Sci. 81(1):9.</w:t>
      </w:r>
    </w:p>
    <w:p w14:paraId="51D450F1" w14:textId="75881062" w:rsidR="00CC432A" w:rsidRPr="00CC432A" w:rsidRDefault="00E34F42" w:rsidP="00CC432A">
      <w:pPr>
        <w:pStyle w:val="Bibliography"/>
        <w:rPr>
          <w:rFonts w:ascii="Times New Roman" w:hAnsi="Times New Roman" w:cs="Times New Roman"/>
        </w:rPr>
      </w:pPr>
      <w:r>
        <w:rPr>
          <w:rFonts w:ascii="Times New Roman" w:hAnsi="Times New Roman" w:cs="Times New Roman"/>
        </w:rPr>
        <w:t>Mendiburu F</w:t>
      </w:r>
      <w:r w:rsidR="00CC432A" w:rsidRPr="00CC432A">
        <w:rPr>
          <w:rFonts w:ascii="Times New Roman" w:hAnsi="Times New Roman" w:cs="Times New Roman"/>
        </w:rPr>
        <w:t>. 2019. agricolae: Statisti</w:t>
      </w:r>
      <w:r w:rsidRPr="00CC432A">
        <w:rPr>
          <w:rFonts w:ascii="Times New Roman" w:hAnsi="Times New Roman" w:cs="Times New Roman"/>
        </w:rPr>
        <w:t>cal procedu</w:t>
      </w:r>
      <w:r>
        <w:rPr>
          <w:rFonts w:ascii="Times New Roman" w:hAnsi="Times New Roman" w:cs="Times New Roman"/>
        </w:rPr>
        <w:t>res for agricultural res</w:t>
      </w:r>
      <w:r w:rsidR="00AE74FC">
        <w:rPr>
          <w:rFonts w:ascii="Times New Roman" w:hAnsi="Times New Roman" w:cs="Times New Roman"/>
        </w:rPr>
        <w:t>earch.</w:t>
      </w:r>
      <w:r>
        <w:rPr>
          <w:rFonts w:ascii="Times New Roman" w:hAnsi="Times New Roman" w:cs="Times New Roman"/>
        </w:rPr>
        <w:t xml:space="preserve"> </w:t>
      </w:r>
      <w:r w:rsidRPr="00E34F42">
        <w:rPr>
          <w:rFonts w:ascii="Times New Roman" w:hAnsi="Times New Roman" w:cs="Times New Roman"/>
        </w:rPr>
        <w:t>cran.r-project.org/web/packages/agricolae/agricolae.pdf</w:t>
      </w:r>
    </w:p>
    <w:p w14:paraId="59321493" w14:textId="0494BF3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Meyer JL, Strayer DL, Wallace JB, Eggert SL, Helfman GS, Leonard NE. 2007. The </w:t>
      </w:r>
      <w:r w:rsidR="00E34F42" w:rsidRPr="00CC432A">
        <w:rPr>
          <w:rFonts w:ascii="Times New Roman" w:hAnsi="Times New Roman" w:cs="Times New Roman"/>
        </w:rPr>
        <w:t>contribution of headwater streams to biodiversity in</w:t>
      </w:r>
      <w:r w:rsidR="00E34F42">
        <w:rPr>
          <w:rFonts w:ascii="Times New Roman" w:hAnsi="Times New Roman" w:cs="Times New Roman"/>
        </w:rPr>
        <w:t xml:space="preserve"> river networks</w:t>
      </w:r>
      <w:r w:rsidR="00AE74FC">
        <w:rPr>
          <w:rFonts w:ascii="Times New Roman" w:hAnsi="Times New Roman" w:cs="Times New Roman"/>
        </w:rPr>
        <w:t xml:space="preserve">. </w:t>
      </w:r>
      <w:r w:rsidR="00990F4F">
        <w:rPr>
          <w:rFonts w:ascii="Times New Roman" w:hAnsi="Times New Roman" w:cs="Times New Roman"/>
        </w:rPr>
        <w:t>J Sm Water Resour As</w:t>
      </w:r>
      <w:r w:rsidR="00AE74FC">
        <w:rPr>
          <w:rFonts w:ascii="Times New Roman" w:hAnsi="Times New Roman" w:cs="Times New Roman"/>
        </w:rPr>
        <w:t>. 43(1):86–103.</w:t>
      </w:r>
    </w:p>
    <w:p w14:paraId="714C423C" w14:textId="4E38EA4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Morris AW, Riley JP. 1963. The determination of nitrate in sea water. Anal</w:t>
      </w:r>
      <w:r w:rsidR="00990F4F">
        <w:rPr>
          <w:rFonts w:ascii="Times New Roman" w:hAnsi="Times New Roman" w:cs="Times New Roman"/>
        </w:rPr>
        <w:t xml:space="preserve"> </w:t>
      </w:r>
      <w:r w:rsidRPr="00CC432A">
        <w:rPr>
          <w:rFonts w:ascii="Times New Roman" w:hAnsi="Times New Roman" w:cs="Times New Roman"/>
        </w:rPr>
        <w:t>Chim</w:t>
      </w:r>
      <w:r w:rsidR="00990F4F">
        <w:rPr>
          <w:rFonts w:ascii="Times New Roman" w:hAnsi="Times New Roman" w:cs="Times New Roman"/>
        </w:rPr>
        <w:t xml:space="preserve"> </w:t>
      </w:r>
      <w:r w:rsidRPr="00CC432A">
        <w:rPr>
          <w:rFonts w:ascii="Times New Roman" w:hAnsi="Times New Roman" w:cs="Times New Roman"/>
        </w:rPr>
        <w:t>Acta. 29:272–279.</w:t>
      </w:r>
    </w:p>
    <w:p w14:paraId="1595FB26" w14:textId="7771F2F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Morse N, Bowden WB, Hackman A, Pruden C, Steiner E, Berger E. 2007. Using sound pressure to estimate reaeration in streams.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Bent</w:t>
      </w:r>
      <w:r w:rsidR="00AE74FC">
        <w:rPr>
          <w:rFonts w:ascii="Times New Roman" w:hAnsi="Times New Roman" w:cs="Times New Roman"/>
        </w:rPr>
        <w:t>hol</w:t>
      </w:r>
      <w:r w:rsidR="00990F4F">
        <w:rPr>
          <w:rFonts w:ascii="Times New Roman" w:hAnsi="Times New Roman" w:cs="Times New Roman"/>
        </w:rPr>
        <w:t xml:space="preserve"> </w:t>
      </w:r>
      <w:r w:rsidR="00AE74FC">
        <w:rPr>
          <w:rFonts w:ascii="Times New Roman" w:hAnsi="Times New Roman" w:cs="Times New Roman"/>
        </w:rPr>
        <w:t>Soc. 26(1):28–37.</w:t>
      </w:r>
    </w:p>
    <w:p w14:paraId="35D0A451" w14:textId="58E3DCB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Mulholland PJ, Fellows CS, Tank JL, Grimm NB, Webster JR, Hamilton SK, Martí E, Ashkenas L, Bowden WB, Dodds WK, et al. 2001. Inter-biome comparison of factors controlling stream metabolism. Freshw</w:t>
      </w:r>
      <w:r w:rsidR="00990F4F">
        <w:rPr>
          <w:rFonts w:ascii="Times New Roman" w:hAnsi="Times New Roman" w:cs="Times New Roman"/>
        </w:rPr>
        <w:t xml:space="preserve"> </w:t>
      </w:r>
      <w:r w:rsidR="00AE74FC">
        <w:rPr>
          <w:rFonts w:ascii="Times New Roman" w:hAnsi="Times New Roman" w:cs="Times New Roman"/>
        </w:rPr>
        <w:t>Biol. 46(11):1503–1517.</w:t>
      </w:r>
    </w:p>
    <w:p w14:paraId="203C8428" w14:textId="757FF6F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Mulholland PJ, Tank JL, Sanzone DM, Wollheim WM, Peterson BJ, Webster JR, Meyer JL. 2000. Nitroge</w:t>
      </w:r>
      <w:r w:rsidR="00E34F42" w:rsidRPr="00CC432A">
        <w:rPr>
          <w:rFonts w:ascii="Times New Roman" w:hAnsi="Times New Roman" w:cs="Times New Roman"/>
        </w:rPr>
        <w:t xml:space="preserve">n cycling in a forest stream determined </w:t>
      </w:r>
      <w:r w:rsidR="00E34F42">
        <w:rPr>
          <w:rFonts w:ascii="Times New Roman" w:hAnsi="Times New Roman" w:cs="Times New Roman"/>
        </w:rPr>
        <w:t>by a 15n tracer add</w:t>
      </w:r>
      <w:r w:rsidR="00990F4F">
        <w:rPr>
          <w:rFonts w:ascii="Times New Roman" w:hAnsi="Times New Roman" w:cs="Times New Roman"/>
        </w:rPr>
        <w:t>ition. Ecol Monogr</w:t>
      </w:r>
      <w:r w:rsidR="00AE74FC">
        <w:rPr>
          <w:rFonts w:ascii="Times New Roman" w:hAnsi="Times New Roman" w:cs="Times New Roman"/>
        </w:rPr>
        <w:t>. 70(3):471–493.</w:t>
      </w:r>
    </w:p>
    <w:p w14:paraId="4CA6A602" w14:textId="424BF41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Murphy J, Riley JP. 1962. A modified single solution method for the determination of phosphate in natural waters. An</w:t>
      </w:r>
      <w:r w:rsidR="00990F4F">
        <w:rPr>
          <w:rFonts w:ascii="Times New Roman" w:hAnsi="Times New Roman" w:cs="Times New Roman"/>
        </w:rPr>
        <w:t xml:space="preserve">al </w:t>
      </w:r>
      <w:r w:rsidR="00AE74FC">
        <w:rPr>
          <w:rFonts w:ascii="Times New Roman" w:hAnsi="Times New Roman" w:cs="Times New Roman"/>
        </w:rPr>
        <w:t>Chim</w:t>
      </w:r>
      <w:r w:rsidR="00990F4F">
        <w:rPr>
          <w:rFonts w:ascii="Times New Roman" w:hAnsi="Times New Roman" w:cs="Times New Roman"/>
        </w:rPr>
        <w:t xml:space="preserve"> </w:t>
      </w:r>
      <w:r w:rsidR="00AE74FC">
        <w:rPr>
          <w:rFonts w:ascii="Times New Roman" w:hAnsi="Times New Roman" w:cs="Times New Roman"/>
        </w:rPr>
        <w:t>Acta. 27:31–36.</w:t>
      </w:r>
    </w:p>
    <w:p w14:paraId="303B6C66" w14:textId="66E4C57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Odum HT. 1956. Prima</w:t>
      </w:r>
      <w:r w:rsidR="00E34F42" w:rsidRPr="00CC432A">
        <w:rPr>
          <w:rFonts w:ascii="Times New Roman" w:hAnsi="Times New Roman" w:cs="Times New Roman"/>
        </w:rPr>
        <w:t>ry product</w:t>
      </w:r>
      <w:r w:rsidR="00E34F42">
        <w:rPr>
          <w:rFonts w:ascii="Times New Roman" w:hAnsi="Times New Roman" w:cs="Times New Roman"/>
        </w:rPr>
        <w:t>ion in flowing wat</w:t>
      </w:r>
      <w:r w:rsidR="00990F4F">
        <w:rPr>
          <w:rFonts w:ascii="Times New Roman" w:hAnsi="Times New Roman" w:cs="Times New Roman"/>
        </w:rPr>
        <w:t>ers. Limnol Oceanogr</w:t>
      </w:r>
      <w:r w:rsidR="00AE74FC">
        <w:rPr>
          <w:rFonts w:ascii="Times New Roman" w:hAnsi="Times New Roman" w:cs="Times New Roman"/>
        </w:rPr>
        <w:t>. 1(2):102–117.</w:t>
      </w:r>
    </w:p>
    <w:p w14:paraId="72BA5E71" w14:textId="30FA94D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Palumbo James E., Brown Linfield C. 2014. Asses</w:t>
      </w:r>
      <w:r w:rsidR="00E34F42" w:rsidRPr="00CC432A">
        <w:rPr>
          <w:rFonts w:ascii="Times New Roman" w:hAnsi="Times New Roman" w:cs="Times New Roman"/>
        </w:rPr>
        <w:t>sing the performance of reaeration prediction eq</w:t>
      </w:r>
      <w:r w:rsidRPr="00CC432A">
        <w:rPr>
          <w:rFonts w:ascii="Times New Roman" w:hAnsi="Times New Roman" w:cs="Times New Roman"/>
        </w:rPr>
        <w:t>uations. J</w:t>
      </w:r>
      <w:r w:rsidR="00990F4F">
        <w:rPr>
          <w:rFonts w:ascii="Times New Roman" w:hAnsi="Times New Roman" w:cs="Times New Roman"/>
        </w:rPr>
        <w:t xml:space="preserve"> </w:t>
      </w:r>
      <w:r w:rsidRPr="00CC432A">
        <w:rPr>
          <w:rFonts w:ascii="Times New Roman" w:hAnsi="Times New Roman" w:cs="Times New Roman"/>
        </w:rPr>
        <w:t>Environ</w:t>
      </w:r>
      <w:r w:rsidR="00990F4F">
        <w:rPr>
          <w:rFonts w:ascii="Times New Roman" w:hAnsi="Times New Roman" w:cs="Times New Roman"/>
        </w:rPr>
        <w:t xml:space="preserve"> </w:t>
      </w:r>
      <w:r w:rsidRPr="00CC432A">
        <w:rPr>
          <w:rFonts w:ascii="Times New Roman" w:hAnsi="Times New Roman" w:cs="Times New Roman"/>
        </w:rPr>
        <w:t>En</w:t>
      </w:r>
      <w:r w:rsidR="00AE74FC">
        <w:rPr>
          <w:rFonts w:ascii="Times New Roman" w:hAnsi="Times New Roman" w:cs="Times New Roman"/>
        </w:rPr>
        <w:t>g</w:t>
      </w:r>
      <w:r w:rsidR="00990F4F">
        <w:rPr>
          <w:rFonts w:ascii="Times New Roman" w:hAnsi="Times New Roman" w:cs="Times New Roman"/>
        </w:rPr>
        <w:t>.</w:t>
      </w:r>
      <w:r w:rsidR="00AE74FC">
        <w:rPr>
          <w:rFonts w:ascii="Times New Roman" w:hAnsi="Times New Roman" w:cs="Times New Roman"/>
        </w:rPr>
        <w:t xml:space="preserve"> 140(3):04013013.</w:t>
      </w:r>
    </w:p>
    <w:p w14:paraId="72C609A3" w14:textId="00DA4B9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Parkhill KL, Gulliver JS. 1999. Modeling the effect of light on whole-stream respiration</w:t>
      </w:r>
      <w:r w:rsidR="00990F4F">
        <w:rPr>
          <w:rFonts w:ascii="Times New Roman" w:hAnsi="Times New Roman" w:cs="Times New Roman"/>
        </w:rPr>
        <w:t>. Ecol Model</w:t>
      </w:r>
      <w:r w:rsidR="00AE74FC">
        <w:rPr>
          <w:rFonts w:ascii="Times New Roman" w:hAnsi="Times New Roman" w:cs="Times New Roman"/>
        </w:rPr>
        <w:t>. 117(2–3):333–342.</w:t>
      </w:r>
    </w:p>
    <w:p w14:paraId="326CA455" w14:textId="402107B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Pascoal C, Cássio F, Marcotegui A, Sanz B, Gomes P. 2005. Role of fungi, bacteria, and invertebrates in leaf litter breakdown in a polluted river.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B</w:t>
      </w:r>
      <w:r w:rsidRPr="00CC432A">
        <w:rPr>
          <w:rFonts w:ascii="Times New Roman" w:hAnsi="Times New Roman" w:cs="Times New Roman"/>
        </w:rPr>
        <w:t>enthol</w:t>
      </w:r>
      <w:r w:rsidR="00DB52F2">
        <w:rPr>
          <w:rFonts w:ascii="Times New Roman" w:hAnsi="Times New Roman" w:cs="Times New Roman"/>
        </w:rPr>
        <w:t xml:space="preserve"> </w:t>
      </w:r>
      <w:r w:rsidRPr="00CC432A">
        <w:rPr>
          <w:rFonts w:ascii="Times New Roman" w:hAnsi="Times New Roman" w:cs="Times New Roman"/>
        </w:rPr>
        <w:t>Soc. 24(4):784–797.</w:t>
      </w:r>
    </w:p>
    <w:p w14:paraId="0CE91CEF" w14:textId="6266A0EB" w:rsidR="00CC432A" w:rsidRPr="00CC432A" w:rsidRDefault="00DB52F2" w:rsidP="00CC432A">
      <w:pPr>
        <w:pStyle w:val="Bibliography"/>
        <w:rPr>
          <w:rFonts w:ascii="Times New Roman" w:hAnsi="Times New Roman" w:cs="Times New Roman"/>
        </w:rPr>
      </w:pPr>
      <w:r>
        <w:rPr>
          <w:rFonts w:ascii="Times New Roman" w:hAnsi="Times New Roman" w:cs="Times New Roman"/>
        </w:rPr>
        <w:t>Pedersen M. 2003</w:t>
      </w:r>
      <w:r w:rsidR="00CC432A" w:rsidRPr="00CC432A">
        <w:rPr>
          <w:rFonts w:ascii="Times New Roman" w:hAnsi="Times New Roman" w:cs="Times New Roman"/>
        </w:rPr>
        <w:t>. Physical habitat structure in lowland streams and effects of disturbance.</w:t>
      </w:r>
      <w:r>
        <w:rPr>
          <w:rFonts w:ascii="Times New Roman" w:hAnsi="Times New Roman" w:cs="Times New Roman"/>
        </w:rPr>
        <w:t xml:space="preserve"> National Environmental Research Institute, Denmark.</w:t>
      </w:r>
    </w:p>
    <w:p w14:paraId="6607BE4F" w14:textId="3D379E9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Pennington R, Argerich A, Haggerty R. 2018. Measurement of gas-exchange rate in streams by the oxygen–carbon method. Fre</w:t>
      </w:r>
      <w:r w:rsidR="00DB52F2">
        <w:rPr>
          <w:rFonts w:ascii="Times New Roman" w:hAnsi="Times New Roman" w:cs="Times New Roman"/>
        </w:rPr>
        <w:t>shw</w:t>
      </w:r>
      <w:r w:rsidR="00AE74FC">
        <w:rPr>
          <w:rFonts w:ascii="Times New Roman" w:hAnsi="Times New Roman" w:cs="Times New Roman"/>
        </w:rPr>
        <w:t xml:space="preserve"> Sci. 37(2):222–237.</w:t>
      </w:r>
    </w:p>
    <w:p w14:paraId="521CD376" w14:textId="7E2BA28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Peterson BJ, Wollheim WM, Mulholland PJ, Webster JR, Meyer JL, Tank JL, Martí E, Bowden WB, Valett HM, Hershey AE, et al. 2001. Contr</w:t>
      </w:r>
      <w:r w:rsidR="00E34F42" w:rsidRPr="00CC432A">
        <w:rPr>
          <w:rFonts w:ascii="Times New Roman" w:hAnsi="Times New Roman" w:cs="Times New Roman"/>
        </w:rPr>
        <w:t>ol of nitrogen export from watersheds by headwater st</w:t>
      </w:r>
      <w:r w:rsidRPr="00CC432A">
        <w:rPr>
          <w:rFonts w:ascii="Times New Roman" w:hAnsi="Times New Roman" w:cs="Times New Roman"/>
        </w:rPr>
        <w:t>r</w:t>
      </w:r>
      <w:r w:rsidR="00AE74FC">
        <w:rPr>
          <w:rFonts w:ascii="Times New Roman" w:hAnsi="Times New Roman" w:cs="Times New Roman"/>
        </w:rPr>
        <w:t>eams. Science. 292(5514):86–90.</w:t>
      </w:r>
    </w:p>
    <w:p w14:paraId="36E92BE3" w14:textId="50DA75F6"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Quinn JM, Phillips NR, Parkyn SM. 2007. Factors influencing retention of coarse particulate organic matter in streams. Earth Surf Process</w:t>
      </w:r>
      <w:r w:rsidR="007F5F6F">
        <w:rPr>
          <w:rFonts w:ascii="Times New Roman" w:hAnsi="Times New Roman" w:cs="Times New Roman"/>
        </w:rPr>
        <w:t xml:space="preserve"> </w:t>
      </w:r>
      <w:r w:rsidRPr="00CC432A">
        <w:rPr>
          <w:rFonts w:ascii="Times New Roman" w:hAnsi="Times New Roman" w:cs="Times New Roman"/>
        </w:rPr>
        <w:t>Landf. 32(8):1186–1203.</w:t>
      </w:r>
    </w:p>
    <w:p w14:paraId="2A456B06" w14:textId="078E2E4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Quist MC, Bonvechio KI, Allen MS. 2009. </w:t>
      </w:r>
      <w:r w:rsidR="00E527C8">
        <w:rPr>
          <w:rFonts w:ascii="Times New Roman" w:hAnsi="Times New Roman" w:cs="Times New Roman"/>
        </w:rPr>
        <w:t>Conference Proceedings</w:t>
      </w:r>
      <w:r w:rsidR="00AE74FC">
        <w:rPr>
          <w:rFonts w:ascii="Times New Roman" w:hAnsi="Times New Roman" w:cs="Times New Roman"/>
        </w:rPr>
        <w:t xml:space="preserve"> </w:t>
      </w:r>
      <w:r w:rsidR="00E527C8">
        <w:rPr>
          <w:rFonts w:ascii="Times New Roman" w:hAnsi="Times New Roman" w:cs="Times New Roman"/>
        </w:rPr>
        <w:t>Ch</w:t>
      </w:r>
      <w:r w:rsidRPr="00CC432A">
        <w:rPr>
          <w:rFonts w:ascii="Times New Roman" w:hAnsi="Times New Roman" w:cs="Times New Roman"/>
        </w:rPr>
        <w:t xml:space="preserve"> 11 : Statistical Analysis and Data Management.</w:t>
      </w:r>
    </w:p>
    <w:p w14:paraId="44278A90"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 Core Team. 2013. R: A language and environment for statistical computing. Vienna, Austria: R Foundation for Statistical Computing.</w:t>
      </w:r>
    </w:p>
    <w:p w14:paraId="3BFB97CB"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Rantz SE. 1982. Measurement and computation of streamflow: Volume 1, Measurement of stage and discharge. Water Supply Paper Report No.: 2175.</w:t>
      </w:r>
    </w:p>
    <w:p w14:paraId="3DFB2CA6" w14:textId="0544004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Renard KG,</w:t>
      </w:r>
      <w:r w:rsidR="00B94778">
        <w:rPr>
          <w:rFonts w:ascii="Times New Roman" w:hAnsi="Times New Roman" w:cs="Times New Roman"/>
        </w:rPr>
        <w:t xml:space="preserve"> Foster GR, Weesies GA, Porter JP. 1991.</w:t>
      </w:r>
      <w:r w:rsidRPr="00CC432A">
        <w:rPr>
          <w:rFonts w:ascii="Times New Roman" w:hAnsi="Times New Roman" w:cs="Times New Roman"/>
        </w:rPr>
        <w:t xml:space="preserve"> The </w:t>
      </w:r>
      <w:r w:rsidR="00E34F42" w:rsidRPr="00CC432A">
        <w:rPr>
          <w:rFonts w:ascii="Times New Roman" w:hAnsi="Times New Roman" w:cs="Times New Roman"/>
        </w:rPr>
        <w:t>revised universal soil loss e</w:t>
      </w:r>
      <w:r w:rsidRPr="00CC432A">
        <w:rPr>
          <w:rFonts w:ascii="Times New Roman" w:hAnsi="Times New Roman" w:cs="Times New Roman"/>
        </w:rPr>
        <w:t>quation.</w:t>
      </w:r>
      <w:r w:rsidR="00B94778">
        <w:rPr>
          <w:rFonts w:ascii="Times New Roman" w:hAnsi="Times New Roman" w:cs="Times New Roman"/>
        </w:rPr>
        <w:t xml:space="preserve"> J Soil Water Conserv. 46(1)30-33.</w:t>
      </w:r>
    </w:p>
    <w:p w14:paraId="67ECB757" w14:textId="25B3C66F"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Richardson JS, Danehy RJ. 2007. A</w:t>
      </w:r>
      <w:r w:rsidR="00B94778" w:rsidRPr="00CC432A">
        <w:rPr>
          <w:rFonts w:ascii="Times New Roman" w:hAnsi="Times New Roman" w:cs="Times New Roman"/>
        </w:rPr>
        <w:t xml:space="preserve"> synthesis of the ecology of headwater streams and their riparian zones in temperate f</w:t>
      </w:r>
      <w:r w:rsidR="00B94778">
        <w:rPr>
          <w:rFonts w:ascii="Times New Roman" w:hAnsi="Times New Roman" w:cs="Times New Roman"/>
        </w:rPr>
        <w:t>o</w:t>
      </w:r>
      <w:r w:rsidR="00E527C8">
        <w:rPr>
          <w:rFonts w:ascii="Times New Roman" w:hAnsi="Times New Roman" w:cs="Times New Roman"/>
        </w:rPr>
        <w:t>rests. For Sci. 53(2):131–147.</w:t>
      </w:r>
    </w:p>
    <w:p w14:paraId="7F42790A" w14:textId="0223E1B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Rieman BE, Dunham JB. 2000. </w:t>
      </w:r>
      <w:r w:rsidR="00B94778">
        <w:rPr>
          <w:rFonts w:ascii="Times New Roman" w:hAnsi="Times New Roman" w:cs="Times New Roman"/>
        </w:rPr>
        <w:t>Metapopulations and salmonids: A</w:t>
      </w:r>
      <w:r w:rsidRPr="00CC432A">
        <w:rPr>
          <w:rFonts w:ascii="Times New Roman" w:hAnsi="Times New Roman" w:cs="Times New Roman"/>
        </w:rPr>
        <w:t xml:space="preserve"> synthesis of life history patterns and empirical observations. Ecol</w:t>
      </w:r>
      <w:r w:rsidR="00E527C8">
        <w:rPr>
          <w:rFonts w:ascii="Times New Roman" w:hAnsi="Times New Roman" w:cs="Times New Roman"/>
        </w:rPr>
        <w:t xml:space="preserve"> Freshw</w:t>
      </w:r>
      <w:r w:rsidR="007F5F6F">
        <w:rPr>
          <w:rFonts w:ascii="Times New Roman" w:hAnsi="Times New Roman" w:cs="Times New Roman"/>
        </w:rPr>
        <w:t xml:space="preserve"> </w:t>
      </w:r>
      <w:r w:rsidR="00E527C8">
        <w:rPr>
          <w:rFonts w:ascii="Times New Roman" w:hAnsi="Times New Roman" w:cs="Times New Roman"/>
        </w:rPr>
        <w:t>Fish. 9(1–2):51–64.</w:t>
      </w:r>
    </w:p>
    <w:p w14:paraId="342A7F2D" w14:textId="0D977F1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Robbins CJ, King RS, Yeager AD, Walker CM, Back JA, Doyle RD, Whigham DF. 2017. Low-level addition of dissolved organic carbon increases basal ecosystem function in a boreal headwater s</w:t>
      </w:r>
      <w:r w:rsidR="00E527C8">
        <w:rPr>
          <w:rFonts w:ascii="Times New Roman" w:hAnsi="Times New Roman" w:cs="Times New Roman"/>
        </w:rPr>
        <w:t>tream. Ecosphere. 8(4):e01739.</w:t>
      </w:r>
    </w:p>
    <w:p w14:paraId="5D5DB5A4" w14:textId="783962E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Roberts BJ, Mulholland PJ, Hill WR. 2007. Multiple</w:t>
      </w:r>
      <w:r w:rsidR="000C764D" w:rsidRPr="00CC432A">
        <w:rPr>
          <w:rFonts w:ascii="Times New Roman" w:hAnsi="Times New Roman" w:cs="Times New Roman"/>
        </w:rPr>
        <w:t xml:space="preserve"> scales of temporal variability </w:t>
      </w:r>
      <w:r w:rsidR="000C764D">
        <w:rPr>
          <w:rFonts w:ascii="Times New Roman" w:hAnsi="Times New Roman" w:cs="Times New Roman"/>
        </w:rPr>
        <w:t>in ecosystem metabolism rates: R</w:t>
      </w:r>
      <w:r w:rsidR="000C764D" w:rsidRPr="00CC432A">
        <w:rPr>
          <w:rFonts w:ascii="Times New Roman" w:hAnsi="Times New Roman" w:cs="Times New Roman"/>
        </w:rPr>
        <w:t>esults from 2 years of continuous monitoring in a forested headwater st</w:t>
      </w:r>
      <w:r w:rsidRPr="00CC432A">
        <w:rPr>
          <w:rFonts w:ascii="Times New Roman" w:hAnsi="Times New Roman" w:cs="Times New Roman"/>
        </w:rPr>
        <w:t>r</w:t>
      </w:r>
      <w:r w:rsidR="00E527C8">
        <w:rPr>
          <w:rFonts w:ascii="Times New Roman" w:hAnsi="Times New Roman" w:cs="Times New Roman"/>
        </w:rPr>
        <w:t>eam. Ecosystems. 10(4):588–606.</w:t>
      </w:r>
    </w:p>
    <w:p w14:paraId="6F0E3BAD" w14:textId="7D7D211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Ryther JH. 1956. The</w:t>
      </w:r>
      <w:r w:rsidR="000C764D" w:rsidRPr="00CC432A">
        <w:rPr>
          <w:rFonts w:ascii="Times New Roman" w:hAnsi="Times New Roman" w:cs="Times New Roman"/>
        </w:rPr>
        <w:t xml:space="preserve"> me</w:t>
      </w:r>
      <w:r w:rsidR="000C764D">
        <w:rPr>
          <w:rFonts w:ascii="Times New Roman" w:hAnsi="Times New Roman" w:cs="Times New Roman"/>
        </w:rPr>
        <w:t>asurement of primary prod</w:t>
      </w:r>
      <w:r w:rsidR="007F5F6F">
        <w:rPr>
          <w:rFonts w:ascii="Times New Roman" w:hAnsi="Times New Roman" w:cs="Times New Roman"/>
        </w:rPr>
        <w:t>uction</w:t>
      </w:r>
      <w:r w:rsidRPr="00CC432A">
        <w:rPr>
          <w:rFonts w:ascii="Times New Roman" w:hAnsi="Times New Roman" w:cs="Times New Roman"/>
        </w:rPr>
        <w:t>. Limnol</w:t>
      </w:r>
      <w:r w:rsidR="007F5F6F">
        <w:rPr>
          <w:rFonts w:ascii="Times New Roman" w:hAnsi="Times New Roman" w:cs="Times New Roman"/>
        </w:rPr>
        <w:t xml:space="preserve"> </w:t>
      </w:r>
      <w:r w:rsidR="00E527C8">
        <w:rPr>
          <w:rFonts w:ascii="Times New Roman" w:hAnsi="Times New Roman" w:cs="Times New Roman"/>
        </w:rPr>
        <w:t>Oceanogr. 1(2):72–84.</w:t>
      </w:r>
    </w:p>
    <w:p w14:paraId="101459A8" w14:textId="3A74A4B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Shaffer JM, Beaulieu JJ. 2012. Calibration of the Odyssey</w:t>
      </w:r>
      <w:r w:rsidRPr="00CC432A">
        <w:rPr>
          <w:rFonts w:ascii="Times New Roman" w:hAnsi="Times New Roman" w:cs="Times New Roman"/>
          <w:vertAlign w:val="superscript"/>
        </w:rPr>
        <w:t>TM</w:t>
      </w:r>
      <w:r w:rsidRPr="00CC432A">
        <w:rPr>
          <w:rFonts w:ascii="Times New Roman" w:hAnsi="Times New Roman" w:cs="Times New Roman"/>
        </w:rPr>
        <w:t xml:space="preserve"> Photosynthetic Irradiance Recorder</w:t>
      </w:r>
      <w:r w:rsidRPr="00CC432A">
        <w:rPr>
          <w:rFonts w:ascii="Times New Roman" w:hAnsi="Times New Roman" w:cs="Times New Roman"/>
          <w:vertAlign w:val="superscript"/>
        </w:rPr>
        <w:t>TM</w:t>
      </w:r>
      <w:r w:rsidRPr="00CC432A">
        <w:rPr>
          <w:rFonts w:ascii="Times New Roman" w:hAnsi="Times New Roman" w:cs="Times New Roman"/>
        </w:rPr>
        <w:t xml:space="preserve"> for absol</w:t>
      </w:r>
      <w:r w:rsidR="007F5F6F">
        <w:rPr>
          <w:rFonts w:ascii="Times New Roman" w:hAnsi="Times New Roman" w:cs="Times New Roman"/>
        </w:rPr>
        <w:t xml:space="preserve">ute irradiance measures. J </w:t>
      </w:r>
      <w:r w:rsidRPr="00CC432A">
        <w:rPr>
          <w:rFonts w:ascii="Times New Roman" w:hAnsi="Times New Roman" w:cs="Times New Roman"/>
        </w:rPr>
        <w:t>Fre</w:t>
      </w:r>
      <w:r w:rsidR="00E527C8">
        <w:rPr>
          <w:rFonts w:ascii="Times New Roman" w:hAnsi="Times New Roman" w:cs="Times New Roman"/>
        </w:rPr>
        <w:t>shw</w:t>
      </w:r>
      <w:r w:rsidR="007F5F6F">
        <w:rPr>
          <w:rFonts w:ascii="Times New Roman" w:hAnsi="Times New Roman" w:cs="Times New Roman"/>
        </w:rPr>
        <w:t xml:space="preserve"> </w:t>
      </w:r>
      <w:r w:rsidR="00E527C8">
        <w:rPr>
          <w:rFonts w:ascii="Times New Roman" w:hAnsi="Times New Roman" w:cs="Times New Roman"/>
        </w:rPr>
        <w:t>Ecol</w:t>
      </w:r>
      <w:r w:rsidR="007F5F6F">
        <w:rPr>
          <w:rFonts w:ascii="Times New Roman" w:hAnsi="Times New Roman" w:cs="Times New Roman"/>
        </w:rPr>
        <w:t>.</w:t>
      </w:r>
      <w:r w:rsidR="00E527C8">
        <w:rPr>
          <w:rFonts w:ascii="Times New Roman" w:hAnsi="Times New Roman" w:cs="Times New Roman"/>
        </w:rPr>
        <w:t xml:space="preserve"> 27(4):599–605.</w:t>
      </w:r>
    </w:p>
    <w:p w14:paraId="77C0349B" w14:textId="4BF26C4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Shepard BB, May BE, Urie W. 2005. Stat</w:t>
      </w:r>
      <w:r w:rsidR="000C764D" w:rsidRPr="00CC432A">
        <w:rPr>
          <w:rFonts w:ascii="Times New Roman" w:hAnsi="Times New Roman" w:cs="Times New Roman"/>
        </w:rPr>
        <w:t>us and conservation of westslope cutthroat trout within the weste</w:t>
      </w:r>
      <w:r w:rsidRPr="00CC432A">
        <w:rPr>
          <w:rFonts w:ascii="Times New Roman" w:hAnsi="Times New Roman" w:cs="Times New Roman"/>
        </w:rPr>
        <w:t>rn United States. N</w:t>
      </w:r>
      <w:r w:rsidR="007F5F6F">
        <w:rPr>
          <w:rFonts w:ascii="Times New Roman" w:hAnsi="Times New Roman" w:cs="Times New Roman"/>
        </w:rPr>
        <w:t xml:space="preserve"> </w:t>
      </w:r>
      <w:r w:rsidRPr="00CC432A">
        <w:rPr>
          <w:rFonts w:ascii="Times New Roman" w:hAnsi="Times New Roman" w:cs="Times New Roman"/>
        </w:rPr>
        <w:t>Am</w:t>
      </w:r>
      <w:r w:rsidR="007F5F6F">
        <w:rPr>
          <w:rFonts w:ascii="Times New Roman" w:hAnsi="Times New Roman" w:cs="Times New Roman"/>
        </w:rPr>
        <w:t xml:space="preserve"> </w:t>
      </w:r>
      <w:r w:rsidRPr="00CC432A">
        <w:rPr>
          <w:rFonts w:ascii="Times New Roman" w:hAnsi="Times New Roman" w:cs="Times New Roman"/>
        </w:rPr>
        <w:t>J</w:t>
      </w:r>
      <w:r w:rsidR="007F5F6F">
        <w:rPr>
          <w:rFonts w:ascii="Times New Roman" w:hAnsi="Times New Roman" w:cs="Times New Roman"/>
        </w:rPr>
        <w:t xml:space="preserve"> </w:t>
      </w:r>
      <w:r w:rsidRPr="00CC432A">
        <w:rPr>
          <w:rFonts w:ascii="Times New Roman" w:hAnsi="Times New Roman" w:cs="Times New Roman"/>
        </w:rPr>
        <w:t>Fish</w:t>
      </w:r>
      <w:r w:rsidR="007F5F6F">
        <w:rPr>
          <w:rFonts w:ascii="Times New Roman" w:hAnsi="Times New Roman" w:cs="Times New Roman"/>
        </w:rPr>
        <w:t xml:space="preserve"> </w:t>
      </w:r>
      <w:r w:rsidR="00E527C8">
        <w:rPr>
          <w:rFonts w:ascii="Times New Roman" w:hAnsi="Times New Roman" w:cs="Times New Roman"/>
        </w:rPr>
        <w:t>Manag. 25(4):1426–1440.</w:t>
      </w:r>
    </w:p>
    <w:p w14:paraId="23AF0F74" w14:textId="361E7BF6"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Sládečková, Alena. 1962. Limnological investigatio</w:t>
      </w:r>
      <w:r w:rsidR="000C764D">
        <w:rPr>
          <w:rFonts w:ascii="Times New Roman" w:hAnsi="Times New Roman" w:cs="Times New Roman"/>
        </w:rPr>
        <w:t>n methods for the periphyton (“a</w:t>
      </w:r>
      <w:r w:rsidRPr="00CC432A">
        <w:rPr>
          <w:rFonts w:ascii="Times New Roman" w:hAnsi="Times New Roman" w:cs="Times New Roman"/>
        </w:rPr>
        <w:t>ufwuchs”) Community. B</w:t>
      </w:r>
      <w:r w:rsidR="00FE1834">
        <w:rPr>
          <w:rFonts w:ascii="Times New Roman" w:hAnsi="Times New Roman" w:cs="Times New Roman"/>
        </w:rPr>
        <w:t>ot Rev</w:t>
      </w:r>
      <w:r w:rsidR="00E527C8">
        <w:rPr>
          <w:rFonts w:ascii="Times New Roman" w:hAnsi="Times New Roman" w:cs="Times New Roman"/>
        </w:rPr>
        <w:t>. 28(2):286–350.</w:t>
      </w:r>
    </w:p>
    <w:p w14:paraId="0DF09369" w14:textId="515F7AA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Solórzano L. 1969. D</w:t>
      </w:r>
      <w:r w:rsidR="000C764D" w:rsidRPr="00CC432A">
        <w:rPr>
          <w:rFonts w:ascii="Times New Roman" w:hAnsi="Times New Roman" w:cs="Times New Roman"/>
        </w:rPr>
        <w:t>etermination of ammonia in natural waters b</w:t>
      </w:r>
      <w:r w:rsidR="000C764D">
        <w:rPr>
          <w:rFonts w:ascii="Times New Roman" w:hAnsi="Times New Roman" w:cs="Times New Roman"/>
        </w:rPr>
        <w:t>y the phenolhypochlorite method.</w:t>
      </w:r>
      <w:r w:rsidRPr="00CC432A">
        <w:rPr>
          <w:rFonts w:ascii="Times New Roman" w:hAnsi="Times New Roman" w:cs="Times New Roman"/>
        </w:rPr>
        <w:t xml:space="preserve"> L</w:t>
      </w:r>
      <w:r w:rsidR="00E527C8">
        <w:rPr>
          <w:rFonts w:ascii="Times New Roman" w:hAnsi="Times New Roman" w:cs="Times New Roman"/>
        </w:rPr>
        <w:t>imnol Oceanogr. 14(5):799–801.</w:t>
      </w:r>
    </w:p>
    <w:p w14:paraId="6153D472" w14:textId="5FCD839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Strahler AN. 1957. Quantitative analysis of watershed geomorphology. Eos, T</w:t>
      </w:r>
      <w:r w:rsidR="00FE1834">
        <w:rPr>
          <w:rFonts w:ascii="Times New Roman" w:hAnsi="Times New Roman" w:cs="Times New Roman"/>
        </w:rPr>
        <w:t>rans Am Geophys</w:t>
      </w:r>
      <w:r w:rsidRPr="00CC432A">
        <w:rPr>
          <w:rFonts w:ascii="Times New Roman" w:hAnsi="Times New Roman" w:cs="Times New Roman"/>
        </w:rPr>
        <w:t xml:space="preserve"> Union</w:t>
      </w:r>
      <w:r w:rsidR="00E527C8">
        <w:rPr>
          <w:rFonts w:ascii="Times New Roman" w:hAnsi="Times New Roman" w:cs="Times New Roman"/>
        </w:rPr>
        <w:t>. 38(6):913–920.</w:t>
      </w:r>
    </w:p>
    <w:p w14:paraId="680A072F" w14:textId="249E549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Studinski JM, Hartman KJ. 2015. The effects of riparian logging on terrestrial invertebrate inputs into forested headwater streams.</w:t>
      </w:r>
      <w:r w:rsidR="00E527C8">
        <w:rPr>
          <w:rFonts w:ascii="Times New Roman" w:hAnsi="Times New Roman" w:cs="Times New Roman"/>
        </w:rPr>
        <w:t xml:space="preserve"> Hydrobiologia. 743(1):189–198.</w:t>
      </w:r>
    </w:p>
    <w:p w14:paraId="63C273E2" w14:textId="3B22511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Suberkropp K, Klug MJ. 1980. The maceration of deciduous leaf litter by aquatic hyphomycet</w:t>
      </w:r>
      <w:r w:rsidR="00E527C8">
        <w:rPr>
          <w:rFonts w:ascii="Times New Roman" w:hAnsi="Times New Roman" w:cs="Times New Roman"/>
        </w:rPr>
        <w:t>es. Can J Bot. 58(9):1025–1031.</w:t>
      </w:r>
    </w:p>
    <w:p w14:paraId="35E48ED4" w14:textId="0025859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Tank JL, Rosi-Marshall EJ, Griffiths NA, Entrekin SA, Stephen ML. 2010. A review of allochthonous organic matter dynamics and metabolism</w:t>
      </w:r>
      <w:r w:rsidR="00FE1834">
        <w:rPr>
          <w:rFonts w:ascii="Times New Roman" w:hAnsi="Times New Roman" w:cs="Times New Roman"/>
        </w:rPr>
        <w:t xml:space="preserve"> in streams. J N Am Benthol Soc</w:t>
      </w:r>
      <w:r w:rsidRPr="00CC432A">
        <w:rPr>
          <w:rFonts w:ascii="Times New Roman" w:hAnsi="Times New Roman" w:cs="Times New Roman"/>
        </w:rPr>
        <w:t>. 29(1):118–146.</w:t>
      </w:r>
    </w:p>
    <w:p w14:paraId="1C4819CF" w14:textId="6097E9D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TCW Economics. 2008. Economi</w:t>
      </w:r>
      <w:r w:rsidR="00117A0D" w:rsidRPr="00CC432A">
        <w:rPr>
          <w:rFonts w:ascii="Times New Roman" w:hAnsi="Times New Roman" w:cs="Times New Roman"/>
        </w:rPr>
        <w:t>c analysis of the non-treaty commercial and recreational fisheries in</w:t>
      </w:r>
      <w:r w:rsidRPr="00CC432A">
        <w:rPr>
          <w:rFonts w:ascii="Times New Roman" w:hAnsi="Times New Roman" w:cs="Times New Roman"/>
        </w:rPr>
        <w:t xml:space="preserve"> Washington State. Sacramento, CA With technical assistance from The Research Group, Corvallis, OR.</w:t>
      </w:r>
    </w:p>
    <w:p w14:paraId="1512D5EC" w14:textId="41D2DEE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Thackston E, W. Dawson III J. 2001. Recal</w:t>
      </w:r>
      <w:r w:rsidR="00117A0D" w:rsidRPr="00CC432A">
        <w:rPr>
          <w:rFonts w:ascii="Times New Roman" w:hAnsi="Times New Roman" w:cs="Times New Roman"/>
        </w:rPr>
        <w:t>ibration</w:t>
      </w:r>
      <w:r w:rsidR="00117A0D">
        <w:rPr>
          <w:rFonts w:ascii="Times New Roman" w:hAnsi="Times New Roman" w:cs="Times New Roman"/>
        </w:rPr>
        <w:t xml:space="preserve"> of a reaeration equ</w:t>
      </w:r>
      <w:r w:rsidR="00FE1834">
        <w:rPr>
          <w:rFonts w:ascii="Times New Roman" w:hAnsi="Times New Roman" w:cs="Times New Roman"/>
        </w:rPr>
        <w:t>ation. J Environ Eng. 127(4): 317.</w:t>
      </w:r>
    </w:p>
    <w:p w14:paraId="0EA5694C" w14:textId="6B39E93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Ulseth AJ, Hall RO, Boix Canadell M, Madinger HL, Niayifar A, Battin TJ. 2019. Distinct air–water gas exchange regimes in low- and high-energy streams. Na</w:t>
      </w:r>
      <w:r w:rsidR="00E527C8">
        <w:rPr>
          <w:rFonts w:ascii="Times New Roman" w:hAnsi="Times New Roman" w:cs="Times New Roman"/>
        </w:rPr>
        <w:t>t</w:t>
      </w:r>
      <w:r w:rsidR="00FE1834">
        <w:rPr>
          <w:rFonts w:ascii="Times New Roman" w:hAnsi="Times New Roman" w:cs="Times New Roman"/>
        </w:rPr>
        <w:t xml:space="preserve"> </w:t>
      </w:r>
      <w:r w:rsidR="00E527C8">
        <w:rPr>
          <w:rFonts w:ascii="Times New Roman" w:hAnsi="Times New Roman" w:cs="Times New Roman"/>
        </w:rPr>
        <w:t>Geosci. 12(4):259–263.</w:t>
      </w:r>
    </w:p>
    <w:p w14:paraId="7AC542AD" w14:textId="0265E4C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US Bureau of Reclamation. 2019. Paci</w:t>
      </w:r>
      <w:r w:rsidR="00E527C8">
        <w:rPr>
          <w:rFonts w:ascii="Times New Roman" w:hAnsi="Times New Roman" w:cs="Times New Roman"/>
        </w:rPr>
        <w:t xml:space="preserve">fic </w:t>
      </w:r>
      <w:r w:rsidR="005774F3">
        <w:rPr>
          <w:rFonts w:ascii="Times New Roman" w:hAnsi="Times New Roman" w:cs="Times New Roman"/>
        </w:rPr>
        <w:t>Northwest</w:t>
      </w:r>
      <w:r w:rsidR="00E527C8">
        <w:rPr>
          <w:rFonts w:ascii="Times New Roman" w:hAnsi="Times New Roman" w:cs="Times New Roman"/>
        </w:rPr>
        <w:t xml:space="preserve"> Region. Hydromet.</w:t>
      </w:r>
      <w:r w:rsidR="005147D8">
        <w:rPr>
          <w:rFonts w:ascii="Times New Roman" w:hAnsi="Times New Roman" w:cs="Times New Roman"/>
        </w:rPr>
        <w:t xml:space="preserve"> </w:t>
      </w:r>
      <w:r w:rsidR="005147D8" w:rsidRPr="005147D8">
        <w:t>www.usbr.gov/pn/hydromet/yakima/yaktea.html</w:t>
      </w:r>
    </w:p>
    <w:p w14:paraId="7C9BDE48" w14:textId="2CD1B8F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Vannote RL, Minshall GW, Cummins KW, Sedell JR, Cushing CE. 1980. The</w:t>
      </w:r>
      <w:r w:rsidR="00117A0D" w:rsidRPr="00CC432A">
        <w:rPr>
          <w:rFonts w:ascii="Times New Roman" w:hAnsi="Times New Roman" w:cs="Times New Roman"/>
        </w:rPr>
        <w:t xml:space="preserve"> river continuum co</w:t>
      </w:r>
      <w:r w:rsidRPr="00CC432A">
        <w:rPr>
          <w:rFonts w:ascii="Times New Roman" w:hAnsi="Times New Roman" w:cs="Times New Roman"/>
        </w:rPr>
        <w:t xml:space="preserve">ncept. Can J </w:t>
      </w:r>
      <w:r w:rsidR="00E527C8">
        <w:rPr>
          <w:rFonts w:ascii="Times New Roman" w:hAnsi="Times New Roman" w:cs="Times New Roman"/>
        </w:rPr>
        <w:t>Fish Aquat Sci. 37(1):130–137.</w:t>
      </w:r>
    </w:p>
    <w:p w14:paraId="02AB5EAE" w14:textId="5C16075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Warren DR, Collins SM, Purvis EM, Kaylor MJ, Bechtold HA. 2017. Spat</w:t>
      </w:r>
      <w:r w:rsidR="00117A0D" w:rsidRPr="00CC432A">
        <w:rPr>
          <w:rFonts w:ascii="Times New Roman" w:hAnsi="Times New Roman" w:cs="Times New Roman"/>
        </w:rPr>
        <w:t>ial variability in light yields colimitation of primary production by both light and nutrients in a forested stream ecosy</w:t>
      </w:r>
      <w:r w:rsidRPr="00CC432A">
        <w:rPr>
          <w:rFonts w:ascii="Times New Roman" w:hAnsi="Times New Roman" w:cs="Times New Roman"/>
        </w:rPr>
        <w:t>st</w:t>
      </w:r>
      <w:r w:rsidR="00E527C8">
        <w:rPr>
          <w:rFonts w:ascii="Times New Roman" w:hAnsi="Times New Roman" w:cs="Times New Roman"/>
        </w:rPr>
        <w:t>em. Ecosystems. 20(1):198–210.</w:t>
      </w:r>
    </w:p>
    <w:p w14:paraId="035BE9B2" w14:textId="5B4C32E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Weigel D, Peterson J, Spruell P. 2002. A</w:t>
      </w:r>
      <w:r w:rsidR="00117A0D" w:rsidRPr="00CC432A">
        <w:rPr>
          <w:rFonts w:ascii="Times New Roman" w:hAnsi="Times New Roman" w:cs="Times New Roman"/>
        </w:rPr>
        <w:t xml:space="preserve"> model using phenotypic characteristics to detect introgressive hybridization in wild westslope cutthroat trout and rainbow tro</w:t>
      </w:r>
      <w:r w:rsidRPr="00CC432A">
        <w:rPr>
          <w:rFonts w:ascii="Times New Roman" w:hAnsi="Times New Roman" w:cs="Times New Roman"/>
        </w:rPr>
        <w:t>ut.</w:t>
      </w:r>
      <w:r w:rsidR="005147D8">
        <w:rPr>
          <w:rFonts w:ascii="Times New Roman" w:hAnsi="Times New Roman" w:cs="Times New Roman"/>
        </w:rPr>
        <w:t xml:space="preserve"> Trans Am Fish Soc. 131(3):389-403.</w:t>
      </w:r>
    </w:p>
    <w:p w14:paraId="7820F2C8" w14:textId="3A95F8A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Wolman MG. 1954. A method of sampling coarse river-bed material. Trans</w:t>
      </w:r>
      <w:r w:rsidR="005147D8">
        <w:rPr>
          <w:rFonts w:ascii="Times New Roman" w:hAnsi="Times New Roman" w:cs="Times New Roman"/>
        </w:rPr>
        <w:t xml:space="preserve"> </w:t>
      </w:r>
      <w:r w:rsidRPr="00CC432A">
        <w:rPr>
          <w:rFonts w:ascii="Times New Roman" w:hAnsi="Times New Roman" w:cs="Times New Roman"/>
        </w:rPr>
        <w:t>Am</w:t>
      </w:r>
      <w:r w:rsidR="005147D8">
        <w:rPr>
          <w:rFonts w:ascii="Times New Roman" w:hAnsi="Times New Roman" w:cs="Times New Roman"/>
        </w:rPr>
        <w:t xml:space="preserve"> G</w:t>
      </w:r>
      <w:r w:rsidR="00E527C8">
        <w:rPr>
          <w:rFonts w:ascii="Times New Roman" w:hAnsi="Times New Roman" w:cs="Times New Roman"/>
        </w:rPr>
        <w:t>eophys</w:t>
      </w:r>
      <w:r w:rsidR="005147D8">
        <w:rPr>
          <w:rFonts w:ascii="Times New Roman" w:hAnsi="Times New Roman" w:cs="Times New Roman"/>
        </w:rPr>
        <w:t xml:space="preserve"> </w:t>
      </w:r>
      <w:r w:rsidR="00E527C8">
        <w:rPr>
          <w:rFonts w:ascii="Times New Roman" w:hAnsi="Times New Roman" w:cs="Times New Roman"/>
        </w:rPr>
        <w:t>Union. 35(6):951.</w:t>
      </w:r>
    </w:p>
    <w:p w14:paraId="230EDE6E" w14:textId="3C9F676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Young RG, Matthaei CD, Townsend CR. 2008. Organic matter breakdown and ecosystem metabolism: functional indicators for assessing river ecosystem healt</w:t>
      </w:r>
      <w:r w:rsidR="005147D8">
        <w:rPr>
          <w:rFonts w:ascii="Times New Roman" w:hAnsi="Times New Roman" w:cs="Times New Roman"/>
        </w:rPr>
        <w:t>h. J N Am</w:t>
      </w:r>
      <w:r w:rsidRPr="00CC432A">
        <w:rPr>
          <w:rFonts w:ascii="Times New Roman" w:hAnsi="Times New Roman" w:cs="Times New Roman"/>
        </w:rPr>
        <w:t xml:space="preserve"> Bentho</w:t>
      </w:r>
      <w:r w:rsidR="005147D8">
        <w:rPr>
          <w:rFonts w:ascii="Times New Roman" w:hAnsi="Times New Roman" w:cs="Times New Roman"/>
        </w:rPr>
        <w:t>l Soc</w:t>
      </w:r>
      <w:r w:rsidR="00E527C8">
        <w:rPr>
          <w:rFonts w:ascii="Times New Roman" w:hAnsi="Times New Roman" w:cs="Times New Roman"/>
        </w:rPr>
        <w:t>. 27(3):605–625.</w:t>
      </w:r>
    </w:p>
    <w:p w14:paraId="0C77EF5E" w14:textId="323FC74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Zuur A, Ieno EN, Walker N, Saveliev AA, Smith GM. 2009. Mi</w:t>
      </w:r>
      <w:r w:rsidR="00117A0D" w:rsidRPr="00CC432A">
        <w:rPr>
          <w:rFonts w:ascii="Times New Roman" w:hAnsi="Times New Roman" w:cs="Times New Roman"/>
        </w:rPr>
        <w:t>xed effects models and extensions in ecology wi</w:t>
      </w:r>
      <w:r w:rsidRPr="00CC432A">
        <w:rPr>
          <w:rFonts w:ascii="Times New Roman" w:hAnsi="Times New Roman" w:cs="Times New Roman"/>
        </w:rPr>
        <w:t>th R. Springer Science &amp; Business Media.</w:t>
      </w:r>
    </w:p>
    <w:p w14:paraId="55AA095D" w14:textId="7C343AF2" w:rsidR="003932D4" w:rsidRPr="006C7380" w:rsidRDefault="00CC432A" w:rsidP="00E70A69">
      <w:pPr>
        <w:tabs>
          <w:tab w:val="right" w:pos="540"/>
          <w:tab w:val="left" w:pos="1083"/>
          <w:tab w:val="left" w:pos="1425"/>
          <w:tab w:val="right" w:leader="dot" w:pos="8370"/>
        </w:tabs>
        <w:rPr>
          <w:rFonts w:ascii="Times New Roman" w:hAnsi="Times New Roman" w:cs="Times New Roman"/>
        </w:rPr>
      </w:pPr>
      <w:r>
        <w:rPr>
          <w:rFonts w:ascii="Times New Roman" w:hAnsi="Times New Roman" w:cs="Times New Roman"/>
        </w:rPr>
        <w:fldChar w:fldCharType="end"/>
      </w:r>
    </w:p>
    <w:sectPr w:rsidR="003932D4" w:rsidRPr="006C7380" w:rsidSect="00215E25">
      <w:headerReference w:type="even" r:id="rId30"/>
      <w:headerReference w:type="default" r:id="rId31"/>
      <w:footerReference w:type="even" r:id="rId32"/>
      <w:footerReference w:type="default" r:id="rId33"/>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8BD12D" w14:textId="77777777" w:rsidR="005A5ABB" w:rsidRDefault="005A5ABB">
      <w:r>
        <w:separator/>
      </w:r>
    </w:p>
  </w:endnote>
  <w:endnote w:type="continuationSeparator" w:id="0">
    <w:p w14:paraId="783C9F08" w14:textId="77777777" w:rsidR="005A5ABB" w:rsidRDefault="005A5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5F1A8" w14:textId="77777777" w:rsidR="005A5ABB" w:rsidRDefault="005A5ABB"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848317" w14:textId="77777777" w:rsidR="005A5ABB" w:rsidRDefault="005A5ABB" w:rsidP="000C71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37553950"/>
      <w:docPartObj>
        <w:docPartGallery w:val="Page Numbers (Bottom of Page)"/>
        <w:docPartUnique/>
      </w:docPartObj>
    </w:sdtPr>
    <w:sdtContent>
      <w:p w14:paraId="63ADBB3A" w14:textId="26F40F78" w:rsidR="005A5ABB" w:rsidRDefault="005A5ABB"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670E4">
          <w:rPr>
            <w:rStyle w:val="PageNumber"/>
            <w:noProof/>
          </w:rPr>
          <w:t>ix</w:t>
        </w:r>
        <w:r>
          <w:rPr>
            <w:rStyle w:val="PageNumber"/>
          </w:rPr>
          <w:fldChar w:fldCharType="end"/>
        </w:r>
      </w:p>
    </w:sdtContent>
  </w:sdt>
  <w:p w14:paraId="1AF478F0" w14:textId="77777777" w:rsidR="005A5ABB" w:rsidRDefault="005A5ABB" w:rsidP="00AB647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93510" w14:textId="77777777" w:rsidR="005A5ABB" w:rsidRDefault="005A5ABB"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555BC9" w14:textId="77777777" w:rsidR="005A5ABB" w:rsidRDefault="005A5ABB" w:rsidP="000C71CE">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94655979"/>
      <w:docPartObj>
        <w:docPartGallery w:val="Page Numbers (Bottom of Page)"/>
        <w:docPartUnique/>
      </w:docPartObj>
    </w:sdtPr>
    <w:sdtContent>
      <w:p w14:paraId="343758CA" w14:textId="650D4485" w:rsidR="005A5ABB" w:rsidRDefault="005A5ABB"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670E4">
          <w:rPr>
            <w:rStyle w:val="PageNumber"/>
            <w:noProof/>
          </w:rPr>
          <w:t>11</w:t>
        </w:r>
        <w:r>
          <w:rPr>
            <w:rStyle w:val="PageNumber"/>
          </w:rPr>
          <w:fldChar w:fldCharType="end"/>
        </w:r>
      </w:p>
    </w:sdtContent>
  </w:sdt>
  <w:p w14:paraId="4A56131A" w14:textId="77777777" w:rsidR="005A5ABB" w:rsidRDefault="005A5ABB" w:rsidP="000C71C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020B30" w14:textId="77777777" w:rsidR="005A5ABB" w:rsidRDefault="005A5ABB">
      <w:r>
        <w:separator/>
      </w:r>
    </w:p>
  </w:footnote>
  <w:footnote w:type="continuationSeparator" w:id="0">
    <w:p w14:paraId="2BF4125A" w14:textId="77777777" w:rsidR="005A5ABB" w:rsidRDefault="005A5A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314F2" w14:textId="382204FB" w:rsidR="005A5ABB" w:rsidRDefault="005A5ABB"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47A767BF" w14:textId="77777777" w:rsidR="005A5ABB" w:rsidRDefault="005A5ABB" w:rsidP="00593D0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78C79" w14:textId="77777777" w:rsidR="005A5ABB" w:rsidRDefault="005A5ABB"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14C5AB" w14:textId="77777777" w:rsidR="005A5ABB" w:rsidRDefault="005A5ABB" w:rsidP="00593D0E">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77E81" w14:textId="77777777" w:rsidR="005A5ABB" w:rsidRPr="00EE6C79" w:rsidRDefault="005A5ABB" w:rsidP="00543B3C">
    <w:pPr>
      <w:pStyle w:val="Header"/>
      <w:ind w:right="36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5F65990"/>
    <w:multiLevelType w:val="hybridMultilevel"/>
    <w:tmpl w:val="48BCB4E8"/>
    <w:lvl w:ilvl="0" w:tplc="D6C6FA7E">
      <w:start w:val="1"/>
      <w:numFmt w:val="decimal"/>
      <w:lvlText w:val="%1"/>
      <w:lvlJc w:val="left"/>
      <w:pPr>
        <w:ind w:left="1083" w:hanging="660"/>
      </w:pPr>
      <w:rPr>
        <w:rFonts w:hint="default"/>
      </w:r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9"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2"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7"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10"/>
  </w:num>
  <w:num w:numId="4">
    <w:abstractNumId w:val="14"/>
  </w:num>
  <w:num w:numId="5">
    <w:abstractNumId w:val="20"/>
  </w:num>
  <w:num w:numId="6">
    <w:abstractNumId w:val="18"/>
  </w:num>
  <w:num w:numId="7">
    <w:abstractNumId w:val="7"/>
  </w:num>
  <w:num w:numId="8">
    <w:abstractNumId w:val="9"/>
  </w:num>
  <w:num w:numId="9">
    <w:abstractNumId w:val="17"/>
  </w:num>
  <w:num w:numId="10">
    <w:abstractNumId w:val="19"/>
  </w:num>
  <w:num w:numId="11">
    <w:abstractNumId w:val="16"/>
  </w:num>
  <w:num w:numId="12">
    <w:abstractNumId w:val="12"/>
  </w:num>
  <w:num w:numId="13">
    <w:abstractNumId w:val="11"/>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 w:numId="2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ach Lessig">
    <w15:presenceInfo w15:providerId="AD" w15:userId="S-1-5-21-284843130-3751062232-1573799400-635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9B"/>
    <w:rsid w:val="000002F3"/>
    <w:rsid w:val="00001E26"/>
    <w:rsid w:val="000020F1"/>
    <w:rsid w:val="00002270"/>
    <w:rsid w:val="0000233E"/>
    <w:rsid w:val="0000254A"/>
    <w:rsid w:val="00002F6D"/>
    <w:rsid w:val="000030EC"/>
    <w:rsid w:val="00003EC9"/>
    <w:rsid w:val="00006024"/>
    <w:rsid w:val="00006510"/>
    <w:rsid w:val="00006D20"/>
    <w:rsid w:val="0000713A"/>
    <w:rsid w:val="000076A7"/>
    <w:rsid w:val="00007AE2"/>
    <w:rsid w:val="00007EB9"/>
    <w:rsid w:val="000114D0"/>
    <w:rsid w:val="00011810"/>
    <w:rsid w:val="00011F7B"/>
    <w:rsid w:val="0001209D"/>
    <w:rsid w:val="000131BB"/>
    <w:rsid w:val="0001341C"/>
    <w:rsid w:val="000144AF"/>
    <w:rsid w:val="0001461F"/>
    <w:rsid w:val="00014CC2"/>
    <w:rsid w:val="00014DE5"/>
    <w:rsid w:val="0001526D"/>
    <w:rsid w:val="00016DAE"/>
    <w:rsid w:val="000179A9"/>
    <w:rsid w:val="00020988"/>
    <w:rsid w:val="00020DE3"/>
    <w:rsid w:val="00022CE6"/>
    <w:rsid w:val="00023CAD"/>
    <w:rsid w:val="00023D13"/>
    <w:rsid w:val="00023E3A"/>
    <w:rsid w:val="00024571"/>
    <w:rsid w:val="000246A2"/>
    <w:rsid w:val="00024709"/>
    <w:rsid w:val="00024A33"/>
    <w:rsid w:val="0002614D"/>
    <w:rsid w:val="000263C5"/>
    <w:rsid w:val="0002684C"/>
    <w:rsid w:val="00026FD6"/>
    <w:rsid w:val="00027004"/>
    <w:rsid w:val="0002711F"/>
    <w:rsid w:val="000271B1"/>
    <w:rsid w:val="00027222"/>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6755"/>
    <w:rsid w:val="00037637"/>
    <w:rsid w:val="00037F2B"/>
    <w:rsid w:val="000400D9"/>
    <w:rsid w:val="00040896"/>
    <w:rsid w:val="00040975"/>
    <w:rsid w:val="0004149C"/>
    <w:rsid w:val="00041926"/>
    <w:rsid w:val="00041D25"/>
    <w:rsid w:val="00041F13"/>
    <w:rsid w:val="00042E92"/>
    <w:rsid w:val="00043A7A"/>
    <w:rsid w:val="00044D72"/>
    <w:rsid w:val="00045061"/>
    <w:rsid w:val="00046CE9"/>
    <w:rsid w:val="00047175"/>
    <w:rsid w:val="0004767B"/>
    <w:rsid w:val="00047723"/>
    <w:rsid w:val="000509FF"/>
    <w:rsid w:val="00051682"/>
    <w:rsid w:val="000518ED"/>
    <w:rsid w:val="00052756"/>
    <w:rsid w:val="00052F81"/>
    <w:rsid w:val="000542C5"/>
    <w:rsid w:val="00054D48"/>
    <w:rsid w:val="0005508E"/>
    <w:rsid w:val="00055259"/>
    <w:rsid w:val="00055586"/>
    <w:rsid w:val="00055C78"/>
    <w:rsid w:val="00056269"/>
    <w:rsid w:val="000570C5"/>
    <w:rsid w:val="00057537"/>
    <w:rsid w:val="00057580"/>
    <w:rsid w:val="000577EF"/>
    <w:rsid w:val="00057883"/>
    <w:rsid w:val="00057B2A"/>
    <w:rsid w:val="00061193"/>
    <w:rsid w:val="00061EB9"/>
    <w:rsid w:val="00062478"/>
    <w:rsid w:val="00062C7D"/>
    <w:rsid w:val="00063292"/>
    <w:rsid w:val="00063735"/>
    <w:rsid w:val="000646D5"/>
    <w:rsid w:val="00064A61"/>
    <w:rsid w:val="000655FF"/>
    <w:rsid w:val="00065DC3"/>
    <w:rsid w:val="00066710"/>
    <w:rsid w:val="0006739A"/>
    <w:rsid w:val="000675B7"/>
    <w:rsid w:val="00067A79"/>
    <w:rsid w:val="00070E33"/>
    <w:rsid w:val="000716C1"/>
    <w:rsid w:val="00071F2E"/>
    <w:rsid w:val="00072313"/>
    <w:rsid w:val="000725BF"/>
    <w:rsid w:val="00072DA9"/>
    <w:rsid w:val="00073532"/>
    <w:rsid w:val="000744A2"/>
    <w:rsid w:val="000749A6"/>
    <w:rsid w:val="00075F26"/>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B48"/>
    <w:rsid w:val="00086DC5"/>
    <w:rsid w:val="0008752D"/>
    <w:rsid w:val="00090591"/>
    <w:rsid w:val="00091406"/>
    <w:rsid w:val="0009395D"/>
    <w:rsid w:val="00093ACB"/>
    <w:rsid w:val="00093FD5"/>
    <w:rsid w:val="00094A5C"/>
    <w:rsid w:val="000958F3"/>
    <w:rsid w:val="000959F8"/>
    <w:rsid w:val="000969EF"/>
    <w:rsid w:val="000A0642"/>
    <w:rsid w:val="000A0FE2"/>
    <w:rsid w:val="000A0FF9"/>
    <w:rsid w:val="000A17A5"/>
    <w:rsid w:val="000A17AA"/>
    <w:rsid w:val="000A19B3"/>
    <w:rsid w:val="000A271B"/>
    <w:rsid w:val="000A2A70"/>
    <w:rsid w:val="000A2FBA"/>
    <w:rsid w:val="000A4465"/>
    <w:rsid w:val="000A4E91"/>
    <w:rsid w:val="000A60E3"/>
    <w:rsid w:val="000A6921"/>
    <w:rsid w:val="000A6C3D"/>
    <w:rsid w:val="000A7218"/>
    <w:rsid w:val="000A7938"/>
    <w:rsid w:val="000B1163"/>
    <w:rsid w:val="000B1942"/>
    <w:rsid w:val="000B22E9"/>
    <w:rsid w:val="000B2C4F"/>
    <w:rsid w:val="000B2EA8"/>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60C0"/>
    <w:rsid w:val="000C6121"/>
    <w:rsid w:val="000C6BCA"/>
    <w:rsid w:val="000C70D5"/>
    <w:rsid w:val="000C710F"/>
    <w:rsid w:val="000C71CE"/>
    <w:rsid w:val="000C7217"/>
    <w:rsid w:val="000C724C"/>
    <w:rsid w:val="000C75F3"/>
    <w:rsid w:val="000C764D"/>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ABC"/>
    <w:rsid w:val="000E2FC2"/>
    <w:rsid w:val="000E32EF"/>
    <w:rsid w:val="000E398B"/>
    <w:rsid w:val="000E3A72"/>
    <w:rsid w:val="000E3CE3"/>
    <w:rsid w:val="000E3DCA"/>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3426"/>
    <w:rsid w:val="000F3440"/>
    <w:rsid w:val="000F3DF0"/>
    <w:rsid w:val="000F4886"/>
    <w:rsid w:val="000F4FD5"/>
    <w:rsid w:val="000F5109"/>
    <w:rsid w:val="000F5203"/>
    <w:rsid w:val="000F5345"/>
    <w:rsid w:val="000F5754"/>
    <w:rsid w:val="000F57E1"/>
    <w:rsid w:val="000F6196"/>
    <w:rsid w:val="000F6545"/>
    <w:rsid w:val="000F6620"/>
    <w:rsid w:val="000F7A52"/>
    <w:rsid w:val="000F7A65"/>
    <w:rsid w:val="000F7D47"/>
    <w:rsid w:val="00101023"/>
    <w:rsid w:val="00101348"/>
    <w:rsid w:val="00101C73"/>
    <w:rsid w:val="00102BB0"/>
    <w:rsid w:val="0010323D"/>
    <w:rsid w:val="00104037"/>
    <w:rsid w:val="00105916"/>
    <w:rsid w:val="0010633B"/>
    <w:rsid w:val="00106486"/>
    <w:rsid w:val="00106A9A"/>
    <w:rsid w:val="00107D0D"/>
    <w:rsid w:val="00110224"/>
    <w:rsid w:val="00110963"/>
    <w:rsid w:val="00111EFB"/>
    <w:rsid w:val="00113D0B"/>
    <w:rsid w:val="001140AD"/>
    <w:rsid w:val="00114D46"/>
    <w:rsid w:val="001152CA"/>
    <w:rsid w:val="00116487"/>
    <w:rsid w:val="00117155"/>
    <w:rsid w:val="00117A0D"/>
    <w:rsid w:val="00117C2E"/>
    <w:rsid w:val="00117E78"/>
    <w:rsid w:val="00117E7E"/>
    <w:rsid w:val="00120381"/>
    <w:rsid w:val="00121993"/>
    <w:rsid w:val="00121A46"/>
    <w:rsid w:val="0012229B"/>
    <w:rsid w:val="00122D1E"/>
    <w:rsid w:val="001232F4"/>
    <w:rsid w:val="00123A2F"/>
    <w:rsid w:val="00124581"/>
    <w:rsid w:val="00125681"/>
    <w:rsid w:val="00125CD3"/>
    <w:rsid w:val="00125D02"/>
    <w:rsid w:val="001262A3"/>
    <w:rsid w:val="00126415"/>
    <w:rsid w:val="00126D32"/>
    <w:rsid w:val="00126FDF"/>
    <w:rsid w:val="00131560"/>
    <w:rsid w:val="00132C19"/>
    <w:rsid w:val="001337AC"/>
    <w:rsid w:val="00133859"/>
    <w:rsid w:val="0013498B"/>
    <w:rsid w:val="00135208"/>
    <w:rsid w:val="001357CB"/>
    <w:rsid w:val="00135813"/>
    <w:rsid w:val="00135EEF"/>
    <w:rsid w:val="00136691"/>
    <w:rsid w:val="00137E2C"/>
    <w:rsid w:val="00140DC2"/>
    <w:rsid w:val="001417E2"/>
    <w:rsid w:val="001440F8"/>
    <w:rsid w:val="00144164"/>
    <w:rsid w:val="00145367"/>
    <w:rsid w:val="0014639E"/>
    <w:rsid w:val="00146BE4"/>
    <w:rsid w:val="00147465"/>
    <w:rsid w:val="00147807"/>
    <w:rsid w:val="001500E1"/>
    <w:rsid w:val="0015048C"/>
    <w:rsid w:val="00150519"/>
    <w:rsid w:val="00152269"/>
    <w:rsid w:val="00152B44"/>
    <w:rsid w:val="0015324B"/>
    <w:rsid w:val="0015351C"/>
    <w:rsid w:val="0015580D"/>
    <w:rsid w:val="00155EB3"/>
    <w:rsid w:val="001560BA"/>
    <w:rsid w:val="001574C3"/>
    <w:rsid w:val="00160D72"/>
    <w:rsid w:val="00161D2F"/>
    <w:rsid w:val="00161EEB"/>
    <w:rsid w:val="00161F90"/>
    <w:rsid w:val="00161FB0"/>
    <w:rsid w:val="00162488"/>
    <w:rsid w:val="0016304B"/>
    <w:rsid w:val="00163230"/>
    <w:rsid w:val="001634E4"/>
    <w:rsid w:val="00164B6C"/>
    <w:rsid w:val="00164D38"/>
    <w:rsid w:val="00165015"/>
    <w:rsid w:val="00165F29"/>
    <w:rsid w:val="00165FA5"/>
    <w:rsid w:val="001671D3"/>
    <w:rsid w:val="00167412"/>
    <w:rsid w:val="00170B83"/>
    <w:rsid w:val="00170F4A"/>
    <w:rsid w:val="00171278"/>
    <w:rsid w:val="001712EF"/>
    <w:rsid w:val="00171955"/>
    <w:rsid w:val="00171C8E"/>
    <w:rsid w:val="00172153"/>
    <w:rsid w:val="00174141"/>
    <w:rsid w:val="0017414E"/>
    <w:rsid w:val="00174758"/>
    <w:rsid w:val="001754FA"/>
    <w:rsid w:val="001755C6"/>
    <w:rsid w:val="00175A4F"/>
    <w:rsid w:val="00176994"/>
    <w:rsid w:val="00177B17"/>
    <w:rsid w:val="0018015A"/>
    <w:rsid w:val="00180344"/>
    <w:rsid w:val="00180799"/>
    <w:rsid w:val="00180E70"/>
    <w:rsid w:val="00180FEF"/>
    <w:rsid w:val="00181F04"/>
    <w:rsid w:val="0018217A"/>
    <w:rsid w:val="00182553"/>
    <w:rsid w:val="0018283E"/>
    <w:rsid w:val="00182D0F"/>
    <w:rsid w:val="00182E62"/>
    <w:rsid w:val="0018330E"/>
    <w:rsid w:val="00184C2D"/>
    <w:rsid w:val="001850AA"/>
    <w:rsid w:val="00185A92"/>
    <w:rsid w:val="00186BD7"/>
    <w:rsid w:val="00187BA4"/>
    <w:rsid w:val="00187EEB"/>
    <w:rsid w:val="00190035"/>
    <w:rsid w:val="0019042D"/>
    <w:rsid w:val="00190ECF"/>
    <w:rsid w:val="001915BF"/>
    <w:rsid w:val="00191736"/>
    <w:rsid w:val="001918FC"/>
    <w:rsid w:val="0019332F"/>
    <w:rsid w:val="001939DE"/>
    <w:rsid w:val="00193AAB"/>
    <w:rsid w:val="001940E9"/>
    <w:rsid w:val="00194276"/>
    <w:rsid w:val="0019427F"/>
    <w:rsid w:val="00194D65"/>
    <w:rsid w:val="001951E1"/>
    <w:rsid w:val="0019578F"/>
    <w:rsid w:val="001957A8"/>
    <w:rsid w:val="00195F22"/>
    <w:rsid w:val="001964C2"/>
    <w:rsid w:val="001966B0"/>
    <w:rsid w:val="00196CBD"/>
    <w:rsid w:val="00197689"/>
    <w:rsid w:val="001A021F"/>
    <w:rsid w:val="001A07D1"/>
    <w:rsid w:val="001A1F37"/>
    <w:rsid w:val="001A21A6"/>
    <w:rsid w:val="001A25ED"/>
    <w:rsid w:val="001A313A"/>
    <w:rsid w:val="001A329B"/>
    <w:rsid w:val="001A3C3B"/>
    <w:rsid w:val="001A3CE1"/>
    <w:rsid w:val="001A3FFE"/>
    <w:rsid w:val="001A4177"/>
    <w:rsid w:val="001A4446"/>
    <w:rsid w:val="001A4CFC"/>
    <w:rsid w:val="001A51F6"/>
    <w:rsid w:val="001A5FED"/>
    <w:rsid w:val="001A602C"/>
    <w:rsid w:val="001A65C7"/>
    <w:rsid w:val="001A7220"/>
    <w:rsid w:val="001A757E"/>
    <w:rsid w:val="001A7F52"/>
    <w:rsid w:val="001B1C87"/>
    <w:rsid w:val="001B2531"/>
    <w:rsid w:val="001B259F"/>
    <w:rsid w:val="001B29D5"/>
    <w:rsid w:val="001B337F"/>
    <w:rsid w:val="001B35AF"/>
    <w:rsid w:val="001B3BDF"/>
    <w:rsid w:val="001B4020"/>
    <w:rsid w:val="001B4D52"/>
    <w:rsid w:val="001B4F87"/>
    <w:rsid w:val="001B5436"/>
    <w:rsid w:val="001B67CF"/>
    <w:rsid w:val="001B6988"/>
    <w:rsid w:val="001B6D8F"/>
    <w:rsid w:val="001C004D"/>
    <w:rsid w:val="001C025B"/>
    <w:rsid w:val="001C1527"/>
    <w:rsid w:val="001C1750"/>
    <w:rsid w:val="001C192E"/>
    <w:rsid w:val="001C1D8D"/>
    <w:rsid w:val="001C28D4"/>
    <w:rsid w:val="001C2DA3"/>
    <w:rsid w:val="001C31B6"/>
    <w:rsid w:val="001C31C2"/>
    <w:rsid w:val="001C58A9"/>
    <w:rsid w:val="001C5BA5"/>
    <w:rsid w:val="001C5FA2"/>
    <w:rsid w:val="001C5FEB"/>
    <w:rsid w:val="001C6239"/>
    <w:rsid w:val="001C628F"/>
    <w:rsid w:val="001C63E4"/>
    <w:rsid w:val="001C66FC"/>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7DF"/>
    <w:rsid w:val="001D6D64"/>
    <w:rsid w:val="001E0118"/>
    <w:rsid w:val="001E0374"/>
    <w:rsid w:val="001E0D97"/>
    <w:rsid w:val="001E1114"/>
    <w:rsid w:val="001E130C"/>
    <w:rsid w:val="001E176E"/>
    <w:rsid w:val="001E1A79"/>
    <w:rsid w:val="001E1E4A"/>
    <w:rsid w:val="001E29CC"/>
    <w:rsid w:val="001E444B"/>
    <w:rsid w:val="001E468E"/>
    <w:rsid w:val="001E4AA7"/>
    <w:rsid w:val="001E5219"/>
    <w:rsid w:val="001E57E6"/>
    <w:rsid w:val="001E5CBB"/>
    <w:rsid w:val="001E6E94"/>
    <w:rsid w:val="001E771C"/>
    <w:rsid w:val="001E7DAA"/>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32ED"/>
    <w:rsid w:val="00203803"/>
    <w:rsid w:val="002041DB"/>
    <w:rsid w:val="00204464"/>
    <w:rsid w:val="00204A08"/>
    <w:rsid w:val="0020602E"/>
    <w:rsid w:val="00206FF1"/>
    <w:rsid w:val="002077AA"/>
    <w:rsid w:val="00210D1A"/>
    <w:rsid w:val="0021163C"/>
    <w:rsid w:val="00212193"/>
    <w:rsid w:val="002121F2"/>
    <w:rsid w:val="00212448"/>
    <w:rsid w:val="0021247A"/>
    <w:rsid w:val="00213B91"/>
    <w:rsid w:val="002143B7"/>
    <w:rsid w:val="00214842"/>
    <w:rsid w:val="00215336"/>
    <w:rsid w:val="002159DC"/>
    <w:rsid w:val="00215DAA"/>
    <w:rsid w:val="00215E25"/>
    <w:rsid w:val="00216224"/>
    <w:rsid w:val="002166C8"/>
    <w:rsid w:val="00221280"/>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FE"/>
    <w:rsid w:val="002332CA"/>
    <w:rsid w:val="00233A86"/>
    <w:rsid w:val="0023455F"/>
    <w:rsid w:val="0023489D"/>
    <w:rsid w:val="00235287"/>
    <w:rsid w:val="002355B8"/>
    <w:rsid w:val="0023574E"/>
    <w:rsid w:val="00235A2B"/>
    <w:rsid w:val="00236DD1"/>
    <w:rsid w:val="00237E8A"/>
    <w:rsid w:val="00240BDC"/>
    <w:rsid w:val="00240CBF"/>
    <w:rsid w:val="00241593"/>
    <w:rsid w:val="00242DBF"/>
    <w:rsid w:val="0024316A"/>
    <w:rsid w:val="00243917"/>
    <w:rsid w:val="0024456F"/>
    <w:rsid w:val="002449CB"/>
    <w:rsid w:val="00245C4B"/>
    <w:rsid w:val="00245CF8"/>
    <w:rsid w:val="00246F3A"/>
    <w:rsid w:val="00250794"/>
    <w:rsid w:val="002507F9"/>
    <w:rsid w:val="00250BF0"/>
    <w:rsid w:val="00251C82"/>
    <w:rsid w:val="0025251C"/>
    <w:rsid w:val="002526AA"/>
    <w:rsid w:val="00253229"/>
    <w:rsid w:val="002545A0"/>
    <w:rsid w:val="00254889"/>
    <w:rsid w:val="002554AB"/>
    <w:rsid w:val="00255BF5"/>
    <w:rsid w:val="00255F9C"/>
    <w:rsid w:val="00260779"/>
    <w:rsid w:val="00260795"/>
    <w:rsid w:val="00261A28"/>
    <w:rsid w:val="00261ABF"/>
    <w:rsid w:val="00261C3E"/>
    <w:rsid w:val="00261E64"/>
    <w:rsid w:val="00262BFA"/>
    <w:rsid w:val="0026350F"/>
    <w:rsid w:val="00263BB3"/>
    <w:rsid w:val="00264C60"/>
    <w:rsid w:val="002652C6"/>
    <w:rsid w:val="002669EF"/>
    <w:rsid w:val="00266C27"/>
    <w:rsid w:val="00267306"/>
    <w:rsid w:val="002675C7"/>
    <w:rsid w:val="002707C5"/>
    <w:rsid w:val="00270B26"/>
    <w:rsid w:val="00270BF1"/>
    <w:rsid w:val="00270C52"/>
    <w:rsid w:val="0027107F"/>
    <w:rsid w:val="00271105"/>
    <w:rsid w:val="002711CF"/>
    <w:rsid w:val="002718A5"/>
    <w:rsid w:val="00271C31"/>
    <w:rsid w:val="00271D00"/>
    <w:rsid w:val="002735E4"/>
    <w:rsid w:val="00273D39"/>
    <w:rsid w:val="00273D59"/>
    <w:rsid w:val="00274348"/>
    <w:rsid w:val="002745C2"/>
    <w:rsid w:val="0027575B"/>
    <w:rsid w:val="0027586B"/>
    <w:rsid w:val="002759AE"/>
    <w:rsid w:val="00275CB7"/>
    <w:rsid w:val="00276715"/>
    <w:rsid w:val="00276A45"/>
    <w:rsid w:val="00277F6C"/>
    <w:rsid w:val="002800A0"/>
    <w:rsid w:val="00280184"/>
    <w:rsid w:val="00281E4B"/>
    <w:rsid w:val="002829AC"/>
    <w:rsid w:val="002834D3"/>
    <w:rsid w:val="00283557"/>
    <w:rsid w:val="00283CDF"/>
    <w:rsid w:val="0028423C"/>
    <w:rsid w:val="00284523"/>
    <w:rsid w:val="002847E7"/>
    <w:rsid w:val="00285B7F"/>
    <w:rsid w:val="0028611B"/>
    <w:rsid w:val="00286E4D"/>
    <w:rsid w:val="0028744B"/>
    <w:rsid w:val="0029021B"/>
    <w:rsid w:val="0029082E"/>
    <w:rsid w:val="00290A14"/>
    <w:rsid w:val="00291013"/>
    <w:rsid w:val="002910AB"/>
    <w:rsid w:val="0029112D"/>
    <w:rsid w:val="0029147F"/>
    <w:rsid w:val="00291A6D"/>
    <w:rsid w:val="00291A6F"/>
    <w:rsid w:val="00291F1A"/>
    <w:rsid w:val="00292282"/>
    <w:rsid w:val="00292689"/>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2519"/>
    <w:rsid w:val="002A2A77"/>
    <w:rsid w:val="002A2ABD"/>
    <w:rsid w:val="002A32DD"/>
    <w:rsid w:val="002A33CF"/>
    <w:rsid w:val="002A3A0B"/>
    <w:rsid w:val="002A3A4B"/>
    <w:rsid w:val="002A4474"/>
    <w:rsid w:val="002A4824"/>
    <w:rsid w:val="002A4C97"/>
    <w:rsid w:val="002A722C"/>
    <w:rsid w:val="002A7868"/>
    <w:rsid w:val="002B0009"/>
    <w:rsid w:val="002B013A"/>
    <w:rsid w:val="002B05F9"/>
    <w:rsid w:val="002B1B1D"/>
    <w:rsid w:val="002B1DB1"/>
    <w:rsid w:val="002B2CC9"/>
    <w:rsid w:val="002B2D7E"/>
    <w:rsid w:val="002B342D"/>
    <w:rsid w:val="002B3F62"/>
    <w:rsid w:val="002B3FD2"/>
    <w:rsid w:val="002B47CC"/>
    <w:rsid w:val="002C0B75"/>
    <w:rsid w:val="002C0BEF"/>
    <w:rsid w:val="002C0C90"/>
    <w:rsid w:val="002C0D2D"/>
    <w:rsid w:val="002C17D4"/>
    <w:rsid w:val="002C21A5"/>
    <w:rsid w:val="002C2F39"/>
    <w:rsid w:val="002C353C"/>
    <w:rsid w:val="002C45C4"/>
    <w:rsid w:val="002C4BE8"/>
    <w:rsid w:val="002C4CB2"/>
    <w:rsid w:val="002C4D14"/>
    <w:rsid w:val="002C61CC"/>
    <w:rsid w:val="002C7E71"/>
    <w:rsid w:val="002C7FAC"/>
    <w:rsid w:val="002D0337"/>
    <w:rsid w:val="002D0DCC"/>
    <w:rsid w:val="002D0E24"/>
    <w:rsid w:val="002D0E76"/>
    <w:rsid w:val="002D0F99"/>
    <w:rsid w:val="002D176C"/>
    <w:rsid w:val="002D1A97"/>
    <w:rsid w:val="002D2186"/>
    <w:rsid w:val="002D262F"/>
    <w:rsid w:val="002D3024"/>
    <w:rsid w:val="002D3CD6"/>
    <w:rsid w:val="002D3CD9"/>
    <w:rsid w:val="002D45C3"/>
    <w:rsid w:val="002D59AC"/>
    <w:rsid w:val="002D67A2"/>
    <w:rsid w:val="002D6F45"/>
    <w:rsid w:val="002D6FA7"/>
    <w:rsid w:val="002D6FFE"/>
    <w:rsid w:val="002D7405"/>
    <w:rsid w:val="002D79BC"/>
    <w:rsid w:val="002D7E07"/>
    <w:rsid w:val="002E02AE"/>
    <w:rsid w:val="002E0328"/>
    <w:rsid w:val="002E07AE"/>
    <w:rsid w:val="002E0C3A"/>
    <w:rsid w:val="002E13CD"/>
    <w:rsid w:val="002E14B6"/>
    <w:rsid w:val="002E22A2"/>
    <w:rsid w:val="002E2E10"/>
    <w:rsid w:val="002E3224"/>
    <w:rsid w:val="002E32C1"/>
    <w:rsid w:val="002E3839"/>
    <w:rsid w:val="002E4071"/>
    <w:rsid w:val="002E4B2F"/>
    <w:rsid w:val="002E52A2"/>
    <w:rsid w:val="002E53AF"/>
    <w:rsid w:val="002E58F6"/>
    <w:rsid w:val="002E5FED"/>
    <w:rsid w:val="002E612A"/>
    <w:rsid w:val="002E6450"/>
    <w:rsid w:val="002E646A"/>
    <w:rsid w:val="002E6892"/>
    <w:rsid w:val="002E6AF0"/>
    <w:rsid w:val="002F0CA4"/>
    <w:rsid w:val="002F19BC"/>
    <w:rsid w:val="002F1C9B"/>
    <w:rsid w:val="002F26A3"/>
    <w:rsid w:val="002F2961"/>
    <w:rsid w:val="002F2A14"/>
    <w:rsid w:val="002F4DBF"/>
    <w:rsid w:val="002F5A83"/>
    <w:rsid w:val="002F678A"/>
    <w:rsid w:val="002F6BC2"/>
    <w:rsid w:val="002F72EE"/>
    <w:rsid w:val="00301562"/>
    <w:rsid w:val="003016A8"/>
    <w:rsid w:val="0030179A"/>
    <w:rsid w:val="00302084"/>
    <w:rsid w:val="00302B34"/>
    <w:rsid w:val="00302BB9"/>
    <w:rsid w:val="00302FDB"/>
    <w:rsid w:val="003056B0"/>
    <w:rsid w:val="00305EB8"/>
    <w:rsid w:val="0030673F"/>
    <w:rsid w:val="00306B32"/>
    <w:rsid w:val="003077DC"/>
    <w:rsid w:val="003077E3"/>
    <w:rsid w:val="0031101A"/>
    <w:rsid w:val="003115C4"/>
    <w:rsid w:val="00312543"/>
    <w:rsid w:val="003127B4"/>
    <w:rsid w:val="00312EB2"/>
    <w:rsid w:val="003145D8"/>
    <w:rsid w:val="003148F6"/>
    <w:rsid w:val="003148F8"/>
    <w:rsid w:val="00314976"/>
    <w:rsid w:val="00315087"/>
    <w:rsid w:val="00315550"/>
    <w:rsid w:val="00316E82"/>
    <w:rsid w:val="003173C3"/>
    <w:rsid w:val="00317ABC"/>
    <w:rsid w:val="00317FC5"/>
    <w:rsid w:val="00320D50"/>
    <w:rsid w:val="00321297"/>
    <w:rsid w:val="00321328"/>
    <w:rsid w:val="00321B9E"/>
    <w:rsid w:val="00321C40"/>
    <w:rsid w:val="00322CBA"/>
    <w:rsid w:val="00323259"/>
    <w:rsid w:val="00323F07"/>
    <w:rsid w:val="0032409E"/>
    <w:rsid w:val="003255A0"/>
    <w:rsid w:val="003258E5"/>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323A"/>
    <w:rsid w:val="003532EF"/>
    <w:rsid w:val="00353DC6"/>
    <w:rsid w:val="003545CD"/>
    <w:rsid w:val="003546CE"/>
    <w:rsid w:val="00354C6C"/>
    <w:rsid w:val="00356061"/>
    <w:rsid w:val="00356078"/>
    <w:rsid w:val="00356260"/>
    <w:rsid w:val="0035639F"/>
    <w:rsid w:val="00356B40"/>
    <w:rsid w:val="003571AE"/>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835"/>
    <w:rsid w:val="00373948"/>
    <w:rsid w:val="00375514"/>
    <w:rsid w:val="0037686F"/>
    <w:rsid w:val="00376B98"/>
    <w:rsid w:val="00376BDA"/>
    <w:rsid w:val="00376C90"/>
    <w:rsid w:val="00376E79"/>
    <w:rsid w:val="00377B33"/>
    <w:rsid w:val="003801E4"/>
    <w:rsid w:val="003809F1"/>
    <w:rsid w:val="0038160F"/>
    <w:rsid w:val="00381709"/>
    <w:rsid w:val="003817B8"/>
    <w:rsid w:val="0038195D"/>
    <w:rsid w:val="00381AEE"/>
    <w:rsid w:val="00381F22"/>
    <w:rsid w:val="00381FDD"/>
    <w:rsid w:val="0038251A"/>
    <w:rsid w:val="0038255A"/>
    <w:rsid w:val="00382662"/>
    <w:rsid w:val="00382887"/>
    <w:rsid w:val="00382BF5"/>
    <w:rsid w:val="00384FEC"/>
    <w:rsid w:val="00385749"/>
    <w:rsid w:val="00385A58"/>
    <w:rsid w:val="003861E6"/>
    <w:rsid w:val="003865FA"/>
    <w:rsid w:val="00386A17"/>
    <w:rsid w:val="00386B4A"/>
    <w:rsid w:val="0038744F"/>
    <w:rsid w:val="0038773F"/>
    <w:rsid w:val="00387C12"/>
    <w:rsid w:val="00387E1D"/>
    <w:rsid w:val="00390736"/>
    <w:rsid w:val="00390860"/>
    <w:rsid w:val="00390E0D"/>
    <w:rsid w:val="00391CEF"/>
    <w:rsid w:val="00391E71"/>
    <w:rsid w:val="0039287A"/>
    <w:rsid w:val="0039289D"/>
    <w:rsid w:val="0039315A"/>
    <w:rsid w:val="003932D4"/>
    <w:rsid w:val="00393384"/>
    <w:rsid w:val="00393608"/>
    <w:rsid w:val="00393921"/>
    <w:rsid w:val="00393BD3"/>
    <w:rsid w:val="00396456"/>
    <w:rsid w:val="00396B32"/>
    <w:rsid w:val="00397DD9"/>
    <w:rsid w:val="003A1348"/>
    <w:rsid w:val="003A1DFF"/>
    <w:rsid w:val="003A29E9"/>
    <w:rsid w:val="003A452D"/>
    <w:rsid w:val="003A46AE"/>
    <w:rsid w:val="003A5307"/>
    <w:rsid w:val="003A5316"/>
    <w:rsid w:val="003A5E5D"/>
    <w:rsid w:val="003A62A9"/>
    <w:rsid w:val="003A62BA"/>
    <w:rsid w:val="003A663C"/>
    <w:rsid w:val="003A6982"/>
    <w:rsid w:val="003A70E5"/>
    <w:rsid w:val="003A7587"/>
    <w:rsid w:val="003A7F76"/>
    <w:rsid w:val="003B0717"/>
    <w:rsid w:val="003B0BB7"/>
    <w:rsid w:val="003B0EA1"/>
    <w:rsid w:val="003B12FB"/>
    <w:rsid w:val="003B3D94"/>
    <w:rsid w:val="003B4069"/>
    <w:rsid w:val="003B4E7B"/>
    <w:rsid w:val="003B6062"/>
    <w:rsid w:val="003B77C5"/>
    <w:rsid w:val="003B7CC6"/>
    <w:rsid w:val="003C03C5"/>
    <w:rsid w:val="003C1041"/>
    <w:rsid w:val="003C168E"/>
    <w:rsid w:val="003C1907"/>
    <w:rsid w:val="003C31EC"/>
    <w:rsid w:val="003C40D6"/>
    <w:rsid w:val="003C4EBA"/>
    <w:rsid w:val="003C4EE7"/>
    <w:rsid w:val="003C5584"/>
    <w:rsid w:val="003C6263"/>
    <w:rsid w:val="003C6FC8"/>
    <w:rsid w:val="003C76CD"/>
    <w:rsid w:val="003D0826"/>
    <w:rsid w:val="003D0B8D"/>
    <w:rsid w:val="003D0C6A"/>
    <w:rsid w:val="003D105E"/>
    <w:rsid w:val="003D2CD5"/>
    <w:rsid w:val="003D429A"/>
    <w:rsid w:val="003D483F"/>
    <w:rsid w:val="003D5281"/>
    <w:rsid w:val="003D5924"/>
    <w:rsid w:val="003D7394"/>
    <w:rsid w:val="003E0B0C"/>
    <w:rsid w:val="003E0E38"/>
    <w:rsid w:val="003E1546"/>
    <w:rsid w:val="003E1882"/>
    <w:rsid w:val="003E1CC1"/>
    <w:rsid w:val="003E24F1"/>
    <w:rsid w:val="003E25FA"/>
    <w:rsid w:val="003E2925"/>
    <w:rsid w:val="003E2C8A"/>
    <w:rsid w:val="003E3D8C"/>
    <w:rsid w:val="003E3FFC"/>
    <w:rsid w:val="003E6F48"/>
    <w:rsid w:val="003E712F"/>
    <w:rsid w:val="003E75C6"/>
    <w:rsid w:val="003E77A9"/>
    <w:rsid w:val="003E7C10"/>
    <w:rsid w:val="003E7E08"/>
    <w:rsid w:val="003F04A8"/>
    <w:rsid w:val="003F0643"/>
    <w:rsid w:val="003F177D"/>
    <w:rsid w:val="003F1849"/>
    <w:rsid w:val="003F190E"/>
    <w:rsid w:val="003F1E18"/>
    <w:rsid w:val="003F224B"/>
    <w:rsid w:val="003F272C"/>
    <w:rsid w:val="003F29E7"/>
    <w:rsid w:val="003F2E33"/>
    <w:rsid w:val="003F3483"/>
    <w:rsid w:val="003F3558"/>
    <w:rsid w:val="003F50D9"/>
    <w:rsid w:val="003F5FEB"/>
    <w:rsid w:val="00400850"/>
    <w:rsid w:val="00400DF3"/>
    <w:rsid w:val="004015EA"/>
    <w:rsid w:val="00401778"/>
    <w:rsid w:val="00401BB0"/>
    <w:rsid w:val="004024E4"/>
    <w:rsid w:val="00402A4F"/>
    <w:rsid w:val="004037D9"/>
    <w:rsid w:val="00403CCA"/>
    <w:rsid w:val="0040400C"/>
    <w:rsid w:val="0040421E"/>
    <w:rsid w:val="00404DC2"/>
    <w:rsid w:val="00405C44"/>
    <w:rsid w:val="0040649D"/>
    <w:rsid w:val="00406EC1"/>
    <w:rsid w:val="00407668"/>
    <w:rsid w:val="00407B68"/>
    <w:rsid w:val="004103C2"/>
    <w:rsid w:val="00411691"/>
    <w:rsid w:val="00411972"/>
    <w:rsid w:val="00412100"/>
    <w:rsid w:val="0041222D"/>
    <w:rsid w:val="00412AA7"/>
    <w:rsid w:val="00413643"/>
    <w:rsid w:val="004137ED"/>
    <w:rsid w:val="00413DC3"/>
    <w:rsid w:val="00414406"/>
    <w:rsid w:val="00415124"/>
    <w:rsid w:val="00416D9C"/>
    <w:rsid w:val="00416DC9"/>
    <w:rsid w:val="00417289"/>
    <w:rsid w:val="0042005C"/>
    <w:rsid w:val="00420419"/>
    <w:rsid w:val="004208E4"/>
    <w:rsid w:val="00421084"/>
    <w:rsid w:val="004210CB"/>
    <w:rsid w:val="00421BCF"/>
    <w:rsid w:val="00422B2B"/>
    <w:rsid w:val="00423345"/>
    <w:rsid w:val="0042415C"/>
    <w:rsid w:val="00424297"/>
    <w:rsid w:val="00425818"/>
    <w:rsid w:val="00425DDB"/>
    <w:rsid w:val="00425E0E"/>
    <w:rsid w:val="00426065"/>
    <w:rsid w:val="00426C3D"/>
    <w:rsid w:val="00426E95"/>
    <w:rsid w:val="0042726C"/>
    <w:rsid w:val="004277E6"/>
    <w:rsid w:val="00427E2A"/>
    <w:rsid w:val="00432106"/>
    <w:rsid w:val="0043263B"/>
    <w:rsid w:val="00432800"/>
    <w:rsid w:val="004329C8"/>
    <w:rsid w:val="00433A1F"/>
    <w:rsid w:val="00433C9F"/>
    <w:rsid w:val="00433ED4"/>
    <w:rsid w:val="00434419"/>
    <w:rsid w:val="00435388"/>
    <w:rsid w:val="00436D66"/>
    <w:rsid w:val="00436F8E"/>
    <w:rsid w:val="00440494"/>
    <w:rsid w:val="0044111C"/>
    <w:rsid w:val="00441EFB"/>
    <w:rsid w:val="0044237A"/>
    <w:rsid w:val="00442994"/>
    <w:rsid w:val="00442BB2"/>
    <w:rsid w:val="004441FD"/>
    <w:rsid w:val="004442FB"/>
    <w:rsid w:val="00444405"/>
    <w:rsid w:val="004447D3"/>
    <w:rsid w:val="00444D42"/>
    <w:rsid w:val="00444EC4"/>
    <w:rsid w:val="00445201"/>
    <w:rsid w:val="00445457"/>
    <w:rsid w:val="00445836"/>
    <w:rsid w:val="00446ADB"/>
    <w:rsid w:val="00447580"/>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2214"/>
    <w:rsid w:val="004627A2"/>
    <w:rsid w:val="00462B9A"/>
    <w:rsid w:val="004655B4"/>
    <w:rsid w:val="00465ACB"/>
    <w:rsid w:val="00465E53"/>
    <w:rsid w:val="0046686A"/>
    <w:rsid w:val="00466F33"/>
    <w:rsid w:val="00467064"/>
    <w:rsid w:val="00467438"/>
    <w:rsid w:val="004674B9"/>
    <w:rsid w:val="00470A45"/>
    <w:rsid w:val="00471636"/>
    <w:rsid w:val="00471CCA"/>
    <w:rsid w:val="00471DF0"/>
    <w:rsid w:val="00471EEC"/>
    <w:rsid w:val="00471F95"/>
    <w:rsid w:val="004723B5"/>
    <w:rsid w:val="0047274D"/>
    <w:rsid w:val="0047279E"/>
    <w:rsid w:val="004744EA"/>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391"/>
    <w:rsid w:val="0049115E"/>
    <w:rsid w:val="00492873"/>
    <w:rsid w:val="00493416"/>
    <w:rsid w:val="004942D3"/>
    <w:rsid w:val="00494CBA"/>
    <w:rsid w:val="00494E2F"/>
    <w:rsid w:val="00496549"/>
    <w:rsid w:val="00496C91"/>
    <w:rsid w:val="00497E06"/>
    <w:rsid w:val="004A0850"/>
    <w:rsid w:val="004A1486"/>
    <w:rsid w:val="004A17FD"/>
    <w:rsid w:val="004A1946"/>
    <w:rsid w:val="004A1CC2"/>
    <w:rsid w:val="004A1D29"/>
    <w:rsid w:val="004A1F42"/>
    <w:rsid w:val="004A2386"/>
    <w:rsid w:val="004A257D"/>
    <w:rsid w:val="004A3ED1"/>
    <w:rsid w:val="004A4BC9"/>
    <w:rsid w:val="004A5172"/>
    <w:rsid w:val="004A747A"/>
    <w:rsid w:val="004B0125"/>
    <w:rsid w:val="004B12F7"/>
    <w:rsid w:val="004B1555"/>
    <w:rsid w:val="004B28A3"/>
    <w:rsid w:val="004B3FA1"/>
    <w:rsid w:val="004B4087"/>
    <w:rsid w:val="004B4CE2"/>
    <w:rsid w:val="004B58AF"/>
    <w:rsid w:val="004B65E8"/>
    <w:rsid w:val="004B68B7"/>
    <w:rsid w:val="004B6EB4"/>
    <w:rsid w:val="004B6EBA"/>
    <w:rsid w:val="004B714C"/>
    <w:rsid w:val="004B751B"/>
    <w:rsid w:val="004C005F"/>
    <w:rsid w:val="004C1B2B"/>
    <w:rsid w:val="004C1E42"/>
    <w:rsid w:val="004C29BF"/>
    <w:rsid w:val="004C33F7"/>
    <w:rsid w:val="004C3491"/>
    <w:rsid w:val="004C4582"/>
    <w:rsid w:val="004C4903"/>
    <w:rsid w:val="004C5BB5"/>
    <w:rsid w:val="004C6D95"/>
    <w:rsid w:val="004D0382"/>
    <w:rsid w:val="004D1975"/>
    <w:rsid w:val="004D1CE0"/>
    <w:rsid w:val="004D35D1"/>
    <w:rsid w:val="004D3B22"/>
    <w:rsid w:val="004D3CCA"/>
    <w:rsid w:val="004D4184"/>
    <w:rsid w:val="004D46B9"/>
    <w:rsid w:val="004D4B76"/>
    <w:rsid w:val="004D61F7"/>
    <w:rsid w:val="004D70BB"/>
    <w:rsid w:val="004D76CC"/>
    <w:rsid w:val="004E0672"/>
    <w:rsid w:val="004E13ED"/>
    <w:rsid w:val="004E152A"/>
    <w:rsid w:val="004E16BC"/>
    <w:rsid w:val="004E212C"/>
    <w:rsid w:val="004E2161"/>
    <w:rsid w:val="004E24EB"/>
    <w:rsid w:val="004E3809"/>
    <w:rsid w:val="004E44C8"/>
    <w:rsid w:val="004E45D6"/>
    <w:rsid w:val="004E4C0D"/>
    <w:rsid w:val="004E521E"/>
    <w:rsid w:val="004E6763"/>
    <w:rsid w:val="004E77AE"/>
    <w:rsid w:val="004F079E"/>
    <w:rsid w:val="004F07E9"/>
    <w:rsid w:val="004F278F"/>
    <w:rsid w:val="004F2D86"/>
    <w:rsid w:val="004F3BA6"/>
    <w:rsid w:val="004F3C69"/>
    <w:rsid w:val="004F4DA6"/>
    <w:rsid w:val="004F52DB"/>
    <w:rsid w:val="004F58E0"/>
    <w:rsid w:val="004F5C13"/>
    <w:rsid w:val="004F5FC2"/>
    <w:rsid w:val="004F68CA"/>
    <w:rsid w:val="004F6C15"/>
    <w:rsid w:val="004F6C89"/>
    <w:rsid w:val="004F7901"/>
    <w:rsid w:val="004F7BFB"/>
    <w:rsid w:val="00500053"/>
    <w:rsid w:val="00500696"/>
    <w:rsid w:val="00500C20"/>
    <w:rsid w:val="00500C6F"/>
    <w:rsid w:val="00500CBE"/>
    <w:rsid w:val="00500D34"/>
    <w:rsid w:val="0050127E"/>
    <w:rsid w:val="00502022"/>
    <w:rsid w:val="005022DC"/>
    <w:rsid w:val="005035DD"/>
    <w:rsid w:val="00504346"/>
    <w:rsid w:val="00504BF4"/>
    <w:rsid w:val="005051D5"/>
    <w:rsid w:val="00505880"/>
    <w:rsid w:val="00506D44"/>
    <w:rsid w:val="00507E34"/>
    <w:rsid w:val="00507F3F"/>
    <w:rsid w:val="0051012C"/>
    <w:rsid w:val="005116E4"/>
    <w:rsid w:val="00511854"/>
    <w:rsid w:val="005119BC"/>
    <w:rsid w:val="00511CFC"/>
    <w:rsid w:val="00511E90"/>
    <w:rsid w:val="00513F26"/>
    <w:rsid w:val="0051451E"/>
    <w:rsid w:val="005147D8"/>
    <w:rsid w:val="005149E7"/>
    <w:rsid w:val="00514C01"/>
    <w:rsid w:val="00514CE8"/>
    <w:rsid w:val="0051550D"/>
    <w:rsid w:val="00517288"/>
    <w:rsid w:val="00517945"/>
    <w:rsid w:val="00517E60"/>
    <w:rsid w:val="005219FA"/>
    <w:rsid w:val="00521BC0"/>
    <w:rsid w:val="00521DE7"/>
    <w:rsid w:val="005223A7"/>
    <w:rsid w:val="00522540"/>
    <w:rsid w:val="005233CE"/>
    <w:rsid w:val="005252BA"/>
    <w:rsid w:val="00525AB6"/>
    <w:rsid w:val="00525FEC"/>
    <w:rsid w:val="00526E12"/>
    <w:rsid w:val="005274E3"/>
    <w:rsid w:val="00531914"/>
    <w:rsid w:val="00532CA0"/>
    <w:rsid w:val="00532F82"/>
    <w:rsid w:val="00533068"/>
    <w:rsid w:val="0053348B"/>
    <w:rsid w:val="00533D16"/>
    <w:rsid w:val="00533E9D"/>
    <w:rsid w:val="0053481B"/>
    <w:rsid w:val="005356D6"/>
    <w:rsid w:val="00535CC7"/>
    <w:rsid w:val="00536309"/>
    <w:rsid w:val="0053634C"/>
    <w:rsid w:val="00536378"/>
    <w:rsid w:val="0053645F"/>
    <w:rsid w:val="00536600"/>
    <w:rsid w:val="00541319"/>
    <w:rsid w:val="0054142D"/>
    <w:rsid w:val="00541ABC"/>
    <w:rsid w:val="00541FB4"/>
    <w:rsid w:val="00542633"/>
    <w:rsid w:val="0054287C"/>
    <w:rsid w:val="005429F1"/>
    <w:rsid w:val="00543AD7"/>
    <w:rsid w:val="00543B3C"/>
    <w:rsid w:val="005442E3"/>
    <w:rsid w:val="00544955"/>
    <w:rsid w:val="00544CD3"/>
    <w:rsid w:val="00545024"/>
    <w:rsid w:val="00545112"/>
    <w:rsid w:val="00545B3D"/>
    <w:rsid w:val="00545C1E"/>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6A47"/>
    <w:rsid w:val="00556ECE"/>
    <w:rsid w:val="00557299"/>
    <w:rsid w:val="00557883"/>
    <w:rsid w:val="0055793C"/>
    <w:rsid w:val="00557ADA"/>
    <w:rsid w:val="0056007E"/>
    <w:rsid w:val="00560300"/>
    <w:rsid w:val="00560636"/>
    <w:rsid w:val="00560C20"/>
    <w:rsid w:val="00561021"/>
    <w:rsid w:val="00561206"/>
    <w:rsid w:val="0056145E"/>
    <w:rsid w:val="00561B01"/>
    <w:rsid w:val="005620FA"/>
    <w:rsid w:val="0056226F"/>
    <w:rsid w:val="005629CE"/>
    <w:rsid w:val="00562B27"/>
    <w:rsid w:val="00563642"/>
    <w:rsid w:val="0056447A"/>
    <w:rsid w:val="005645D7"/>
    <w:rsid w:val="00564750"/>
    <w:rsid w:val="00564800"/>
    <w:rsid w:val="005648A3"/>
    <w:rsid w:val="00564AEE"/>
    <w:rsid w:val="00564B1F"/>
    <w:rsid w:val="00565193"/>
    <w:rsid w:val="00565580"/>
    <w:rsid w:val="00565861"/>
    <w:rsid w:val="00566053"/>
    <w:rsid w:val="0056722C"/>
    <w:rsid w:val="00567655"/>
    <w:rsid w:val="0056792B"/>
    <w:rsid w:val="005706F0"/>
    <w:rsid w:val="0057075D"/>
    <w:rsid w:val="00571D36"/>
    <w:rsid w:val="00571F35"/>
    <w:rsid w:val="0057215B"/>
    <w:rsid w:val="00572E2D"/>
    <w:rsid w:val="0057372B"/>
    <w:rsid w:val="00573823"/>
    <w:rsid w:val="005744C6"/>
    <w:rsid w:val="00574DB6"/>
    <w:rsid w:val="00574FB0"/>
    <w:rsid w:val="00575213"/>
    <w:rsid w:val="00575A1B"/>
    <w:rsid w:val="00576160"/>
    <w:rsid w:val="00576B90"/>
    <w:rsid w:val="00577377"/>
    <w:rsid w:val="005774F3"/>
    <w:rsid w:val="005775F4"/>
    <w:rsid w:val="0057791F"/>
    <w:rsid w:val="00577D71"/>
    <w:rsid w:val="005811BB"/>
    <w:rsid w:val="005829D6"/>
    <w:rsid w:val="005836C7"/>
    <w:rsid w:val="00583800"/>
    <w:rsid w:val="00583A6B"/>
    <w:rsid w:val="005856A6"/>
    <w:rsid w:val="00585B19"/>
    <w:rsid w:val="00585D3D"/>
    <w:rsid w:val="00587042"/>
    <w:rsid w:val="005872FF"/>
    <w:rsid w:val="00587903"/>
    <w:rsid w:val="00590668"/>
    <w:rsid w:val="005914E3"/>
    <w:rsid w:val="005917B9"/>
    <w:rsid w:val="005920D6"/>
    <w:rsid w:val="00593557"/>
    <w:rsid w:val="00593D0E"/>
    <w:rsid w:val="00593D6A"/>
    <w:rsid w:val="0059436D"/>
    <w:rsid w:val="005947CB"/>
    <w:rsid w:val="005948D1"/>
    <w:rsid w:val="00595D40"/>
    <w:rsid w:val="00596BCE"/>
    <w:rsid w:val="005973EB"/>
    <w:rsid w:val="005A023A"/>
    <w:rsid w:val="005A079A"/>
    <w:rsid w:val="005A21ED"/>
    <w:rsid w:val="005A28B9"/>
    <w:rsid w:val="005A2E12"/>
    <w:rsid w:val="005A32F4"/>
    <w:rsid w:val="005A351F"/>
    <w:rsid w:val="005A5670"/>
    <w:rsid w:val="005A56C9"/>
    <w:rsid w:val="005A5ABB"/>
    <w:rsid w:val="005A6ABE"/>
    <w:rsid w:val="005A71C2"/>
    <w:rsid w:val="005A7458"/>
    <w:rsid w:val="005A787F"/>
    <w:rsid w:val="005A78AB"/>
    <w:rsid w:val="005A7983"/>
    <w:rsid w:val="005A799C"/>
    <w:rsid w:val="005B0A1E"/>
    <w:rsid w:val="005B0F1D"/>
    <w:rsid w:val="005B0F9F"/>
    <w:rsid w:val="005B1DB5"/>
    <w:rsid w:val="005B1F45"/>
    <w:rsid w:val="005B2CDB"/>
    <w:rsid w:val="005B3E55"/>
    <w:rsid w:val="005B4184"/>
    <w:rsid w:val="005B5871"/>
    <w:rsid w:val="005B5B0F"/>
    <w:rsid w:val="005B6CBF"/>
    <w:rsid w:val="005B7345"/>
    <w:rsid w:val="005B748F"/>
    <w:rsid w:val="005B77C9"/>
    <w:rsid w:val="005B7FA8"/>
    <w:rsid w:val="005C00AC"/>
    <w:rsid w:val="005C05D1"/>
    <w:rsid w:val="005C089A"/>
    <w:rsid w:val="005C1204"/>
    <w:rsid w:val="005C1FA6"/>
    <w:rsid w:val="005C2617"/>
    <w:rsid w:val="005C2690"/>
    <w:rsid w:val="005C2A19"/>
    <w:rsid w:val="005C35AA"/>
    <w:rsid w:val="005C37D9"/>
    <w:rsid w:val="005C39AD"/>
    <w:rsid w:val="005C413C"/>
    <w:rsid w:val="005C4729"/>
    <w:rsid w:val="005C5086"/>
    <w:rsid w:val="005C5B42"/>
    <w:rsid w:val="005C7517"/>
    <w:rsid w:val="005C7FB0"/>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13FB"/>
    <w:rsid w:val="005E2C4E"/>
    <w:rsid w:val="005E417A"/>
    <w:rsid w:val="005E474E"/>
    <w:rsid w:val="005E4819"/>
    <w:rsid w:val="005E4DEE"/>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A47"/>
    <w:rsid w:val="005F77A1"/>
    <w:rsid w:val="005F7932"/>
    <w:rsid w:val="005F7AA2"/>
    <w:rsid w:val="005F7B05"/>
    <w:rsid w:val="006001B8"/>
    <w:rsid w:val="00600585"/>
    <w:rsid w:val="00600AAB"/>
    <w:rsid w:val="00600F71"/>
    <w:rsid w:val="006013F6"/>
    <w:rsid w:val="00601895"/>
    <w:rsid w:val="00601D42"/>
    <w:rsid w:val="00602338"/>
    <w:rsid w:val="0060305B"/>
    <w:rsid w:val="006050A5"/>
    <w:rsid w:val="0060536E"/>
    <w:rsid w:val="0060595C"/>
    <w:rsid w:val="00606666"/>
    <w:rsid w:val="0060732D"/>
    <w:rsid w:val="006074C6"/>
    <w:rsid w:val="00607C2C"/>
    <w:rsid w:val="0061053A"/>
    <w:rsid w:val="00611081"/>
    <w:rsid w:val="006125AD"/>
    <w:rsid w:val="00613202"/>
    <w:rsid w:val="0061332B"/>
    <w:rsid w:val="00613343"/>
    <w:rsid w:val="00613356"/>
    <w:rsid w:val="0061430F"/>
    <w:rsid w:val="0061432C"/>
    <w:rsid w:val="006146A5"/>
    <w:rsid w:val="0061776E"/>
    <w:rsid w:val="0062108F"/>
    <w:rsid w:val="00621648"/>
    <w:rsid w:val="00622514"/>
    <w:rsid w:val="006227FE"/>
    <w:rsid w:val="0062296C"/>
    <w:rsid w:val="0062458C"/>
    <w:rsid w:val="00624808"/>
    <w:rsid w:val="00625570"/>
    <w:rsid w:val="00626515"/>
    <w:rsid w:val="00626781"/>
    <w:rsid w:val="00626924"/>
    <w:rsid w:val="00626AA5"/>
    <w:rsid w:val="00626BA0"/>
    <w:rsid w:val="006270DF"/>
    <w:rsid w:val="00627FCA"/>
    <w:rsid w:val="006306D9"/>
    <w:rsid w:val="00630CF5"/>
    <w:rsid w:val="006310C2"/>
    <w:rsid w:val="0063117D"/>
    <w:rsid w:val="00631DE4"/>
    <w:rsid w:val="00631E93"/>
    <w:rsid w:val="006324B8"/>
    <w:rsid w:val="0063262B"/>
    <w:rsid w:val="0063335B"/>
    <w:rsid w:val="0063349F"/>
    <w:rsid w:val="00633752"/>
    <w:rsid w:val="00633D15"/>
    <w:rsid w:val="00633FF8"/>
    <w:rsid w:val="00634484"/>
    <w:rsid w:val="006359B0"/>
    <w:rsid w:val="00636108"/>
    <w:rsid w:val="00636356"/>
    <w:rsid w:val="00636E04"/>
    <w:rsid w:val="00636E18"/>
    <w:rsid w:val="0064009B"/>
    <w:rsid w:val="006400E9"/>
    <w:rsid w:val="00640F11"/>
    <w:rsid w:val="006410CF"/>
    <w:rsid w:val="00641347"/>
    <w:rsid w:val="00642634"/>
    <w:rsid w:val="00642950"/>
    <w:rsid w:val="00642988"/>
    <w:rsid w:val="00643467"/>
    <w:rsid w:val="006442E6"/>
    <w:rsid w:val="00645291"/>
    <w:rsid w:val="00645631"/>
    <w:rsid w:val="0064572D"/>
    <w:rsid w:val="00646218"/>
    <w:rsid w:val="00646A60"/>
    <w:rsid w:val="00647656"/>
    <w:rsid w:val="00647A69"/>
    <w:rsid w:val="0065022C"/>
    <w:rsid w:val="006508BC"/>
    <w:rsid w:val="006516B2"/>
    <w:rsid w:val="006528AD"/>
    <w:rsid w:val="00652CE4"/>
    <w:rsid w:val="00652F0E"/>
    <w:rsid w:val="0065395F"/>
    <w:rsid w:val="006549DA"/>
    <w:rsid w:val="0065594D"/>
    <w:rsid w:val="006559D3"/>
    <w:rsid w:val="00655D0C"/>
    <w:rsid w:val="00657E2E"/>
    <w:rsid w:val="00657EBB"/>
    <w:rsid w:val="00660E09"/>
    <w:rsid w:val="00661234"/>
    <w:rsid w:val="00661391"/>
    <w:rsid w:val="006619C2"/>
    <w:rsid w:val="0066206D"/>
    <w:rsid w:val="00662164"/>
    <w:rsid w:val="0066260D"/>
    <w:rsid w:val="0066306A"/>
    <w:rsid w:val="00663092"/>
    <w:rsid w:val="006644A8"/>
    <w:rsid w:val="0066496E"/>
    <w:rsid w:val="00665684"/>
    <w:rsid w:val="00667384"/>
    <w:rsid w:val="0066790E"/>
    <w:rsid w:val="006706A0"/>
    <w:rsid w:val="00670913"/>
    <w:rsid w:val="0067130B"/>
    <w:rsid w:val="00671659"/>
    <w:rsid w:val="006722AF"/>
    <w:rsid w:val="00672DA1"/>
    <w:rsid w:val="00672EBB"/>
    <w:rsid w:val="00673951"/>
    <w:rsid w:val="00673AE7"/>
    <w:rsid w:val="00673B38"/>
    <w:rsid w:val="00676274"/>
    <w:rsid w:val="0068036C"/>
    <w:rsid w:val="006807D7"/>
    <w:rsid w:val="00680B90"/>
    <w:rsid w:val="00681366"/>
    <w:rsid w:val="006813B6"/>
    <w:rsid w:val="0068192D"/>
    <w:rsid w:val="00684BD3"/>
    <w:rsid w:val="0068540B"/>
    <w:rsid w:val="00686ED4"/>
    <w:rsid w:val="00690734"/>
    <w:rsid w:val="00691144"/>
    <w:rsid w:val="00691389"/>
    <w:rsid w:val="00691446"/>
    <w:rsid w:val="006916CC"/>
    <w:rsid w:val="00691B03"/>
    <w:rsid w:val="00692211"/>
    <w:rsid w:val="006924A4"/>
    <w:rsid w:val="0069251C"/>
    <w:rsid w:val="006925FE"/>
    <w:rsid w:val="00693116"/>
    <w:rsid w:val="00693179"/>
    <w:rsid w:val="006944A0"/>
    <w:rsid w:val="00694772"/>
    <w:rsid w:val="00694D7A"/>
    <w:rsid w:val="0069555D"/>
    <w:rsid w:val="00697D1D"/>
    <w:rsid w:val="006A0D12"/>
    <w:rsid w:val="006A1D57"/>
    <w:rsid w:val="006A2864"/>
    <w:rsid w:val="006A2EFB"/>
    <w:rsid w:val="006A39DD"/>
    <w:rsid w:val="006A424F"/>
    <w:rsid w:val="006A4504"/>
    <w:rsid w:val="006A52E6"/>
    <w:rsid w:val="006A5CCD"/>
    <w:rsid w:val="006A6952"/>
    <w:rsid w:val="006A72C5"/>
    <w:rsid w:val="006A747A"/>
    <w:rsid w:val="006A7A69"/>
    <w:rsid w:val="006B1D8B"/>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4686"/>
    <w:rsid w:val="006C4843"/>
    <w:rsid w:val="006C4CFB"/>
    <w:rsid w:val="006C61CF"/>
    <w:rsid w:val="006C6349"/>
    <w:rsid w:val="006C6398"/>
    <w:rsid w:val="006C64D1"/>
    <w:rsid w:val="006C7380"/>
    <w:rsid w:val="006C77E4"/>
    <w:rsid w:val="006D000E"/>
    <w:rsid w:val="006D0194"/>
    <w:rsid w:val="006D0393"/>
    <w:rsid w:val="006D0B65"/>
    <w:rsid w:val="006D10C5"/>
    <w:rsid w:val="006D1805"/>
    <w:rsid w:val="006D2035"/>
    <w:rsid w:val="006D2622"/>
    <w:rsid w:val="006D3831"/>
    <w:rsid w:val="006D3E79"/>
    <w:rsid w:val="006D3E90"/>
    <w:rsid w:val="006D4AD1"/>
    <w:rsid w:val="006D5359"/>
    <w:rsid w:val="006D71D3"/>
    <w:rsid w:val="006D7A7E"/>
    <w:rsid w:val="006D7E53"/>
    <w:rsid w:val="006E02C4"/>
    <w:rsid w:val="006E0520"/>
    <w:rsid w:val="006E0F3F"/>
    <w:rsid w:val="006E10B1"/>
    <w:rsid w:val="006E2145"/>
    <w:rsid w:val="006E2344"/>
    <w:rsid w:val="006E291C"/>
    <w:rsid w:val="006E339A"/>
    <w:rsid w:val="006E3457"/>
    <w:rsid w:val="006E4C99"/>
    <w:rsid w:val="006E557C"/>
    <w:rsid w:val="006E6166"/>
    <w:rsid w:val="006E752A"/>
    <w:rsid w:val="006E7690"/>
    <w:rsid w:val="006E76CC"/>
    <w:rsid w:val="006E7B1D"/>
    <w:rsid w:val="006F005A"/>
    <w:rsid w:val="006F0352"/>
    <w:rsid w:val="006F0373"/>
    <w:rsid w:val="006F0C9B"/>
    <w:rsid w:val="006F0DB1"/>
    <w:rsid w:val="006F1DFE"/>
    <w:rsid w:val="006F1F69"/>
    <w:rsid w:val="006F2603"/>
    <w:rsid w:val="006F260C"/>
    <w:rsid w:val="006F2724"/>
    <w:rsid w:val="006F2736"/>
    <w:rsid w:val="006F2CC8"/>
    <w:rsid w:val="006F3384"/>
    <w:rsid w:val="006F3737"/>
    <w:rsid w:val="006F52FE"/>
    <w:rsid w:val="006F5A0F"/>
    <w:rsid w:val="00700434"/>
    <w:rsid w:val="0070085C"/>
    <w:rsid w:val="00701415"/>
    <w:rsid w:val="007026EB"/>
    <w:rsid w:val="00702C2C"/>
    <w:rsid w:val="007039DD"/>
    <w:rsid w:val="00703D30"/>
    <w:rsid w:val="007042D6"/>
    <w:rsid w:val="00704A9D"/>
    <w:rsid w:val="00704DC9"/>
    <w:rsid w:val="00705F97"/>
    <w:rsid w:val="007062B6"/>
    <w:rsid w:val="00706CA3"/>
    <w:rsid w:val="00706F3A"/>
    <w:rsid w:val="0071049B"/>
    <w:rsid w:val="00710A78"/>
    <w:rsid w:val="00711587"/>
    <w:rsid w:val="007124F2"/>
    <w:rsid w:val="0071251A"/>
    <w:rsid w:val="00713578"/>
    <w:rsid w:val="00713F8B"/>
    <w:rsid w:val="0071451E"/>
    <w:rsid w:val="00715045"/>
    <w:rsid w:val="0071595A"/>
    <w:rsid w:val="0071606D"/>
    <w:rsid w:val="00716074"/>
    <w:rsid w:val="00716183"/>
    <w:rsid w:val="00716393"/>
    <w:rsid w:val="00716A72"/>
    <w:rsid w:val="00716E58"/>
    <w:rsid w:val="0071783C"/>
    <w:rsid w:val="007205FE"/>
    <w:rsid w:val="00720FCF"/>
    <w:rsid w:val="00721313"/>
    <w:rsid w:val="00721578"/>
    <w:rsid w:val="00721B5F"/>
    <w:rsid w:val="00722340"/>
    <w:rsid w:val="00722759"/>
    <w:rsid w:val="0072282F"/>
    <w:rsid w:val="00723176"/>
    <w:rsid w:val="007233EB"/>
    <w:rsid w:val="00723404"/>
    <w:rsid w:val="0072345E"/>
    <w:rsid w:val="00724252"/>
    <w:rsid w:val="00724619"/>
    <w:rsid w:val="00724FC0"/>
    <w:rsid w:val="00725229"/>
    <w:rsid w:val="00725766"/>
    <w:rsid w:val="00726925"/>
    <w:rsid w:val="00730394"/>
    <w:rsid w:val="00730409"/>
    <w:rsid w:val="00730711"/>
    <w:rsid w:val="0073236D"/>
    <w:rsid w:val="00732660"/>
    <w:rsid w:val="007328B7"/>
    <w:rsid w:val="007333AD"/>
    <w:rsid w:val="007334EE"/>
    <w:rsid w:val="007334F0"/>
    <w:rsid w:val="007336E3"/>
    <w:rsid w:val="0073413A"/>
    <w:rsid w:val="00734149"/>
    <w:rsid w:val="00734177"/>
    <w:rsid w:val="00735678"/>
    <w:rsid w:val="00736542"/>
    <w:rsid w:val="00736C8D"/>
    <w:rsid w:val="00737375"/>
    <w:rsid w:val="00737720"/>
    <w:rsid w:val="0074074A"/>
    <w:rsid w:val="00740988"/>
    <w:rsid w:val="00740A10"/>
    <w:rsid w:val="00740CE9"/>
    <w:rsid w:val="00741310"/>
    <w:rsid w:val="00744110"/>
    <w:rsid w:val="007448B7"/>
    <w:rsid w:val="00744A11"/>
    <w:rsid w:val="00744A1B"/>
    <w:rsid w:val="00744F12"/>
    <w:rsid w:val="00745C7E"/>
    <w:rsid w:val="00745D93"/>
    <w:rsid w:val="00747AF4"/>
    <w:rsid w:val="00747D42"/>
    <w:rsid w:val="007506FA"/>
    <w:rsid w:val="007514D3"/>
    <w:rsid w:val="00752005"/>
    <w:rsid w:val="00752686"/>
    <w:rsid w:val="00755A7B"/>
    <w:rsid w:val="00755D95"/>
    <w:rsid w:val="00756247"/>
    <w:rsid w:val="00756335"/>
    <w:rsid w:val="00756BAE"/>
    <w:rsid w:val="00757B3E"/>
    <w:rsid w:val="00757CA0"/>
    <w:rsid w:val="007607F2"/>
    <w:rsid w:val="00762345"/>
    <w:rsid w:val="00762B83"/>
    <w:rsid w:val="00762F5B"/>
    <w:rsid w:val="00764918"/>
    <w:rsid w:val="00764C13"/>
    <w:rsid w:val="00764CB5"/>
    <w:rsid w:val="00765FA4"/>
    <w:rsid w:val="00766A47"/>
    <w:rsid w:val="00767213"/>
    <w:rsid w:val="007677BF"/>
    <w:rsid w:val="00767BE7"/>
    <w:rsid w:val="00770022"/>
    <w:rsid w:val="00770DB4"/>
    <w:rsid w:val="00771348"/>
    <w:rsid w:val="00773727"/>
    <w:rsid w:val="00775069"/>
    <w:rsid w:val="00775355"/>
    <w:rsid w:val="00775444"/>
    <w:rsid w:val="007766D3"/>
    <w:rsid w:val="00776AF9"/>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5A71"/>
    <w:rsid w:val="0078626E"/>
    <w:rsid w:val="00786A77"/>
    <w:rsid w:val="00786DFF"/>
    <w:rsid w:val="007877D7"/>
    <w:rsid w:val="00787A75"/>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73E"/>
    <w:rsid w:val="00796DFD"/>
    <w:rsid w:val="00797AAA"/>
    <w:rsid w:val="007A01FA"/>
    <w:rsid w:val="007A0357"/>
    <w:rsid w:val="007A0DFF"/>
    <w:rsid w:val="007A11C8"/>
    <w:rsid w:val="007A13E8"/>
    <w:rsid w:val="007A16C1"/>
    <w:rsid w:val="007A1E43"/>
    <w:rsid w:val="007A24D6"/>
    <w:rsid w:val="007A259B"/>
    <w:rsid w:val="007A344A"/>
    <w:rsid w:val="007A3675"/>
    <w:rsid w:val="007A3854"/>
    <w:rsid w:val="007A39E1"/>
    <w:rsid w:val="007A3B88"/>
    <w:rsid w:val="007A4561"/>
    <w:rsid w:val="007A5847"/>
    <w:rsid w:val="007A6565"/>
    <w:rsid w:val="007A72DB"/>
    <w:rsid w:val="007A785D"/>
    <w:rsid w:val="007A7B94"/>
    <w:rsid w:val="007B00AD"/>
    <w:rsid w:val="007B03F9"/>
    <w:rsid w:val="007B053D"/>
    <w:rsid w:val="007B05A8"/>
    <w:rsid w:val="007B0618"/>
    <w:rsid w:val="007B070E"/>
    <w:rsid w:val="007B0A87"/>
    <w:rsid w:val="007B1044"/>
    <w:rsid w:val="007B12D5"/>
    <w:rsid w:val="007B18FB"/>
    <w:rsid w:val="007B1AE2"/>
    <w:rsid w:val="007B23A2"/>
    <w:rsid w:val="007B287A"/>
    <w:rsid w:val="007B4B92"/>
    <w:rsid w:val="007B5A93"/>
    <w:rsid w:val="007B6083"/>
    <w:rsid w:val="007B675B"/>
    <w:rsid w:val="007B6AB2"/>
    <w:rsid w:val="007B6CDD"/>
    <w:rsid w:val="007B734C"/>
    <w:rsid w:val="007C0A8E"/>
    <w:rsid w:val="007C0AA8"/>
    <w:rsid w:val="007C0B6B"/>
    <w:rsid w:val="007C1030"/>
    <w:rsid w:val="007C1510"/>
    <w:rsid w:val="007C2128"/>
    <w:rsid w:val="007C41D1"/>
    <w:rsid w:val="007C4555"/>
    <w:rsid w:val="007C4C4F"/>
    <w:rsid w:val="007C4C78"/>
    <w:rsid w:val="007C518B"/>
    <w:rsid w:val="007C538F"/>
    <w:rsid w:val="007C6015"/>
    <w:rsid w:val="007C613C"/>
    <w:rsid w:val="007C63AF"/>
    <w:rsid w:val="007C6C7D"/>
    <w:rsid w:val="007C6CE6"/>
    <w:rsid w:val="007C6E87"/>
    <w:rsid w:val="007C72C0"/>
    <w:rsid w:val="007D02A9"/>
    <w:rsid w:val="007D0E10"/>
    <w:rsid w:val="007D123B"/>
    <w:rsid w:val="007D1F5A"/>
    <w:rsid w:val="007D257E"/>
    <w:rsid w:val="007D2630"/>
    <w:rsid w:val="007D2D91"/>
    <w:rsid w:val="007D359A"/>
    <w:rsid w:val="007D3854"/>
    <w:rsid w:val="007D38AC"/>
    <w:rsid w:val="007D3B4E"/>
    <w:rsid w:val="007D4FA8"/>
    <w:rsid w:val="007D57AC"/>
    <w:rsid w:val="007D586A"/>
    <w:rsid w:val="007D5EB1"/>
    <w:rsid w:val="007D6286"/>
    <w:rsid w:val="007D6E75"/>
    <w:rsid w:val="007D7048"/>
    <w:rsid w:val="007D738D"/>
    <w:rsid w:val="007D7F5A"/>
    <w:rsid w:val="007E2D22"/>
    <w:rsid w:val="007E328A"/>
    <w:rsid w:val="007E3339"/>
    <w:rsid w:val="007E3704"/>
    <w:rsid w:val="007E3A45"/>
    <w:rsid w:val="007E415C"/>
    <w:rsid w:val="007E424E"/>
    <w:rsid w:val="007E4420"/>
    <w:rsid w:val="007E4434"/>
    <w:rsid w:val="007E45D4"/>
    <w:rsid w:val="007E4AB2"/>
    <w:rsid w:val="007E509F"/>
    <w:rsid w:val="007E50E3"/>
    <w:rsid w:val="007E603C"/>
    <w:rsid w:val="007E6303"/>
    <w:rsid w:val="007E68CC"/>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5F6F"/>
    <w:rsid w:val="007F62E1"/>
    <w:rsid w:val="007F6EAF"/>
    <w:rsid w:val="007F7119"/>
    <w:rsid w:val="007F725B"/>
    <w:rsid w:val="008009B2"/>
    <w:rsid w:val="00800B65"/>
    <w:rsid w:val="00800D79"/>
    <w:rsid w:val="00801885"/>
    <w:rsid w:val="00803895"/>
    <w:rsid w:val="00804859"/>
    <w:rsid w:val="0080555D"/>
    <w:rsid w:val="008058D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9C3"/>
    <w:rsid w:val="00813241"/>
    <w:rsid w:val="00813AEE"/>
    <w:rsid w:val="00814D9B"/>
    <w:rsid w:val="00814F58"/>
    <w:rsid w:val="008153E2"/>
    <w:rsid w:val="00815798"/>
    <w:rsid w:val="00816314"/>
    <w:rsid w:val="0081696C"/>
    <w:rsid w:val="0081715A"/>
    <w:rsid w:val="00817629"/>
    <w:rsid w:val="0081767D"/>
    <w:rsid w:val="0082083F"/>
    <w:rsid w:val="008218E0"/>
    <w:rsid w:val="008219CF"/>
    <w:rsid w:val="0082242D"/>
    <w:rsid w:val="008226C2"/>
    <w:rsid w:val="00822D64"/>
    <w:rsid w:val="00822DED"/>
    <w:rsid w:val="008240D9"/>
    <w:rsid w:val="00824A54"/>
    <w:rsid w:val="00824B21"/>
    <w:rsid w:val="008254C2"/>
    <w:rsid w:val="008257E1"/>
    <w:rsid w:val="00825846"/>
    <w:rsid w:val="0082629B"/>
    <w:rsid w:val="00826550"/>
    <w:rsid w:val="00826775"/>
    <w:rsid w:val="008277E7"/>
    <w:rsid w:val="00827EED"/>
    <w:rsid w:val="008300A6"/>
    <w:rsid w:val="00830415"/>
    <w:rsid w:val="008304F2"/>
    <w:rsid w:val="00830518"/>
    <w:rsid w:val="008307F5"/>
    <w:rsid w:val="0083114F"/>
    <w:rsid w:val="0083123D"/>
    <w:rsid w:val="008328B5"/>
    <w:rsid w:val="00833301"/>
    <w:rsid w:val="00834480"/>
    <w:rsid w:val="008349B2"/>
    <w:rsid w:val="00835602"/>
    <w:rsid w:val="008358A9"/>
    <w:rsid w:val="00835CB8"/>
    <w:rsid w:val="00836143"/>
    <w:rsid w:val="008362C0"/>
    <w:rsid w:val="0083698C"/>
    <w:rsid w:val="00836C4F"/>
    <w:rsid w:val="00836CE1"/>
    <w:rsid w:val="00836D79"/>
    <w:rsid w:val="008370F2"/>
    <w:rsid w:val="0083740B"/>
    <w:rsid w:val="00837DF4"/>
    <w:rsid w:val="00837ED1"/>
    <w:rsid w:val="0084065C"/>
    <w:rsid w:val="00840C13"/>
    <w:rsid w:val="00841908"/>
    <w:rsid w:val="00842402"/>
    <w:rsid w:val="00842629"/>
    <w:rsid w:val="00842ADD"/>
    <w:rsid w:val="008430C6"/>
    <w:rsid w:val="008435F1"/>
    <w:rsid w:val="008436D5"/>
    <w:rsid w:val="0084392A"/>
    <w:rsid w:val="00843969"/>
    <w:rsid w:val="00843B00"/>
    <w:rsid w:val="00843D96"/>
    <w:rsid w:val="00845341"/>
    <w:rsid w:val="008455AB"/>
    <w:rsid w:val="00845655"/>
    <w:rsid w:val="00845FCA"/>
    <w:rsid w:val="00846517"/>
    <w:rsid w:val="00846579"/>
    <w:rsid w:val="00846D2E"/>
    <w:rsid w:val="00846E65"/>
    <w:rsid w:val="00847155"/>
    <w:rsid w:val="00847435"/>
    <w:rsid w:val="00847527"/>
    <w:rsid w:val="00850387"/>
    <w:rsid w:val="00850ABC"/>
    <w:rsid w:val="00850F14"/>
    <w:rsid w:val="00852B87"/>
    <w:rsid w:val="00852C5A"/>
    <w:rsid w:val="00853569"/>
    <w:rsid w:val="00853728"/>
    <w:rsid w:val="00853FED"/>
    <w:rsid w:val="0085430B"/>
    <w:rsid w:val="00855456"/>
    <w:rsid w:val="00855685"/>
    <w:rsid w:val="00856034"/>
    <w:rsid w:val="00856284"/>
    <w:rsid w:val="00856467"/>
    <w:rsid w:val="008570E9"/>
    <w:rsid w:val="0085787C"/>
    <w:rsid w:val="00857B2A"/>
    <w:rsid w:val="00857C55"/>
    <w:rsid w:val="00860237"/>
    <w:rsid w:val="00861373"/>
    <w:rsid w:val="008616F0"/>
    <w:rsid w:val="00861A3D"/>
    <w:rsid w:val="008627BA"/>
    <w:rsid w:val="0086350A"/>
    <w:rsid w:val="00863BCA"/>
    <w:rsid w:val="0086432F"/>
    <w:rsid w:val="0086446D"/>
    <w:rsid w:val="00864BCC"/>
    <w:rsid w:val="00865581"/>
    <w:rsid w:val="008657EC"/>
    <w:rsid w:val="008658EC"/>
    <w:rsid w:val="00866069"/>
    <w:rsid w:val="00866EBC"/>
    <w:rsid w:val="00867544"/>
    <w:rsid w:val="00870252"/>
    <w:rsid w:val="0087086C"/>
    <w:rsid w:val="00870874"/>
    <w:rsid w:val="0087116F"/>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C"/>
    <w:rsid w:val="00877C0F"/>
    <w:rsid w:val="0088017C"/>
    <w:rsid w:val="008807CA"/>
    <w:rsid w:val="00880E1C"/>
    <w:rsid w:val="00880F7A"/>
    <w:rsid w:val="00881C1D"/>
    <w:rsid w:val="00882582"/>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509D"/>
    <w:rsid w:val="008951BC"/>
    <w:rsid w:val="008951D2"/>
    <w:rsid w:val="00897056"/>
    <w:rsid w:val="008A177A"/>
    <w:rsid w:val="008A209A"/>
    <w:rsid w:val="008A286D"/>
    <w:rsid w:val="008A77B8"/>
    <w:rsid w:val="008B01B3"/>
    <w:rsid w:val="008B0CA8"/>
    <w:rsid w:val="008B1505"/>
    <w:rsid w:val="008B1E1D"/>
    <w:rsid w:val="008B2599"/>
    <w:rsid w:val="008B2FA8"/>
    <w:rsid w:val="008B368F"/>
    <w:rsid w:val="008B377F"/>
    <w:rsid w:val="008B37B6"/>
    <w:rsid w:val="008B4946"/>
    <w:rsid w:val="008B66B9"/>
    <w:rsid w:val="008B7967"/>
    <w:rsid w:val="008C0632"/>
    <w:rsid w:val="008C0667"/>
    <w:rsid w:val="008C0BA5"/>
    <w:rsid w:val="008C2F4C"/>
    <w:rsid w:val="008C38F6"/>
    <w:rsid w:val="008C464F"/>
    <w:rsid w:val="008C515B"/>
    <w:rsid w:val="008C6339"/>
    <w:rsid w:val="008C6FCA"/>
    <w:rsid w:val="008C7CCE"/>
    <w:rsid w:val="008C7CFD"/>
    <w:rsid w:val="008D021F"/>
    <w:rsid w:val="008D07CC"/>
    <w:rsid w:val="008D0A8F"/>
    <w:rsid w:val="008D0BC6"/>
    <w:rsid w:val="008D0C9E"/>
    <w:rsid w:val="008D10F0"/>
    <w:rsid w:val="008D1300"/>
    <w:rsid w:val="008D18E6"/>
    <w:rsid w:val="008D1AA8"/>
    <w:rsid w:val="008D213E"/>
    <w:rsid w:val="008D3099"/>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359"/>
    <w:rsid w:val="008F158C"/>
    <w:rsid w:val="008F1A14"/>
    <w:rsid w:val="008F1DFA"/>
    <w:rsid w:val="008F2430"/>
    <w:rsid w:val="008F27AF"/>
    <w:rsid w:val="008F397D"/>
    <w:rsid w:val="008F3C62"/>
    <w:rsid w:val="008F42AB"/>
    <w:rsid w:val="008F484E"/>
    <w:rsid w:val="008F50AC"/>
    <w:rsid w:val="008F538D"/>
    <w:rsid w:val="008F588C"/>
    <w:rsid w:val="008F7176"/>
    <w:rsid w:val="008F7322"/>
    <w:rsid w:val="008F7880"/>
    <w:rsid w:val="008F791B"/>
    <w:rsid w:val="008F7D64"/>
    <w:rsid w:val="008F7E0E"/>
    <w:rsid w:val="009015F5"/>
    <w:rsid w:val="00902CCD"/>
    <w:rsid w:val="0090442D"/>
    <w:rsid w:val="00905599"/>
    <w:rsid w:val="00905E60"/>
    <w:rsid w:val="00905FD1"/>
    <w:rsid w:val="00907380"/>
    <w:rsid w:val="00910549"/>
    <w:rsid w:val="00910EAB"/>
    <w:rsid w:val="00911476"/>
    <w:rsid w:val="00911DF0"/>
    <w:rsid w:val="00912ACD"/>
    <w:rsid w:val="00912E41"/>
    <w:rsid w:val="0091303C"/>
    <w:rsid w:val="00913323"/>
    <w:rsid w:val="0091355E"/>
    <w:rsid w:val="009142CD"/>
    <w:rsid w:val="0091439E"/>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BE3"/>
    <w:rsid w:val="009242EB"/>
    <w:rsid w:val="00924B9B"/>
    <w:rsid w:val="00926E97"/>
    <w:rsid w:val="00926F48"/>
    <w:rsid w:val="009303A6"/>
    <w:rsid w:val="009307EE"/>
    <w:rsid w:val="00930A52"/>
    <w:rsid w:val="00931239"/>
    <w:rsid w:val="009313E0"/>
    <w:rsid w:val="00931D12"/>
    <w:rsid w:val="00932D01"/>
    <w:rsid w:val="009346FD"/>
    <w:rsid w:val="00935566"/>
    <w:rsid w:val="00935D79"/>
    <w:rsid w:val="00935E5F"/>
    <w:rsid w:val="009366D7"/>
    <w:rsid w:val="00936BEE"/>
    <w:rsid w:val="009377B1"/>
    <w:rsid w:val="0094005B"/>
    <w:rsid w:val="00940CC9"/>
    <w:rsid w:val="00940F29"/>
    <w:rsid w:val="00941E8D"/>
    <w:rsid w:val="009426F5"/>
    <w:rsid w:val="00942757"/>
    <w:rsid w:val="009427C8"/>
    <w:rsid w:val="009433C5"/>
    <w:rsid w:val="0094411F"/>
    <w:rsid w:val="009444D4"/>
    <w:rsid w:val="00944A65"/>
    <w:rsid w:val="00944E2A"/>
    <w:rsid w:val="0094569E"/>
    <w:rsid w:val="00945922"/>
    <w:rsid w:val="00946543"/>
    <w:rsid w:val="00946E3F"/>
    <w:rsid w:val="00946EBB"/>
    <w:rsid w:val="00946EC5"/>
    <w:rsid w:val="00950A42"/>
    <w:rsid w:val="00951FB6"/>
    <w:rsid w:val="009528B4"/>
    <w:rsid w:val="009532B0"/>
    <w:rsid w:val="009539D6"/>
    <w:rsid w:val="00953F94"/>
    <w:rsid w:val="00955497"/>
    <w:rsid w:val="00956445"/>
    <w:rsid w:val="00956CD8"/>
    <w:rsid w:val="0096008B"/>
    <w:rsid w:val="00960D40"/>
    <w:rsid w:val="00962A7D"/>
    <w:rsid w:val="00962E16"/>
    <w:rsid w:val="00962F94"/>
    <w:rsid w:val="00963269"/>
    <w:rsid w:val="00963574"/>
    <w:rsid w:val="00963699"/>
    <w:rsid w:val="00963851"/>
    <w:rsid w:val="0096524C"/>
    <w:rsid w:val="00965E2C"/>
    <w:rsid w:val="00965F27"/>
    <w:rsid w:val="0096693D"/>
    <w:rsid w:val="009669A4"/>
    <w:rsid w:val="00966C21"/>
    <w:rsid w:val="009677A8"/>
    <w:rsid w:val="009678FC"/>
    <w:rsid w:val="00967DE6"/>
    <w:rsid w:val="00967F5B"/>
    <w:rsid w:val="0097026F"/>
    <w:rsid w:val="0097037E"/>
    <w:rsid w:val="009703FB"/>
    <w:rsid w:val="00970529"/>
    <w:rsid w:val="009717C7"/>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B5"/>
    <w:rsid w:val="00985726"/>
    <w:rsid w:val="00985C73"/>
    <w:rsid w:val="00985EE2"/>
    <w:rsid w:val="00986720"/>
    <w:rsid w:val="009867A0"/>
    <w:rsid w:val="00987443"/>
    <w:rsid w:val="00987DFF"/>
    <w:rsid w:val="009901C9"/>
    <w:rsid w:val="00990F4F"/>
    <w:rsid w:val="009916E2"/>
    <w:rsid w:val="00991CC7"/>
    <w:rsid w:val="0099215C"/>
    <w:rsid w:val="009923C5"/>
    <w:rsid w:val="00992D51"/>
    <w:rsid w:val="009944A6"/>
    <w:rsid w:val="00994EEA"/>
    <w:rsid w:val="00995C63"/>
    <w:rsid w:val="009962D9"/>
    <w:rsid w:val="00996C68"/>
    <w:rsid w:val="00996F45"/>
    <w:rsid w:val="00996FB1"/>
    <w:rsid w:val="009970AE"/>
    <w:rsid w:val="009971F4"/>
    <w:rsid w:val="00997787"/>
    <w:rsid w:val="00997CFD"/>
    <w:rsid w:val="009A04A0"/>
    <w:rsid w:val="009A0C37"/>
    <w:rsid w:val="009A1144"/>
    <w:rsid w:val="009A1B79"/>
    <w:rsid w:val="009A2F04"/>
    <w:rsid w:val="009A33E6"/>
    <w:rsid w:val="009A379C"/>
    <w:rsid w:val="009A39C5"/>
    <w:rsid w:val="009A3B81"/>
    <w:rsid w:val="009A5469"/>
    <w:rsid w:val="009A5475"/>
    <w:rsid w:val="009A5ABA"/>
    <w:rsid w:val="009A5FBA"/>
    <w:rsid w:val="009A6983"/>
    <w:rsid w:val="009B0AE4"/>
    <w:rsid w:val="009B0C35"/>
    <w:rsid w:val="009B1AE2"/>
    <w:rsid w:val="009B36F6"/>
    <w:rsid w:val="009B4238"/>
    <w:rsid w:val="009B57E5"/>
    <w:rsid w:val="009B6220"/>
    <w:rsid w:val="009B6A73"/>
    <w:rsid w:val="009B75ED"/>
    <w:rsid w:val="009C0DC4"/>
    <w:rsid w:val="009C1FB9"/>
    <w:rsid w:val="009C25B2"/>
    <w:rsid w:val="009C2973"/>
    <w:rsid w:val="009C30A2"/>
    <w:rsid w:val="009C374B"/>
    <w:rsid w:val="009C530F"/>
    <w:rsid w:val="009C5E95"/>
    <w:rsid w:val="009C689A"/>
    <w:rsid w:val="009C6FDF"/>
    <w:rsid w:val="009C7683"/>
    <w:rsid w:val="009C7B15"/>
    <w:rsid w:val="009C7F19"/>
    <w:rsid w:val="009D01EE"/>
    <w:rsid w:val="009D1187"/>
    <w:rsid w:val="009D2BE8"/>
    <w:rsid w:val="009D2D9B"/>
    <w:rsid w:val="009D2E93"/>
    <w:rsid w:val="009D3128"/>
    <w:rsid w:val="009D389B"/>
    <w:rsid w:val="009D3F26"/>
    <w:rsid w:val="009D4DDC"/>
    <w:rsid w:val="009D50AE"/>
    <w:rsid w:val="009D5ADA"/>
    <w:rsid w:val="009D5FF8"/>
    <w:rsid w:val="009D628D"/>
    <w:rsid w:val="009D73AF"/>
    <w:rsid w:val="009E0178"/>
    <w:rsid w:val="009E02F5"/>
    <w:rsid w:val="009E0FA5"/>
    <w:rsid w:val="009E19D2"/>
    <w:rsid w:val="009E34D9"/>
    <w:rsid w:val="009E3BBC"/>
    <w:rsid w:val="009E484F"/>
    <w:rsid w:val="009E48A7"/>
    <w:rsid w:val="009E4EAC"/>
    <w:rsid w:val="009E562C"/>
    <w:rsid w:val="009E57B0"/>
    <w:rsid w:val="009E647B"/>
    <w:rsid w:val="009E6BD0"/>
    <w:rsid w:val="009E7E09"/>
    <w:rsid w:val="009E7E98"/>
    <w:rsid w:val="009E7F47"/>
    <w:rsid w:val="009F085C"/>
    <w:rsid w:val="009F137C"/>
    <w:rsid w:val="009F15A6"/>
    <w:rsid w:val="009F21BD"/>
    <w:rsid w:val="009F2999"/>
    <w:rsid w:val="009F391B"/>
    <w:rsid w:val="009F4214"/>
    <w:rsid w:val="009F4535"/>
    <w:rsid w:val="009F4552"/>
    <w:rsid w:val="009F5B28"/>
    <w:rsid w:val="009F61F8"/>
    <w:rsid w:val="009F6C64"/>
    <w:rsid w:val="009F7264"/>
    <w:rsid w:val="009F72EF"/>
    <w:rsid w:val="00A00B57"/>
    <w:rsid w:val="00A01BE7"/>
    <w:rsid w:val="00A022A3"/>
    <w:rsid w:val="00A02EBA"/>
    <w:rsid w:val="00A0318A"/>
    <w:rsid w:val="00A03670"/>
    <w:rsid w:val="00A042F8"/>
    <w:rsid w:val="00A0437B"/>
    <w:rsid w:val="00A04F87"/>
    <w:rsid w:val="00A06214"/>
    <w:rsid w:val="00A06265"/>
    <w:rsid w:val="00A06FC8"/>
    <w:rsid w:val="00A06FE4"/>
    <w:rsid w:val="00A0785F"/>
    <w:rsid w:val="00A079D6"/>
    <w:rsid w:val="00A101C0"/>
    <w:rsid w:val="00A10321"/>
    <w:rsid w:val="00A10D17"/>
    <w:rsid w:val="00A110B3"/>
    <w:rsid w:val="00A119C9"/>
    <w:rsid w:val="00A12563"/>
    <w:rsid w:val="00A127F5"/>
    <w:rsid w:val="00A12B8E"/>
    <w:rsid w:val="00A1312D"/>
    <w:rsid w:val="00A13348"/>
    <w:rsid w:val="00A13B85"/>
    <w:rsid w:val="00A169F4"/>
    <w:rsid w:val="00A16A37"/>
    <w:rsid w:val="00A16DBB"/>
    <w:rsid w:val="00A172C4"/>
    <w:rsid w:val="00A174AC"/>
    <w:rsid w:val="00A200E4"/>
    <w:rsid w:val="00A21D44"/>
    <w:rsid w:val="00A22C98"/>
    <w:rsid w:val="00A22D3B"/>
    <w:rsid w:val="00A22E93"/>
    <w:rsid w:val="00A22FFA"/>
    <w:rsid w:val="00A241D1"/>
    <w:rsid w:val="00A241DE"/>
    <w:rsid w:val="00A25079"/>
    <w:rsid w:val="00A25C23"/>
    <w:rsid w:val="00A25E38"/>
    <w:rsid w:val="00A26B11"/>
    <w:rsid w:val="00A26F57"/>
    <w:rsid w:val="00A27284"/>
    <w:rsid w:val="00A272AD"/>
    <w:rsid w:val="00A2759E"/>
    <w:rsid w:val="00A279F0"/>
    <w:rsid w:val="00A30034"/>
    <w:rsid w:val="00A3005B"/>
    <w:rsid w:val="00A30301"/>
    <w:rsid w:val="00A30BB2"/>
    <w:rsid w:val="00A31715"/>
    <w:rsid w:val="00A31ABF"/>
    <w:rsid w:val="00A32854"/>
    <w:rsid w:val="00A3326C"/>
    <w:rsid w:val="00A33C38"/>
    <w:rsid w:val="00A33D15"/>
    <w:rsid w:val="00A344AE"/>
    <w:rsid w:val="00A34EA0"/>
    <w:rsid w:val="00A360C2"/>
    <w:rsid w:val="00A36AC5"/>
    <w:rsid w:val="00A36D89"/>
    <w:rsid w:val="00A375A4"/>
    <w:rsid w:val="00A37844"/>
    <w:rsid w:val="00A37EC3"/>
    <w:rsid w:val="00A40841"/>
    <w:rsid w:val="00A409D4"/>
    <w:rsid w:val="00A409F8"/>
    <w:rsid w:val="00A418C1"/>
    <w:rsid w:val="00A4200B"/>
    <w:rsid w:val="00A424E8"/>
    <w:rsid w:val="00A425C6"/>
    <w:rsid w:val="00A4266A"/>
    <w:rsid w:val="00A427D8"/>
    <w:rsid w:val="00A42DC2"/>
    <w:rsid w:val="00A42E56"/>
    <w:rsid w:val="00A435EE"/>
    <w:rsid w:val="00A43A52"/>
    <w:rsid w:val="00A44A3F"/>
    <w:rsid w:val="00A44D2F"/>
    <w:rsid w:val="00A45951"/>
    <w:rsid w:val="00A45A15"/>
    <w:rsid w:val="00A45A65"/>
    <w:rsid w:val="00A46075"/>
    <w:rsid w:val="00A46387"/>
    <w:rsid w:val="00A4692B"/>
    <w:rsid w:val="00A46A5E"/>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653"/>
    <w:rsid w:val="00A659B4"/>
    <w:rsid w:val="00A6633C"/>
    <w:rsid w:val="00A67540"/>
    <w:rsid w:val="00A6791A"/>
    <w:rsid w:val="00A70144"/>
    <w:rsid w:val="00A705F9"/>
    <w:rsid w:val="00A70B29"/>
    <w:rsid w:val="00A71383"/>
    <w:rsid w:val="00A715AC"/>
    <w:rsid w:val="00A71A2A"/>
    <w:rsid w:val="00A71C08"/>
    <w:rsid w:val="00A721DD"/>
    <w:rsid w:val="00A7338A"/>
    <w:rsid w:val="00A739ED"/>
    <w:rsid w:val="00A73B79"/>
    <w:rsid w:val="00A7537F"/>
    <w:rsid w:val="00A76AA8"/>
    <w:rsid w:val="00A76B78"/>
    <w:rsid w:val="00A776EE"/>
    <w:rsid w:val="00A806DF"/>
    <w:rsid w:val="00A81B08"/>
    <w:rsid w:val="00A82720"/>
    <w:rsid w:val="00A840E8"/>
    <w:rsid w:val="00A84543"/>
    <w:rsid w:val="00A84BC0"/>
    <w:rsid w:val="00A84C40"/>
    <w:rsid w:val="00A85142"/>
    <w:rsid w:val="00A857AB"/>
    <w:rsid w:val="00A873E7"/>
    <w:rsid w:val="00A87FAA"/>
    <w:rsid w:val="00A906AC"/>
    <w:rsid w:val="00A90D19"/>
    <w:rsid w:val="00A91634"/>
    <w:rsid w:val="00A91895"/>
    <w:rsid w:val="00A93C88"/>
    <w:rsid w:val="00A94352"/>
    <w:rsid w:val="00A94524"/>
    <w:rsid w:val="00A946AF"/>
    <w:rsid w:val="00A94B36"/>
    <w:rsid w:val="00A96498"/>
    <w:rsid w:val="00A96717"/>
    <w:rsid w:val="00A97403"/>
    <w:rsid w:val="00A976F1"/>
    <w:rsid w:val="00A9787C"/>
    <w:rsid w:val="00A97C64"/>
    <w:rsid w:val="00AA0728"/>
    <w:rsid w:val="00AA1DB4"/>
    <w:rsid w:val="00AA2252"/>
    <w:rsid w:val="00AA2B33"/>
    <w:rsid w:val="00AA38B1"/>
    <w:rsid w:val="00AA4BFB"/>
    <w:rsid w:val="00AA4CC9"/>
    <w:rsid w:val="00AA4CD1"/>
    <w:rsid w:val="00AA53DB"/>
    <w:rsid w:val="00AA5DC3"/>
    <w:rsid w:val="00AA6476"/>
    <w:rsid w:val="00AA6565"/>
    <w:rsid w:val="00AA66C6"/>
    <w:rsid w:val="00AA6E5D"/>
    <w:rsid w:val="00AA7497"/>
    <w:rsid w:val="00AA762B"/>
    <w:rsid w:val="00AA7F16"/>
    <w:rsid w:val="00AB0D6C"/>
    <w:rsid w:val="00AB2517"/>
    <w:rsid w:val="00AB35F4"/>
    <w:rsid w:val="00AB363B"/>
    <w:rsid w:val="00AB37B6"/>
    <w:rsid w:val="00AB3845"/>
    <w:rsid w:val="00AB3DCD"/>
    <w:rsid w:val="00AB4E60"/>
    <w:rsid w:val="00AB58F7"/>
    <w:rsid w:val="00AB621A"/>
    <w:rsid w:val="00AB6471"/>
    <w:rsid w:val="00AB65D2"/>
    <w:rsid w:val="00AB6A0A"/>
    <w:rsid w:val="00AB6BC3"/>
    <w:rsid w:val="00AB70FE"/>
    <w:rsid w:val="00AB76CA"/>
    <w:rsid w:val="00AB7E5E"/>
    <w:rsid w:val="00AC0086"/>
    <w:rsid w:val="00AC0876"/>
    <w:rsid w:val="00AC0953"/>
    <w:rsid w:val="00AC0D37"/>
    <w:rsid w:val="00AC243D"/>
    <w:rsid w:val="00AC2454"/>
    <w:rsid w:val="00AC3783"/>
    <w:rsid w:val="00AC3C0B"/>
    <w:rsid w:val="00AC4223"/>
    <w:rsid w:val="00AC4558"/>
    <w:rsid w:val="00AC4D9F"/>
    <w:rsid w:val="00AC54A4"/>
    <w:rsid w:val="00AC5E78"/>
    <w:rsid w:val="00AC614D"/>
    <w:rsid w:val="00AC63B8"/>
    <w:rsid w:val="00AC6A27"/>
    <w:rsid w:val="00AD0F78"/>
    <w:rsid w:val="00AD10BC"/>
    <w:rsid w:val="00AD1EBF"/>
    <w:rsid w:val="00AD21A5"/>
    <w:rsid w:val="00AD3CD2"/>
    <w:rsid w:val="00AD447F"/>
    <w:rsid w:val="00AD449C"/>
    <w:rsid w:val="00AD4BF2"/>
    <w:rsid w:val="00AD4D80"/>
    <w:rsid w:val="00AD509F"/>
    <w:rsid w:val="00AD50ED"/>
    <w:rsid w:val="00AD5453"/>
    <w:rsid w:val="00AD5734"/>
    <w:rsid w:val="00AD5E07"/>
    <w:rsid w:val="00AD5FB5"/>
    <w:rsid w:val="00AD79E7"/>
    <w:rsid w:val="00AE02B1"/>
    <w:rsid w:val="00AE04CE"/>
    <w:rsid w:val="00AE0E14"/>
    <w:rsid w:val="00AE1DB3"/>
    <w:rsid w:val="00AE2091"/>
    <w:rsid w:val="00AE266C"/>
    <w:rsid w:val="00AE2ABB"/>
    <w:rsid w:val="00AE2E88"/>
    <w:rsid w:val="00AE3BD9"/>
    <w:rsid w:val="00AE441B"/>
    <w:rsid w:val="00AE548B"/>
    <w:rsid w:val="00AE586F"/>
    <w:rsid w:val="00AE5D9B"/>
    <w:rsid w:val="00AE61E3"/>
    <w:rsid w:val="00AE6BE0"/>
    <w:rsid w:val="00AE6C8B"/>
    <w:rsid w:val="00AE70A7"/>
    <w:rsid w:val="00AE74FC"/>
    <w:rsid w:val="00AE7998"/>
    <w:rsid w:val="00AE79DB"/>
    <w:rsid w:val="00AF0C27"/>
    <w:rsid w:val="00AF0D9C"/>
    <w:rsid w:val="00AF170A"/>
    <w:rsid w:val="00AF1C24"/>
    <w:rsid w:val="00AF3854"/>
    <w:rsid w:val="00AF3C90"/>
    <w:rsid w:val="00AF41F8"/>
    <w:rsid w:val="00AF4329"/>
    <w:rsid w:val="00AF6343"/>
    <w:rsid w:val="00AF66D0"/>
    <w:rsid w:val="00AF678F"/>
    <w:rsid w:val="00AF67F1"/>
    <w:rsid w:val="00AF7ABB"/>
    <w:rsid w:val="00B002C4"/>
    <w:rsid w:val="00B0033F"/>
    <w:rsid w:val="00B0048F"/>
    <w:rsid w:val="00B013E3"/>
    <w:rsid w:val="00B01905"/>
    <w:rsid w:val="00B0225D"/>
    <w:rsid w:val="00B022FC"/>
    <w:rsid w:val="00B0239E"/>
    <w:rsid w:val="00B036F6"/>
    <w:rsid w:val="00B03869"/>
    <w:rsid w:val="00B03FA4"/>
    <w:rsid w:val="00B04062"/>
    <w:rsid w:val="00B0566E"/>
    <w:rsid w:val="00B0598E"/>
    <w:rsid w:val="00B06BBA"/>
    <w:rsid w:val="00B06D19"/>
    <w:rsid w:val="00B07F5D"/>
    <w:rsid w:val="00B101B2"/>
    <w:rsid w:val="00B109C0"/>
    <w:rsid w:val="00B10DE5"/>
    <w:rsid w:val="00B1144D"/>
    <w:rsid w:val="00B11590"/>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ABF"/>
    <w:rsid w:val="00B16785"/>
    <w:rsid w:val="00B20754"/>
    <w:rsid w:val="00B20B3B"/>
    <w:rsid w:val="00B2193D"/>
    <w:rsid w:val="00B21D94"/>
    <w:rsid w:val="00B2240D"/>
    <w:rsid w:val="00B22F71"/>
    <w:rsid w:val="00B234A2"/>
    <w:rsid w:val="00B234AB"/>
    <w:rsid w:val="00B23F24"/>
    <w:rsid w:val="00B24B46"/>
    <w:rsid w:val="00B24B76"/>
    <w:rsid w:val="00B2515E"/>
    <w:rsid w:val="00B25243"/>
    <w:rsid w:val="00B261E1"/>
    <w:rsid w:val="00B263E2"/>
    <w:rsid w:val="00B2667A"/>
    <w:rsid w:val="00B269B3"/>
    <w:rsid w:val="00B26CC7"/>
    <w:rsid w:val="00B26E1B"/>
    <w:rsid w:val="00B278CA"/>
    <w:rsid w:val="00B27C64"/>
    <w:rsid w:val="00B30369"/>
    <w:rsid w:val="00B30C0D"/>
    <w:rsid w:val="00B30C7A"/>
    <w:rsid w:val="00B316A7"/>
    <w:rsid w:val="00B3176A"/>
    <w:rsid w:val="00B33359"/>
    <w:rsid w:val="00B3340A"/>
    <w:rsid w:val="00B337C3"/>
    <w:rsid w:val="00B33CE6"/>
    <w:rsid w:val="00B3422B"/>
    <w:rsid w:val="00B34609"/>
    <w:rsid w:val="00B34E30"/>
    <w:rsid w:val="00B35560"/>
    <w:rsid w:val="00B3580C"/>
    <w:rsid w:val="00B35EEA"/>
    <w:rsid w:val="00B36566"/>
    <w:rsid w:val="00B368EE"/>
    <w:rsid w:val="00B36F30"/>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2731"/>
    <w:rsid w:val="00B62A5E"/>
    <w:rsid w:val="00B634D7"/>
    <w:rsid w:val="00B63695"/>
    <w:rsid w:val="00B63DFD"/>
    <w:rsid w:val="00B64BDA"/>
    <w:rsid w:val="00B64F30"/>
    <w:rsid w:val="00B652CC"/>
    <w:rsid w:val="00B65631"/>
    <w:rsid w:val="00B65767"/>
    <w:rsid w:val="00B66C11"/>
    <w:rsid w:val="00B678A3"/>
    <w:rsid w:val="00B67AFA"/>
    <w:rsid w:val="00B7038B"/>
    <w:rsid w:val="00B7048E"/>
    <w:rsid w:val="00B71723"/>
    <w:rsid w:val="00B731BE"/>
    <w:rsid w:val="00B736F8"/>
    <w:rsid w:val="00B74E0B"/>
    <w:rsid w:val="00B75844"/>
    <w:rsid w:val="00B75923"/>
    <w:rsid w:val="00B75CD2"/>
    <w:rsid w:val="00B76411"/>
    <w:rsid w:val="00B76B70"/>
    <w:rsid w:val="00B80E68"/>
    <w:rsid w:val="00B810B9"/>
    <w:rsid w:val="00B81FB4"/>
    <w:rsid w:val="00B8228B"/>
    <w:rsid w:val="00B82449"/>
    <w:rsid w:val="00B837FC"/>
    <w:rsid w:val="00B83B60"/>
    <w:rsid w:val="00B83BBA"/>
    <w:rsid w:val="00B84D00"/>
    <w:rsid w:val="00B85EF9"/>
    <w:rsid w:val="00B86745"/>
    <w:rsid w:val="00B8688C"/>
    <w:rsid w:val="00B8690F"/>
    <w:rsid w:val="00B871B0"/>
    <w:rsid w:val="00B872E7"/>
    <w:rsid w:val="00B87463"/>
    <w:rsid w:val="00B90492"/>
    <w:rsid w:val="00B90631"/>
    <w:rsid w:val="00B91CF0"/>
    <w:rsid w:val="00B91F54"/>
    <w:rsid w:val="00B92009"/>
    <w:rsid w:val="00B92384"/>
    <w:rsid w:val="00B93844"/>
    <w:rsid w:val="00B94164"/>
    <w:rsid w:val="00B94778"/>
    <w:rsid w:val="00B94C2E"/>
    <w:rsid w:val="00B96ECA"/>
    <w:rsid w:val="00B976EA"/>
    <w:rsid w:val="00BA0C30"/>
    <w:rsid w:val="00BA0CCE"/>
    <w:rsid w:val="00BA1279"/>
    <w:rsid w:val="00BA139C"/>
    <w:rsid w:val="00BA1F8E"/>
    <w:rsid w:val="00BA215B"/>
    <w:rsid w:val="00BA3DE5"/>
    <w:rsid w:val="00BA46E9"/>
    <w:rsid w:val="00BA4AC9"/>
    <w:rsid w:val="00BA4B0E"/>
    <w:rsid w:val="00BA4FFC"/>
    <w:rsid w:val="00BA56B5"/>
    <w:rsid w:val="00BA5875"/>
    <w:rsid w:val="00BA5BB9"/>
    <w:rsid w:val="00BA64FB"/>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660"/>
    <w:rsid w:val="00BB48A8"/>
    <w:rsid w:val="00BB4CB3"/>
    <w:rsid w:val="00BB554D"/>
    <w:rsid w:val="00BB55A4"/>
    <w:rsid w:val="00BB59CB"/>
    <w:rsid w:val="00BB5B5E"/>
    <w:rsid w:val="00BB5CB7"/>
    <w:rsid w:val="00BB7114"/>
    <w:rsid w:val="00BB7615"/>
    <w:rsid w:val="00BB79A9"/>
    <w:rsid w:val="00BC0FB7"/>
    <w:rsid w:val="00BC160B"/>
    <w:rsid w:val="00BC3523"/>
    <w:rsid w:val="00BC35F2"/>
    <w:rsid w:val="00BC3BB1"/>
    <w:rsid w:val="00BC4C10"/>
    <w:rsid w:val="00BC5007"/>
    <w:rsid w:val="00BC5839"/>
    <w:rsid w:val="00BC6FFE"/>
    <w:rsid w:val="00BD0363"/>
    <w:rsid w:val="00BD03F5"/>
    <w:rsid w:val="00BD2069"/>
    <w:rsid w:val="00BD23D6"/>
    <w:rsid w:val="00BD24CC"/>
    <w:rsid w:val="00BD25D6"/>
    <w:rsid w:val="00BD2A06"/>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52EC"/>
    <w:rsid w:val="00BE6241"/>
    <w:rsid w:val="00BE75B5"/>
    <w:rsid w:val="00BF0A94"/>
    <w:rsid w:val="00BF0B2F"/>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13A"/>
    <w:rsid w:val="00BF6495"/>
    <w:rsid w:val="00BF6861"/>
    <w:rsid w:val="00BF6DAE"/>
    <w:rsid w:val="00BF6F23"/>
    <w:rsid w:val="00BF77A2"/>
    <w:rsid w:val="00BF79B6"/>
    <w:rsid w:val="00C017C1"/>
    <w:rsid w:val="00C03ADA"/>
    <w:rsid w:val="00C04A23"/>
    <w:rsid w:val="00C04DAB"/>
    <w:rsid w:val="00C051A1"/>
    <w:rsid w:val="00C05E63"/>
    <w:rsid w:val="00C06431"/>
    <w:rsid w:val="00C06466"/>
    <w:rsid w:val="00C067E9"/>
    <w:rsid w:val="00C0694B"/>
    <w:rsid w:val="00C0740C"/>
    <w:rsid w:val="00C07B18"/>
    <w:rsid w:val="00C10D6C"/>
    <w:rsid w:val="00C117BA"/>
    <w:rsid w:val="00C11846"/>
    <w:rsid w:val="00C13876"/>
    <w:rsid w:val="00C13D99"/>
    <w:rsid w:val="00C141C7"/>
    <w:rsid w:val="00C142C4"/>
    <w:rsid w:val="00C14337"/>
    <w:rsid w:val="00C144D7"/>
    <w:rsid w:val="00C148D2"/>
    <w:rsid w:val="00C156D8"/>
    <w:rsid w:val="00C16856"/>
    <w:rsid w:val="00C16E1B"/>
    <w:rsid w:val="00C174CB"/>
    <w:rsid w:val="00C175B7"/>
    <w:rsid w:val="00C1772F"/>
    <w:rsid w:val="00C17DD8"/>
    <w:rsid w:val="00C20641"/>
    <w:rsid w:val="00C21A0A"/>
    <w:rsid w:val="00C21E43"/>
    <w:rsid w:val="00C221EC"/>
    <w:rsid w:val="00C2228D"/>
    <w:rsid w:val="00C22884"/>
    <w:rsid w:val="00C22932"/>
    <w:rsid w:val="00C2299F"/>
    <w:rsid w:val="00C236BA"/>
    <w:rsid w:val="00C242D9"/>
    <w:rsid w:val="00C24555"/>
    <w:rsid w:val="00C24F25"/>
    <w:rsid w:val="00C2524A"/>
    <w:rsid w:val="00C27D63"/>
    <w:rsid w:val="00C30A93"/>
    <w:rsid w:val="00C30C6D"/>
    <w:rsid w:val="00C314E3"/>
    <w:rsid w:val="00C31BCE"/>
    <w:rsid w:val="00C32BE1"/>
    <w:rsid w:val="00C330D7"/>
    <w:rsid w:val="00C3319A"/>
    <w:rsid w:val="00C33C68"/>
    <w:rsid w:val="00C33EE1"/>
    <w:rsid w:val="00C33F6B"/>
    <w:rsid w:val="00C34C8B"/>
    <w:rsid w:val="00C35E8E"/>
    <w:rsid w:val="00C41077"/>
    <w:rsid w:val="00C41A5B"/>
    <w:rsid w:val="00C43031"/>
    <w:rsid w:val="00C439BC"/>
    <w:rsid w:val="00C43B85"/>
    <w:rsid w:val="00C43B96"/>
    <w:rsid w:val="00C44131"/>
    <w:rsid w:val="00C44A2B"/>
    <w:rsid w:val="00C45A71"/>
    <w:rsid w:val="00C45E8C"/>
    <w:rsid w:val="00C45EBB"/>
    <w:rsid w:val="00C46756"/>
    <w:rsid w:val="00C47B12"/>
    <w:rsid w:val="00C50081"/>
    <w:rsid w:val="00C50670"/>
    <w:rsid w:val="00C509CA"/>
    <w:rsid w:val="00C50A99"/>
    <w:rsid w:val="00C50C55"/>
    <w:rsid w:val="00C50D20"/>
    <w:rsid w:val="00C50E1D"/>
    <w:rsid w:val="00C510EA"/>
    <w:rsid w:val="00C51E89"/>
    <w:rsid w:val="00C52654"/>
    <w:rsid w:val="00C528D2"/>
    <w:rsid w:val="00C535A9"/>
    <w:rsid w:val="00C53967"/>
    <w:rsid w:val="00C53C14"/>
    <w:rsid w:val="00C53EC0"/>
    <w:rsid w:val="00C548C2"/>
    <w:rsid w:val="00C54A55"/>
    <w:rsid w:val="00C54FE9"/>
    <w:rsid w:val="00C55198"/>
    <w:rsid w:val="00C555AF"/>
    <w:rsid w:val="00C55DE3"/>
    <w:rsid w:val="00C55DEB"/>
    <w:rsid w:val="00C5606E"/>
    <w:rsid w:val="00C5622E"/>
    <w:rsid w:val="00C563B0"/>
    <w:rsid w:val="00C56784"/>
    <w:rsid w:val="00C56D5B"/>
    <w:rsid w:val="00C56E11"/>
    <w:rsid w:val="00C57373"/>
    <w:rsid w:val="00C5776C"/>
    <w:rsid w:val="00C60850"/>
    <w:rsid w:val="00C60BCD"/>
    <w:rsid w:val="00C60DB5"/>
    <w:rsid w:val="00C60FD0"/>
    <w:rsid w:val="00C614DD"/>
    <w:rsid w:val="00C63703"/>
    <w:rsid w:val="00C63A35"/>
    <w:rsid w:val="00C64503"/>
    <w:rsid w:val="00C650FE"/>
    <w:rsid w:val="00C6592A"/>
    <w:rsid w:val="00C65A8D"/>
    <w:rsid w:val="00C65CAC"/>
    <w:rsid w:val="00C65CD5"/>
    <w:rsid w:val="00C666DF"/>
    <w:rsid w:val="00C6703D"/>
    <w:rsid w:val="00C670E4"/>
    <w:rsid w:val="00C67399"/>
    <w:rsid w:val="00C678E0"/>
    <w:rsid w:val="00C70290"/>
    <w:rsid w:val="00C70AAE"/>
    <w:rsid w:val="00C70ACB"/>
    <w:rsid w:val="00C71A54"/>
    <w:rsid w:val="00C71C8F"/>
    <w:rsid w:val="00C7203C"/>
    <w:rsid w:val="00C7275E"/>
    <w:rsid w:val="00C72830"/>
    <w:rsid w:val="00C735AA"/>
    <w:rsid w:val="00C743B5"/>
    <w:rsid w:val="00C74772"/>
    <w:rsid w:val="00C7533E"/>
    <w:rsid w:val="00C75609"/>
    <w:rsid w:val="00C75DB5"/>
    <w:rsid w:val="00C77C4C"/>
    <w:rsid w:val="00C77DBB"/>
    <w:rsid w:val="00C8024B"/>
    <w:rsid w:val="00C808E9"/>
    <w:rsid w:val="00C808F6"/>
    <w:rsid w:val="00C80CAE"/>
    <w:rsid w:val="00C818C2"/>
    <w:rsid w:val="00C820FA"/>
    <w:rsid w:val="00C823DC"/>
    <w:rsid w:val="00C826B0"/>
    <w:rsid w:val="00C82960"/>
    <w:rsid w:val="00C82F56"/>
    <w:rsid w:val="00C842BE"/>
    <w:rsid w:val="00C846F0"/>
    <w:rsid w:val="00C8485B"/>
    <w:rsid w:val="00C85135"/>
    <w:rsid w:val="00C85163"/>
    <w:rsid w:val="00C85CA3"/>
    <w:rsid w:val="00C86306"/>
    <w:rsid w:val="00C863A4"/>
    <w:rsid w:val="00C86557"/>
    <w:rsid w:val="00C86646"/>
    <w:rsid w:val="00C86955"/>
    <w:rsid w:val="00C87183"/>
    <w:rsid w:val="00C87568"/>
    <w:rsid w:val="00C87CD3"/>
    <w:rsid w:val="00C912B7"/>
    <w:rsid w:val="00C919D7"/>
    <w:rsid w:val="00C91DD5"/>
    <w:rsid w:val="00C9221E"/>
    <w:rsid w:val="00C924D4"/>
    <w:rsid w:val="00C92DA4"/>
    <w:rsid w:val="00C930B6"/>
    <w:rsid w:val="00C93C55"/>
    <w:rsid w:val="00C944CD"/>
    <w:rsid w:val="00C9502F"/>
    <w:rsid w:val="00C955AB"/>
    <w:rsid w:val="00C966B5"/>
    <w:rsid w:val="00C96F1B"/>
    <w:rsid w:val="00C9726A"/>
    <w:rsid w:val="00CA0076"/>
    <w:rsid w:val="00CA03F8"/>
    <w:rsid w:val="00CA0C1F"/>
    <w:rsid w:val="00CA0F80"/>
    <w:rsid w:val="00CA156F"/>
    <w:rsid w:val="00CA1B2C"/>
    <w:rsid w:val="00CA1F85"/>
    <w:rsid w:val="00CA27C6"/>
    <w:rsid w:val="00CA27F5"/>
    <w:rsid w:val="00CA327B"/>
    <w:rsid w:val="00CA37DD"/>
    <w:rsid w:val="00CA3B83"/>
    <w:rsid w:val="00CA3CC0"/>
    <w:rsid w:val="00CA4CBD"/>
    <w:rsid w:val="00CA51BD"/>
    <w:rsid w:val="00CA53D3"/>
    <w:rsid w:val="00CA5CF5"/>
    <w:rsid w:val="00CA665C"/>
    <w:rsid w:val="00CB0A6E"/>
    <w:rsid w:val="00CB150A"/>
    <w:rsid w:val="00CB1719"/>
    <w:rsid w:val="00CB196E"/>
    <w:rsid w:val="00CB19DD"/>
    <w:rsid w:val="00CB2629"/>
    <w:rsid w:val="00CB2A47"/>
    <w:rsid w:val="00CB2C1F"/>
    <w:rsid w:val="00CB42A5"/>
    <w:rsid w:val="00CB4A40"/>
    <w:rsid w:val="00CB5C06"/>
    <w:rsid w:val="00CB646E"/>
    <w:rsid w:val="00CB6E54"/>
    <w:rsid w:val="00CB7F73"/>
    <w:rsid w:val="00CB7F82"/>
    <w:rsid w:val="00CC14D4"/>
    <w:rsid w:val="00CC1C2D"/>
    <w:rsid w:val="00CC2397"/>
    <w:rsid w:val="00CC26B9"/>
    <w:rsid w:val="00CC2DF5"/>
    <w:rsid w:val="00CC2E8F"/>
    <w:rsid w:val="00CC3293"/>
    <w:rsid w:val="00CC4253"/>
    <w:rsid w:val="00CC432A"/>
    <w:rsid w:val="00CC4500"/>
    <w:rsid w:val="00CC4A45"/>
    <w:rsid w:val="00CC4A95"/>
    <w:rsid w:val="00CC4B23"/>
    <w:rsid w:val="00CC55D1"/>
    <w:rsid w:val="00CC5A23"/>
    <w:rsid w:val="00CC686D"/>
    <w:rsid w:val="00CC6E9C"/>
    <w:rsid w:val="00CC72DE"/>
    <w:rsid w:val="00CC7315"/>
    <w:rsid w:val="00CC748C"/>
    <w:rsid w:val="00CC7633"/>
    <w:rsid w:val="00CC7ACD"/>
    <w:rsid w:val="00CD073D"/>
    <w:rsid w:val="00CD092B"/>
    <w:rsid w:val="00CD1E0F"/>
    <w:rsid w:val="00CD228D"/>
    <w:rsid w:val="00CD2F0D"/>
    <w:rsid w:val="00CD3977"/>
    <w:rsid w:val="00CD3BD0"/>
    <w:rsid w:val="00CD4352"/>
    <w:rsid w:val="00CD4CDC"/>
    <w:rsid w:val="00CD5EB1"/>
    <w:rsid w:val="00CD6823"/>
    <w:rsid w:val="00CD7632"/>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C6B"/>
    <w:rsid w:val="00CF2E00"/>
    <w:rsid w:val="00CF2F84"/>
    <w:rsid w:val="00CF4EB2"/>
    <w:rsid w:val="00CF5A01"/>
    <w:rsid w:val="00CF682B"/>
    <w:rsid w:val="00CF6C83"/>
    <w:rsid w:val="00D00FB1"/>
    <w:rsid w:val="00D00FD7"/>
    <w:rsid w:val="00D01151"/>
    <w:rsid w:val="00D013F3"/>
    <w:rsid w:val="00D014B0"/>
    <w:rsid w:val="00D02C7E"/>
    <w:rsid w:val="00D02CE3"/>
    <w:rsid w:val="00D04210"/>
    <w:rsid w:val="00D046A2"/>
    <w:rsid w:val="00D05A68"/>
    <w:rsid w:val="00D061D9"/>
    <w:rsid w:val="00D063BA"/>
    <w:rsid w:val="00D06A4C"/>
    <w:rsid w:val="00D077CC"/>
    <w:rsid w:val="00D07FB0"/>
    <w:rsid w:val="00D10041"/>
    <w:rsid w:val="00D10231"/>
    <w:rsid w:val="00D10F84"/>
    <w:rsid w:val="00D11343"/>
    <w:rsid w:val="00D11486"/>
    <w:rsid w:val="00D117EA"/>
    <w:rsid w:val="00D135F5"/>
    <w:rsid w:val="00D13811"/>
    <w:rsid w:val="00D1505D"/>
    <w:rsid w:val="00D15B88"/>
    <w:rsid w:val="00D15EFB"/>
    <w:rsid w:val="00D16218"/>
    <w:rsid w:val="00D17005"/>
    <w:rsid w:val="00D1739B"/>
    <w:rsid w:val="00D20298"/>
    <w:rsid w:val="00D20565"/>
    <w:rsid w:val="00D20ED0"/>
    <w:rsid w:val="00D20F13"/>
    <w:rsid w:val="00D218E2"/>
    <w:rsid w:val="00D21D48"/>
    <w:rsid w:val="00D21ED4"/>
    <w:rsid w:val="00D22AC7"/>
    <w:rsid w:val="00D22F3B"/>
    <w:rsid w:val="00D24F65"/>
    <w:rsid w:val="00D24F9B"/>
    <w:rsid w:val="00D259F8"/>
    <w:rsid w:val="00D25DC4"/>
    <w:rsid w:val="00D2655A"/>
    <w:rsid w:val="00D26A92"/>
    <w:rsid w:val="00D27900"/>
    <w:rsid w:val="00D303FA"/>
    <w:rsid w:val="00D309B3"/>
    <w:rsid w:val="00D31B16"/>
    <w:rsid w:val="00D31C16"/>
    <w:rsid w:val="00D31D3C"/>
    <w:rsid w:val="00D32271"/>
    <w:rsid w:val="00D323EC"/>
    <w:rsid w:val="00D32838"/>
    <w:rsid w:val="00D331CF"/>
    <w:rsid w:val="00D337B1"/>
    <w:rsid w:val="00D34D10"/>
    <w:rsid w:val="00D35555"/>
    <w:rsid w:val="00D359BB"/>
    <w:rsid w:val="00D35F12"/>
    <w:rsid w:val="00D3601A"/>
    <w:rsid w:val="00D36083"/>
    <w:rsid w:val="00D37226"/>
    <w:rsid w:val="00D37271"/>
    <w:rsid w:val="00D374BD"/>
    <w:rsid w:val="00D401E9"/>
    <w:rsid w:val="00D40253"/>
    <w:rsid w:val="00D40599"/>
    <w:rsid w:val="00D40B95"/>
    <w:rsid w:val="00D40C3D"/>
    <w:rsid w:val="00D40F79"/>
    <w:rsid w:val="00D41563"/>
    <w:rsid w:val="00D41CF4"/>
    <w:rsid w:val="00D42612"/>
    <w:rsid w:val="00D4283C"/>
    <w:rsid w:val="00D4285A"/>
    <w:rsid w:val="00D4298C"/>
    <w:rsid w:val="00D43198"/>
    <w:rsid w:val="00D447E3"/>
    <w:rsid w:val="00D44E6A"/>
    <w:rsid w:val="00D44E9F"/>
    <w:rsid w:val="00D455B5"/>
    <w:rsid w:val="00D455F9"/>
    <w:rsid w:val="00D45A96"/>
    <w:rsid w:val="00D46488"/>
    <w:rsid w:val="00D465FA"/>
    <w:rsid w:val="00D4663A"/>
    <w:rsid w:val="00D47529"/>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BB0"/>
    <w:rsid w:val="00D60040"/>
    <w:rsid w:val="00D605F4"/>
    <w:rsid w:val="00D608AD"/>
    <w:rsid w:val="00D609E7"/>
    <w:rsid w:val="00D6132F"/>
    <w:rsid w:val="00D61EF5"/>
    <w:rsid w:val="00D62AB4"/>
    <w:rsid w:val="00D62D7E"/>
    <w:rsid w:val="00D6383C"/>
    <w:rsid w:val="00D6430E"/>
    <w:rsid w:val="00D65AF8"/>
    <w:rsid w:val="00D65AFA"/>
    <w:rsid w:val="00D66182"/>
    <w:rsid w:val="00D66C66"/>
    <w:rsid w:val="00D702B4"/>
    <w:rsid w:val="00D70898"/>
    <w:rsid w:val="00D71344"/>
    <w:rsid w:val="00D7324F"/>
    <w:rsid w:val="00D736E3"/>
    <w:rsid w:val="00D746C3"/>
    <w:rsid w:val="00D74829"/>
    <w:rsid w:val="00D765A9"/>
    <w:rsid w:val="00D76803"/>
    <w:rsid w:val="00D76A34"/>
    <w:rsid w:val="00D77637"/>
    <w:rsid w:val="00D779BF"/>
    <w:rsid w:val="00D77F00"/>
    <w:rsid w:val="00D8024C"/>
    <w:rsid w:val="00D80932"/>
    <w:rsid w:val="00D81D4B"/>
    <w:rsid w:val="00D82381"/>
    <w:rsid w:val="00D82B4B"/>
    <w:rsid w:val="00D843EC"/>
    <w:rsid w:val="00D84471"/>
    <w:rsid w:val="00D869CC"/>
    <w:rsid w:val="00D86D9B"/>
    <w:rsid w:val="00D87269"/>
    <w:rsid w:val="00D879E4"/>
    <w:rsid w:val="00D90740"/>
    <w:rsid w:val="00D91085"/>
    <w:rsid w:val="00D91C16"/>
    <w:rsid w:val="00D92392"/>
    <w:rsid w:val="00D9322C"/>
    <w:rsid w:val="00D935B4"/>
    <w:rsid w:val="00D93F9F"/>
    <w:rsid w:val="00D94322"/>
    <w:rsid w:val="00D96BB5"/>
    <w:rsid w:val="00D96E3E"/>
    <w:rsid w:val="00D96F1E"/>
    <w:rsid w:val="00D97022"/>
    <w:rsid w:val="00D97036"/>
    <w:rsid w:val="00D9759F"/>
    <w:rsid w:val="00D975EB"/>
    <w:rsid w:val="00D97FC9"/>
    <w:rsid w:val="00DA0273"/>
    <w:rsid w:val="00DA1563"/>
    <w:rsid w:val="00DA1B9A"/>
    <w:rsid w:val="00DA1FF2"/>
    <w:rsid w:val="00DA4593"/>
    <w:rsid w:val="00DA4E3E"/>
    <w:rsid w:val="00DA507C"/>
    <w:rsid w:val="00DA689E"/>
    <w:rsid w:val="00DA6977"/>
    <w:rsid w:val="00DA76FF"/>
    <w:rsid w:val="00DA78E2"/>
    <w:rsid w:val="00DA7D8E"/>
    <w:rsid w:val="00DB0C27"/>
    <w:rsid w:val="00DB1A01"/>
    <w:rsid w:val="00DB288E"/>
    <w:rsid w:val="00DB2CFF"/>
    <w:rsid w:val="00DB2F09"/>
    <w:rsid w:val="00DB340C"/>
    <w:rsid w:val="00DB34ED"/>
    <w:rsid w:val="00DB4214"/>
    <w:rsid w:val="00DB44AD"/>
    <w:rsid w:val="00DB52F2"/>
    <w:rsid w:val="00DB72B7"/>
    <w:rsid w:val="00DB72BD"/>
    <w:rsid w:val="00DB76F1"/>
    <w:rsid w:val="00DB79DC"/>
    <w:rsid w:val="00DB7BD3"/>
    <w:rsid w:val="00DB7CDB"/>
    <w:rsid w:val="00DC0427"/>
    <w:rsid w:val="00DC07D2"/>
    <w:rsid w:val="00DC15CC"/>
    <w:rsid w:val="00DC1F4C"/>
    <w:rsid w:val="00DC2172"/>
    <w:rsid w:val="00DC25F6"/>
    <w:rsid w:val="00DC2B5E"/>
    <w:rsid w:val="00DC2EE5"/>
    <w:rsid w:val="00DC35D7"/>
    <w:rsid w:val="00DC3613"/>
    <w:rsid w:val="00DC3F3F"/>
    <w:rsid w:val="00DC4F07"/>
    <w:rsid w:val="00DC7B02"/>
    <w:rsid w:val="00DD1139"/>
    <w:rsid w:val="00DD13D0"/>
    <w:rsid w:val="00DD1977"/>
    <w:rsid w:val="00DD1BF9"/>
    <w:rsid w:val="00DD1E74"/>
    <w:rsid w:val="00DD21AF"/>
    <w:rsid w:val="00DD2ABF"/>
    <w:rsid w:val="00DD2CDD"/>
    <w:rsid w:val="00DD2F79"/>
    <w:rsid w:val="00DD51C7"/>
    <w:rsid w:val="00DD5386"/>
    <w:rsid w:val="00DD6761"/>
    <w:rsid w:val="00DD749D"/>
    <w:rsid w:val="00DD7C85"/>
    <w:rsid w:val="00DE0E44"/>
    <w:rsid w:val="00DE1391"/>
    <w:rsid w:val="00DE18DB"/>
    <w:rsid w:val="00DE2B79"/>
    <w:rsid w:val="00DE3200"/>
    <w:rsid w:val="00DE3311"/>
    <w:rsid w:val="00DE361C"/>
    <w:rsid w:val="00DE3C35"/>
    <w:rsid w:val="00DE48DA"/>
    <w:rsid w:val="00DE499E"/>
    <w:rsid w:val="00DE4B5C"/>
    <w:rsid w:val="00DE530C"/>
    <w:rsid w:val="00DE55C2"/>
    <w:rsid w:val="00DE60B9"/>
    <w:rsid w:val="00DE613F"/>
    <w:rsid w:val="00DE61FD"/>
    <w:rsid w:val="00DE68AD"/>
    <w:rsid w:val="00DE79C0"/>
    <w:rsid w:val="00DF04FD"/>
    <w:rsid w:val="00DF0AC3"/>
    <w:rsid w:val="00DF0E17"/>
    <w:rsid w:val="00DF1F5A"/>
    <w:rsid w:val="00DF203E"/>
    <w:rsid w:val="00DF2268"/>
    <w:rsid w:val="00DF2450"/>
    <w:rsid w:val="00DF2AB8"/>
    <w:rsid w:val="00DF2D84"/>
    <w:rsid w:val="00DF4F8F"/>
    <w:rsid w:val="00DF523F"/>
    <w:rsid w:val="00DF52DF"/>
    <w:rsid w:val="00DF5B2C"/>
    <w:rsid w:val="00DF668B"/>
    <w:rsid w:val="00DF6BCE"/>
    <w:rsid w:val="00E000C0"/>
    <w:rsid w:val="00E002CA"/>
    <w:rsid w:val="00E00300"/>
    <w:rsid w:val="00E004DB"/>
    <w:rsid w:val="00E00999"/>
    <w:rsid w:val="00E00D39"/>
    <w:rsid w:val="00E00FDF"/>
    <w:rsid w:val="00E01271"/>
    <w:rsid w:val="00E013A8"/>
    <w:rsid w:val="00E01C39"/>
    <w:rsid w:val="00E026E7"/>
    <w:rsid w:val="00E03016"/>
    <w:rsid w:val="00E04159"/>
    <w:rsid w:val="00E05F20"/>
    <w:rsid w:val="00E06EE6"/>
    <w:rsid w:val="00E07971"/>
    <w:rsid w:val="00E106C3"/>
    <w:rsid w:val="00E10C13"/>
    <w:rsid w:val="00E11223"/>
    <w:rsid w:val="00E11C80"/>
    <w:rsid w:val="00E11CDA"/>
    <w:rsid w:val="00E137FA"/>
    <w:rsid w:val="00E13C31"/>
    <w:rsid w:val="00E1462D"/>
    <w:rsid w:val="00E15240"/>
    <w:rsid w:val="00E16688"/>
    <w:rsid w:val="00E21068"/>
    <w:rsid w:val="00E21E8B"/>
    <w:rsid w:val="00E22728"/>
    <w:rsid w:val="00E22D61"/>
    <w:rsid w:val="00E24011"/>
    <w:rsid w:val="00E24959"/>
    <w:rsid w:val="00E256B1"/>
    <w:rsid w:val="00E25791"/>
    <w:rsid w:val="00E2727C"/>
    <w:rsid w:val="00E27B3D"/>
    <w:rsid w:val="00E30878"/>
    <w:rsid w:val="00E314E1"/>
    <w:rsid w:val="00E315CC"/>
    <w:rsid w:val="00E31904"/>
    <w:rsid w:val="00E329D7"/>
    <w:rsid w:val="00E334D1"/>
    <w:rsid w:val="00E34648"/>
    <w:rsid w:val="00E34984"/>
    <w:rsid w:val="00E34F42"/>
    <w:rsid w:val="00E358BC"/>
    <w:rsid w:val="00E369BE"/>
    <w:rsid w:val="00E37CE1"/>
    <w:rsid w:val="00E40033"/>
    <w:rsid w:val="00E401E1"/>
    <w:rsid w:val="00E40378"/>
    <w:rsid w:val="00E4085B"/>
    <w:rsid w:val="00E40DEF"/>
    <w:rsid w:val="00E425B1"/>
    <w:rsid w:val="00E42D65"/>
    <w:rsid w:val="00E432D2"/>
    <w:rsid w:val="00E4388F"/>
    <w:rsid w:val="00E44D61"/>
    <w:rsid w:val="00E44F2E"/>
    <w:rsid w:val="00E44F92"/>
    <w:rsid w:val="00E452C5"/>
    <w:rsid w:val="00E45842"/>
    <w:rsid w:val="00E45B7E"/>
    <w:rsid w:val="00E46ACA"/>
    <w:rsid w:val="00E46CF1"/>
    <w:rsid w:val="00E47BB0"/>
    <w:rsid w:val="00E47DA5"/>
    <w:rsid w:val="00E504FB"/>
    <w:rsid w:val="00E5052D"/>
    <w:rsid w:val="00E510A2"/>
    <w:rsid w:val="00E512D6"/>
    <w:rsid w:val="00E51745"/>
    <w:rsid w:val="00E51B83"/>
    <w:rsid w:val="00E51D0B"/>
    <w:rsid w:val="00E527C8"/>
    <w:rsid w:val="00E53515"/>
    <w:rsid w:val="00E53AEC"/>
    <w:rsid w:val="00E540F0"/>
    <w:rsid w:val="00E545B6"/>
    <w:rsid w:val="00E548A6"/>
    <w:rsid w:val="00E54F3D"/>
    <w:rsid w:val="00E54F70"/>
    <w:rsid w:val="00E5503F"/>
    <w:rsid w:val="00E5534C"/>
    <w:rsid w:val="00E55401"/>
    <w:rsid w:val="00E55DD4"/>
    <w:rsid w:val="00E56965"/>
    <w:rsid w:val="00E56E8F"/>
    <w:rsid w:val="00E573E0"/>
    <w:rsid w:val="00E57865"/>
    <w:rsid w:val="00E57EEC"/>
    <w:rsid w:val="00E61CF9"/>
    <w:rsid w:val="00E621F1"/>
    <w:rsid w:val="00E624A7"/>
    <w:rsid w:val="00E6270F"/>
    <w:rsid w:val="00E62DBA"/>
    <w:rsid w:val="00E63AAB"/>
    <w:rsid w:val="00E63DB4"/>
    <w:rsid w:val="00E63F69"/>
    <w:rsid w:val="00E647DB"/>
    <w:rsid w:val="00E648D5"/>
    <w:rsid w:val="00E666D0"/>
    <w:rsid w:val="00E679FA"/>
    <w:rsid w:val="00E70472"/>
    <w:rsid w:val="00E70509"/>
    <w:rsid w:val="00E70A69"/>
    <w:rsid w:val="00E7114E"/>
    <w:rsid w:val="00E71A15"/>
    <w:rsid w:val="00E72EB5"/>
    <w:rsid w:val="00E72FD7"/>
    <w:rsid w:val="00E73269"/>
    <w:rsid w:val="00E734C8"/>
    <w:rsid w:val="00E73FC1"/>
    <w:rsid w:val="00E740FD"/>
    <w:rsid w:val="00E74F0D"/>
    <w:rsid w:val="00E7516E"/>
    <w:rsid w:val="00E75E1F"/>
    <w:rsid w:val="00E76DA2"/>
    <w:rsid w:val="00E7798D"/>
    <w:rsid w:val="00E81188"/>
    <w:rsid w:val="00E811B9"/>
    <w:rsid w:val="00E818DC"/>
    <w:rsid w:val="00E82A9C"/>
    <w:rsid w:val="00E82F55"/>
    <w:rsid w:val="00E83024"/>
    <w:rsid w:val="00E83519"/>
    <w:rsid w:val="00E85402"/>
    <w:rsid w:val="00E869AA"/>
    <w:rsid w:val="00E86B66"/>
    <w:rsid w:val="00E86F2E"/>
    <w:rsid w:val="00E90F97"/>
    <w:rsid w:val="00E92076"/>
    <w:rsid w:val="00E9427C"/>
    <w:rsid w:val="00E942AF"/>
    <w:rsid w:val="00E94B88"/>
    <w:rsid w:val="00E953CC"/>
    <w:rsid w:val="00E95479"/>
    <w:rsid w:val="00E96A0F"/>
    <w:rsid w:val="00E96B7D"/>
    <w:rsid w:val="00E97D5F"/>
    <w:rsid w:val="00E97F44"/>
    <w:rsid w:val="00EA0491"/>
    <w:rsid w:val="00EA059E"/>
    <w:rsid w:val="00EA16FC"/>
    <w:rsid w:val="00EA1719"/>
    <w:rsid w:val="00EA269D"/>
    <w:rsid w:val="00EA28A9"/>
    <w:rsid w:val="00EA2FB3"/>
    <w:rsid w:val="00EA3138"/>
    <w:rsid w:val="00EA33B4"/>
    <w:rsid w:val="00EA37D0"/>
    <w:rsid w:val="00EA3E3A"/>
    <w:rsid w:val="00EA464A"/>
    <w:rsid w:val="00EA499A"/>
    <w:rsid w:val="00EA4C6D"/>
    <w:rsid w:val="00EA4C7A"/>
    <w:rsid w:val="00EA5288"/>
    <w:rsid w:val="00EA52C9"/>
    <w:rsid w:val="00EA569C"/>
    <w:rsid w:val="00EA6CB3"/>
    <w:rsid w:val="00EA7B23"/>
    <w:rsid w:val="00EB09D3"/>
    <w:rsid w:val="00EB0AF1"/>
    <w:rsid w:val="00EB1401"/>
    <w:rsid w:val="00EB192C"/>
    <w:rsid w:val="00EB24E6"/>
    <w:rsid w:val="00EB2980"/>
    <w:rsid w:val="00EB34DA"/>
    <w:rsid w:val="00EB4214"/>
    <w:rsid w:val="00EB4EC0"/>
    <w:rsid w:val="00EB5606"/>
    <w:rsid w:val="00EB5FCF"/>
    <w:rsid w:val="00EB615C"/>
    <w:rsid w:val="00EC0004"/>
    <w:rsid w:val="00EC02AF"/>
    <w:rsid w:val="00EC121C"/>
    <w:rsid w:val="00EC1A74"/>
    <w:rsid w:val="00EC27BC"/>
    <w:rsid w:val="00EC2B6B"/>
    <w:rsid w:val="00EC3C58"/>
    <w:rsid w:val="00EC3F5C"/>
    <w:rsid w:val="00EC49EB"/>
    <w:rsid w:val="00EC5866"/>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CB2"/>
    <w:rsid w:val="00EE1D5B"/>
    <w:rsid w:val="00EE20F1"/>
    <w:rsid w:val="00EE2C66"/>
    <w:rsid w:val="00EE2EC6"/>
    <w:rsid w:val="00EE3782"/>
    <w:rsid w:val="00EE3F54"/>
    <w:rsid w:val="00EE460B"/>
    <w:rsid w:val="00EE4DC0"/>
    <w:rsid w:val="00EE5C57"/>
    <w:rsid w:val="00EE5DDE"/>
    <w:rsid w:val="00EE64C5"/>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619"/>
    <w:rsid w:val="00F008C8"/>
    <w:rsid w:val="00F019DE"/>
    <w:rsid w:val="00F01DEF"/>
    <w:rsid w:val="00F029A0"/>
    <w:rsid w:val="00F02CA2"/>
    <w:rsid w:val="00F038D5"/>
    <w:rsid w:val="00F04459"/>
    <w:rsid w:val="00F057CD"/>
    <w:rsid w:val="00F0636D"/>
    <w:rsid w:val="00F06864"/>
    <w:rsid w:val="00F06D43"/>
    <w:rsid w:val="00F075F6"/>
    <w:rsid w:val="00F07855"/>
    <w:rsid w:val="00F07BE2"/>
    <w:rsid w:val="00F103CD"/>
    <w:rsid w:val="00F106AE"/>
    <w:rsid w:val="00F10AEC"/>
    <w:rsid w:val="00F11763"/>
    <w:rsid w:val="00F11D48"/>
    <w:rsid w:val="00F11FB6"/>
    <w:rsid w:val="00F1202D"/>
    <w:rsid w:val="00F12AF4"/>
    <w:rsid w:val="00F13332"/>
    <w:rsid w:val="00F13345"/>
    <w:rsid w:val="00F13EC9"/>
    <w:rsid w:val="00F145C5"/>
    <w:rsid w:val="00F14A30"/>
    <w:rsid w:val="00F14A5D"/>
    <w:rsid w:val="00F14A9B"/>
    <w:rsid w:val="00F15BEF"/>
    <w:rsid w:val="00F1687C"/>
    <w:rsid w:val="00F17862"/>
    <w:rsid w:val="00F17C41"/>
    <w:rsid w:val="00F2023A"/>
    <w:rsid w:val="00F213C1"/>
    <w:rsid w:val="00F21583"/>
    <w:rsid w:val="00F22F83"/>
    <w:rsid w:val="00F2345A"/>
    <w:rsid w:val="00F2395D"/>
    <w:rsid w:val="00F2551F"/>
    <w:rsid w:val="00F25E9D"/>
    <w:rsid w:val="00F26196"/>
    <w:rsid w:val="00F2662E"/>
    <w:rsid w:val="00F266CC"/>
    <w:rsid w:val="00F2716B"/>
    <w:rsid w:val="00F3039C"/>
    <w:rsid w:val="00F3054E"/>
    <w:rsid w:val="00F30BC2"/>
    <w:rsid w:val="00F30E98"/>
    <w:rsid w:val="00F320DC"/>
    <w:rsid w:val="00F32E45"/>
    <w:rsid w:val="00F32FAC"/>
    <w:rsid w:val="00F3338C"/>
    <w:rsid w:val="00F349C0"/>
    <w:rsid w:val="00F36367"/>
    <w:rsid w:val="00F364C6"/>
    <w:rsid w:val="00F36580"/>
    <w:rsid w:val="00F36853"/>
    <w:rsid w:val="00F36A5A"/>
    <w:rsid w:val="00F36F11"/>
    <w:rsid w:val="00F373B6"/>
    <w:rsid w:val="00F37414"/>
    <w:rsid w:val="00F375D4"/>
    <w:rsid w:val="00F37B44"/>
    <w:rsid w:val="00F37F6A"/>
    <w:rsid w:val="00F4057F"/>
    <w:rsid w:val="00F40BB1"/>
    <w:rsid w:val="00F40E27"/>
    <w:rsid w:val="00F40E9D"/>
    <w:rsid w:val="00F41A9B"/>
    <w:rsid w:val="00F43593"/>
    <w:rsid w:val="00F449B2"/>
    <w:rsid w:val="00F44A82"/>
    <w:rsid w:val="00F46124"/>
    <w:rsid w:val="00F4657E"/>
    <w:rsid w:val="00F4736E"/>
    <w:rsid w:val="00F47370"/>
    <w:rsid w:val="00F50EC8"/>
    <w:rsid w:val="00F51D79"/>
    <w:rsid w:val="00F522BB"/>
    <w:rsid w:val="00F53078"/>
    <w:rsid w:val="00F531CF"/>
    <w:rsid w:val="00F5321C"/>
    <w:rsid w:val="00F54347"/>
    <w:rsid w:val="00F54A85"/>
    <w:rsid w:val="00F54BC8"/>
    <w:rsid w:val="00F54E49"/>
    <w:rsid w:val="00F54FDB"/>
    <w:rsid w:val="00F558D4"/>
    <w:rsid w:val="00F563BD"/>
    <w:rsid w:val="00F578FD"/>
    <w:rsid w:val="00F57AFC"/>
    <w:rsid w:val="00F60361"/>
    <w:rsid w:val="00F60709"/>
    <w:rsid w:val="00F608F3"/>
    <w:rsid w:val="00F6090B"/>
    <w:rsid w:val="00F61697"/>
    <w:rsid w:val="00F626DE"/>
    <w:rsid w:val="00F63066"/>
    <w:rsid w:val="00F636AD"/>
    <w:rsid w:val="00F64664"/>
    <w:rsid w:val="00F64B74"/>
    <w:rsid w:val="00F64E2A"/>
    <w:rsid w:val="00F6558D"/>
    <w:rsid w:val="00F65884"/>
    <w:rsid w:val="00F65966"/>
    <w:rsid w:val="00F6609F"/>
    <w:rsid w:val="00F666DA"/>
    <w:rsid w:val="00F66ADE"/>
    <w:rsid w:val="00F6711D"/>
    <w:rsid w:val="00F679D7"/>
    <w:rsid w:val="00F70211"/>
    <w:rsid w:val="00F70C33"/>
    <w:rsid w:val="00F714CE"/>
    <w:rsid w:val="00F71EDA"/>
    <w:rsid w:val="00F71F7F"/>
    <w:rsid w:val="00F727BB"/>
    <w:rsid w:val="00F740F1"/>
    <w:rsid w:val="00F74DB4"/>
    <w:rsid w:val="00F7539C"/>
    <w:rsid w:val="00F758D2"/>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CD5"/>
    <w:rsid w:val="00F90F49"/>
    <w:rsid w:val="00F92487"/>
    <w:rsid w:val="00F9281A"/>
    <w:rsid w:val="00F92D9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897"/>
    <w:rsid w:val="00FA4C5D"/>
    <w:rsid w:val="00FA4EDD"/>
    <w:rsid w:val="00FA5E6A"/>
    <w:rsid w:val="00FA73C6"/>
    <w:rsid w:val="00FA7586"/>
    <w:rsid w:val="00FA7855"/>
    <w:rsid w:val="00FB0152"/>
    <w:rsid w:val="00FB0FCC"/>
    <w:rsid w:val="00FB1875"/>
    <w:rsid w:val="00FB21FC"/>
    <w:rsid w:val="00FB2731"/>
    <w:rsid w:val="00FB29F7"/>
    <w:rsid w:val="00FB30D8"/>
    <w:rsid w:val="00FB482D"/>
    <w:rsid w:val="00FB4E64"/>
    <w:rsid w:val="00FB52DD"/>
    <w:rsid w:val="00FB5DC4"/>
    <w:rsid w:val="00FB5F4E"/>
    <w:rsid w:val="00FB60FC"/>
    <w:rsid w:val="00FB7F5F"/>
    <w:rsid w:val="00FC0201"/>
    <w:rsid w:val="00FC132E"/>
    <w:rsid w:val="00FC295F"/>
    <w:rsid w:val="00FC2E0D"/>
    <w:rsid w:val="00FC3BAD"/>
    <w:rsid w:val="00FC3D34"/>
    <w:rsid w:val="00FC4262"/>
    <w:rsid w:val="00FC44CD"/>
    <w:rsid w:val="00FC4D14"/>
    <w:rsid w:val="00FC4D36"/>
    <w:rsid w:val="00FC51D5"/>
    <w:rsid w:val="00FC5C44"/>
    <w:rsid w:val="00FC6800"/>
    <w:rsid w:val="00FC6940"/>
    <w:rsid w:val="00FC7983"/>
    <w:rsid w:val="00FC7CF7"/>
    <w:rsid w:val="00FC7F54"/>
    <w:rsid w:val="00FD088D"/>
    <w:rsid w:val="00FD0B1A"/>
    <w:rsid w:val="00FD0BD0"/>
    <w:rsid w:val="00FD113E"/>
    <w:rsid w:val="00FD1144"/>
    <w:rsid w:val="00FD1A53"/>
    <w:rsid w:val="00FD24F3"/>
    <w:rsid w:val="00FD27CA"/>
    <w:rsid w:val="00FD2A2D"/>
    <w:rsid w:val="00FD3492"/>
    <w:rsid w:val="00FD3909"/>
    <w:rsid w:val="00FD3D50"/>
    <w:rsid w:val="00FD5C68"/>
    <w:rsid w:val="00FD67F9"/>
    <w:rsid w:val="00FD69E3"/>
    <w:rsid w:val="00FD7719"/>
    <w:rsid w:val="00FD7905"/>
    <w:rsid w:val="00FE0878"/>
    <w:rsid w:val="00FE10BC"/>
    <w:rsid w:val="00FE1275"/>
    <w:rsid w:val="00FE142E"/>
    <w:rsid w:val="00FE1834"/>
    <w:rsid w:val="00FE261C"/>
    <w:rsid w:val="00FE27D3"/>
    <w:rsid w:val="00FE2950"/>
    <w:rsid w:val="00FE31EA"/>
    <w:rsid w:val="00FE38A9"/>
    <w:rsid w:val="00FE3AAC"/>
    <w:rsid w:val="00FE412E"/>
    <w:rsid w:val="00FE4161"/>
    <w:rsid w:val="00FE49A8"/>
    <w:rsid w:val="00FE5215"/>
    <w:rsid w:val="00FE551D"/>
    <w:rsid w:val="00FE59CB"/>
    <w:rsid w:val="00FE5EC6"/>
    <w:rsid w:val="00FE6525"/>
    <w:rsid w:val="00FE6595"/>
    <w:rsid w:val="00FE660C"/>
    <w:rsid w:val="00FE66C7"/>
    <w:rsid w:val="00FE6D11"/>
    <w:rsid w:val="00FE700F"/>
    <w:rsid w:val="00FE7328"/>
    <w:rsid w:val="00FF0106"/>
    <w:rsid w:val="00FF0748"/>
    <w:rsid w:val="00FF0764"/>
    <w:rsid w:val="00FF172B"/>
    <w:rsid w:val="00FF1DEC"/>
    <w:rsid w:val="00FF382D"/>
    <w:rsid w:val="00FF47A0"/>
    <w:rsid w:val="00FF4832"/>
    <w:rsid w:val="00FF4F9B"/>
    <w:rsid w:val="00FF5170"/>
    <w:rsid w:val="00FF5A7F"/>
    <w:rsid w:val="00FF6095"/>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ECA816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uiPriority w:val="99"/>
    <w:rsid w:val="00593D0E"/>
    <w:pPr>
      <w:tabs>
        <w:tab w:val="center" w:pos="4320"/>
        <w:tab w:val="right" w:pos="8640"/>
      </w:tabs>
    </w:pPr>
  </w:style>
  <w:style w:type="character" w:customStyle="1" w:styleId="FooterChar">
    <w:name w:val="Footer Char"/>
    <w:basedOn w:val="DefaultParagraphFont"/>
    <w:link w:val="Footer"/>
    <w:uiPriority w:val="99"/>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styleId="TableGridLight">
    <w:name w:val="Grid Table Light"/>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styleId="PlainTable2">
    <w:name w:val="Plain Table 2"/>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table" w:customStyle="1" w:styleId="TableGridLight1">
    <w:name w:val="Table Grid Light1"/>
    <w:basedOn w:val="TableNormal"/>
    <w:uiPriority w:val="40"/>
    <w:rsid w:val="002D0F99"/>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2D0F99"/>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2D0F99"/>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2D0F99"/>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2D0F99"/>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2D0F99"/>
    <w:rPr>
      <w:rFonts w:eastAsiaTheme="minorEastAsi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2D0F99"/>
    <w:rPr>
      <w:rFonts w:eastAsiaTheme="minorEastAsia"/>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2D0F99"/>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ibliography">
    <w:name w:val="Bibliography"/>
    <w:basedOn w:val="Normal"/>
    <w:next w:val="Normal"/>
    <w:rsid w:val="002D0F99"/>
    <w:pPr>
      <w:spacing w:after="240"/>
    </w:pPr>
    <w:rPr>
      <w:rFonts w:eastAsiaTheme="minorEastAsia"/>
    </w:rPr>
  </w:style>
  <w:style w:type="character" w:customStyle="1" w:styleId="currenthithighlight">
    <w:name w:val="currenthithighlight"/>
    <w:basedOn w:val="DefaultParagraphFont"/>
    <w:rsid w:val="002D0F99"/>
  </w:style>
  <w:style w:type="character" w:styleId="FollowedHyperlink">
    <w:name w:val="FollowedHyperlink"/>
    <w:basedOn w:val="DefaultParagraphFont"/>
    <w:semiHidden/>
    <w:unhideWhenUsed/>
    <w:rsid w:val="002D0F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tiff"/><Relationship Id="rId25" Type="http://schemas.openxmlformats.org/officeDocument/2006/relationships/image" Target="media/image15.tiff"/><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tif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header" Target="header2.xml"/><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6B4D5-6A95-44CD-B45A-E9F2A6ADF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2562</TotalTime>
  <Pages>64</Pages>
  <Words>61805</Words>
  <Characters>352292</Characters>
  <Application>Microsoft Office Word</Application>
  <DocSecurity>0</DocSecurity>
  <Lines>2935</Lines>
  <Paragraphs>826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Lessig</dc:creator>
  <cp:keywords/>
  <cp:lastModifiedBy>Zach Lessig</cp:lastModifiedBy>
  <cp:revision>20</cp:revision>
  <cp:lastPrinted>2019-07-30T15:56:00Z</cp:lastPrinted>
  <dcterms:created xsi:type="dcterms:W3CDTF">2019-07-03T23:06:00Z</dcterms:created>
  <dcterms:modified xsi:type="dcterms:W3CDTF">2019-07-30T16:39:00Z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id="ILcPBza3"/&gt;&lt;style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